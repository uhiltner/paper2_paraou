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4D" w:rsidRPr="00450098" w:rsidRDefault="00450098">
      <w:pPr>
        <w:pStyle w:val="Titel"/>
        <w:rPr>
          <w:lang w:val="en-US"/>
        </w:rPr>
      </w:pPr>
      <w:r w:rsidRPr="00450098">
        <w:rPr>
          <w:lang w:val="en-US"/>
        </w:rPr>
        <w:t xml:space="preserve">Long-term effects of </w:t>
      </w:r>
      <w:del w:id="4" w:author="Ulrike Hiltner" w:date="2017-12-08T15:32:00Z">
        <w:r w:rsidRPr="00EE3446" w:rsidDel="00EE3446">
          <w:rPr>
            <w:lang w:val="en-US"/>
          </w:rPr>
          <w:delText>damage by</w:delText>
        </w:r>
        <w:r w:rsidRPr="00450098" w:rsidDel="00EE3446">
          <w:rPr>
            <w:lang w:val="en-US"/>
          </w:rPr>
          <w:delText xml:space="preserve"> </w:delText>
        </w:r>
      </w:del>
      <w:r w:rsidRPr="00450098">
        <w:rPr>
          <w:lang w:val="en-US"/>
        </w:rPr>
        <w:t xml:space="preserve">selective logging </w:t>
      </w:r>
      <w:ins w:id="5" w:author="Ulrike Hiltner" w:date="2018-04-24T10:43:00Z">
        <w:r w:rsidR="00FD62E4">
          <w:rPr>
            <w:lang w:val="en-US"/>
          </w:rPr>
          <w:t xml:space="preserve">intensity </w:t>
        </w:r>
      </w:ins>
      <w:r w:rsidRPr="00450098">
        <w:rPr>
          <w:lang w:val="en-US"/>
        </w:rPr>
        <w:t>on a production forest's succession of the Amazon</w:t>
      </w:r>
    </w:p>
    <w:p w:rsidR="00D7084D" w:rsidRPr="00450098" w:rsidRDefault="00450098">
      <w:pPr>
        <w:rPr>
          <w:lang w:val="en-US"/>
        </w:rPr>
      </w:pPr>
      <w:r w:rsidRPr="00450098">
        <w:rPr>
          <w:lang w:val="en-US"/>
        </w:rPr>
        <w:t>Ulrike Hiltner</w:t>
      </w:r>
    </w:p>
    <w:p w:rsidR="00D7084D" w:rsidRPr="00450098" w:rsidRDefault="00450098">
      <w:pPr>
        <w:rPr>
          <w:lang w:val="en-US"/>
        </w:rPr>
      </w:pPr>
      <w:r w:rsidRPr="00450098">
        <w:rPr>
          <w:lang w:val="en-US"/>
        </w:rPr>
        <w:t>2017-11-30</w:t>
      </w:r>
    </w:p>
    <w:p w:rsidR="00D7084D" w:rsidRPr="00450098" w:rsidRDefault="00450098">
      <w:pPr>
        <w:rPr>
          <w:lang w:val="en-US"/>
        </w:rPr>
      </w:pPr>
      <w:r w:rsidRPr="00450098">
        <w:rPr>
          <w:lang w:val="en-US"/>
        </w:rPr>
        <w:t>Ulrike Hiltner</w:t>
      </w:r>
      <w:r w:rsidRPr="00450098">
        <w:rPr>
          <w:vertAlign w:val="superscript"/>
          <w:lang w:val="en-US"/>
        </w:rPr>
        <w:t>1</w:t>
      </w:r>
      <w:proofErr w:type="gramStart"/>
      <w:r w:rsidRPr="00450098">
        <w:rPr>
          <w:vertAlign w:val="superscript"/>
          <w:lang w:val="en-US"/>
        </w:rPr>
        <w:t>,2</w:t>
      </w:r>
      <w:proofErr w:type="gramEnd"/>
      <w:r w:rsidRPr="00450098">
        <w:rPr>
          <w:vertAlign w:val="superscript"/>
          <w:lang w:val="en-US"/>
        </w:rPr>
        <w:t>,°</w:t>
      </w:r>
      <w:r w:rsidRPr="00450098">
        <w:rPr>
          <w:lang w:val="en-US"/>
        </w:rPr>
        <w:t xml:space="preserve">, </w:t>
      </w:r>
      <w:ins w:id="6" w:author="Ulrike Hiltner" w:date="2018-02-26T10:54:00Z">
        <w:r w:rsidR="008A1308" w:rsidRPr="00450098">
          <w:rPr>
            <w:lang w:val="en-US"/>
          </w:rPr>
          <w:t>Andreas Huth</w:t>
        </w:r>
        <w:r w:rsidR="008A1308" w:rsidRPr="00450098">
          <w:rPr>
            <w:vertAlign w:val="superscript"/>
            <w:lang w:val="en-US"/>
          </w:rPr>
          <w:t>2,4,5</w:t>
        </w:r>
        <w:r w:rsidR="008A1308" w:rsidRPr="008A1308">
          <w:rPr>
            <w:lang w:val="en-US"/>
          </w:rPr>
          <w:t>,</w:t>
        </w:r>
        <w:r w:rsidR="008A1308">
          <w:rPr>
            <w:lang w:val="en-US"/>
          </w:rPr>
          <w:t xml:space="preserve"> </w:t>
        </w:r>
      </w:ins>
      <w:proofErr w:type="spellStart"/>
      <w:r w:rsidRPr="00450098">
        <w:rPr>
          <w:lang w:val="en-US"/>
        </w:rPr>
        <w:t>Achim</w:t>
      </w:r>
      <w:proofErr w:type="spellEnd"/>
      <w:r w:rsidRPr="00450098">
        <w:rPr>
          <w:lang w:val="en-US"/>
        </w:rPr>
        <w:t xml:space="preserve"> Bräuning</w:t>
      </w:r>
      <w:r w:rsidRPr="00450098">
        <w:rPr>
          <w:vertAlign w:val="superscript"/>
          <w:lang w:val="en-US"/>
        </w:rPr>
        <w:t>1</w:t>
      </w:r>
      <w:r w:rsidRPr="00450098">
        <w:rPr>
          <w:lang w:val="en-US"/>
        </w:rPr>
        <w:t xml:space="preserve">, </w:t>
      </w:r>
      <w:commentRangeStart w:id="7"/>
      <w:r w:rsidRPr="00450098">
        <w:rPr>
          <w:lang w:val="en-US"/>
        </w:rPr>
        <w:t>Bruno Hérault</w:t>
      </w:r>
      <w:r w:rsidRPr="00450098">
        <w:rPr>
          <w:vertAlign w:val="superscript"/>
          <w:lang w:val="en-US"/>
        </w:rPr>
        <w:t>3</w:t>
      </w:r>
      <w:commentRangeEnd w:id="7"/>
      <w:r>
        <w:rPr>
          <w:rStyle w:val="Kommentarzeichen"/>
        </w:rPr>
        <w:commentReference w:id="7"/>
      </w:r>
      <w:r w:rsidRPr="00450098">
        <w:rPr>
          <w:lang w:val="en-US"/>
        </w:rPr>
        <w:t xml:space="preserve">, </w:t>
      </w:r>
      <w:del w:id="8" w:author="Ulrike Hiltner" w:date="2018-02-26T10:54:00Z">
        <w:r w:rsidRPr="00450098" w:rsidDel="008A1308">
          <w:rPr>
            <w:lang w:val="en-US"/>
          </w:rPr>
          <w:delText>Andreas Huth</w:delText>
        </w:r>
        <w:r w:rsidRPr="00450098" w:rsidDel="008A1308">
          <w:rPr>
            <w:vertAlign w:val="superscript"/>
            <w:lang w:val="en-US"/>
          </w:rPr>
          <w:delText>2,4,5</w:delText>
        </w:r>
      </w:del>
      <w:del w:id="9" w:author="Ulrike Hiltner" w:date="2018-04-09T12:09:00Z">
        <w:r w:rsidRPr="00450098" w:rsidDel="008F1EA3">
          <w:rPr>
            <w:lang w:val="en-US"/>
          </w:rPr>
          <w:delText xml:space="preserve">, </w:delText>
        </w:r>
      </w:del>
      <w:r w:rsidRPr="00450098">
        <w:rPr>
          <w:lang w:val="en-US"/>
        </w:rPr>
        <w:t>Rico Fischer</w:t>
      </w:r>
      <w:r w:rsidRPr="00450098">
        <w:rPr>
          <w:vertAlign w:val="superscript"/>
          <w:lang w:val="en-US"/>
        </w:rPr>
        <w:t>2</w:t>
      </w:r>
    </w:p>
    <w:p w:rsidR="00D7084D" w:rsidRDefault="00450098">
      <w:r>
        <w:rPr>
          <w:i/>
          <w:vertAlign w:val="superscript"/>
        </w:rPr>
        <w:t>1</w:t>
      </w:r>
      <w:r>
        <w:rPr>
          <w:i/>
        </w:rPr>
        <w:t xml:space="preserve">Institute </w:t>
      </w:r>
      <w:proofErr w:type="spellStart"/>
      <w:r>
        <w:rPr>
          <w:i/>
        </w:rPr>
        <w:t>of</w:t>
      </w:r>
      <w:proofErr w:type="spellEnd"/>
      <w:r>
        <w:rPr>
          <w:i/>
        </w:rPr>
        <w:t xml:space="preserve"> </w:t>
      </w:r>
      <w:proofErr w:type="spellStart"/>
      <w:r>
        <w:rPr>
          <w:i/>
        </w:rPr>
        <w:t>Geography</w:t>
      </w:r>
      <w:proofErr w:type="spellEnd"/>
      <w:r>
        <w:rPr>
          <w:i/>
        </w:rPr>
        <w:t>, Friedrich-Alexander-University Erlangen-</w:t>
      </w:r>
      <w:proofErr w:type="spellStart"/>
      <w:r>
        <w:rPr>
          <w:i/>
        </w:rPr>
        <w:t>Nuremberg</w:t>
      </w:r>
      <w:proofErr w:type="spellEnd"/>
      <w:r>
        <w:rPr>
          <w:i/>
        </w:rPr>
        <w:t>, Wetterkreuz 15, 91058 Erlangen, Germany</w:t>
      </w:r>
    </w:p>
    <w:p w:rsidR="00D7084D" w:rsidRPr="00450098" w:rsidRDefault="00450098">
      <w:pPr>
        <w:rPr>
          <w:lang w:val="en-US"/>
        </w:rPr>
      </w:pPr>
      <w:proofErr w:type="gramStart"/>
      <w:r w:rsidRPr="00450098">
        <w:rPr>
          <w:i/>
          <w:vertAlign w:val="superscript"/>
          <w:lang w:val="en-US"/>
        </w:rPr>
        <w:t>2</w:t>
      </w:r>
      <w:r w:rsidRPr="00450098">
        <w:rPr>
          <w:i/>
          <w:lang w:val="en-US"/>
        </w:rPr>
        <w:t xml:space="preserve">Department of Ecological Modelling, Helmholtz-Centre for Environmental Research GmbH - UFZ, </w:t>
      </w:r>
      <w:proofErr w:type="spellStart"/>
      <w:r w:rsidRPr="00450098">
        <w:rPr>
          <w:i/>
          <w:lang w:val="en-US"/>
        </w:rPr>
        <w:t>Permoserstr</w:t>
      </w:r>
      <w:proofErr w:type="spellEnd"/>
      <w:r w:rsidRPr="00450098">
        <w:rPr>
          <w:i/>
          <w:lang w:val="en-US"/>
        </w:rPr>
        <w:t>.</w:t>
      </w:r>
      <w:proofErr w:type="gramEnd"/>
      <w:r w:rsidRPr="00450098">
        <w:rPr>
          <w:i/>
          <w:lang w:val="en-US"/>
        </w:rPr>
        <w:t xml:space="preserve"> 15, 04318 Leipzig, Germany</w:t>
      </w:r>
    </w:p>
    <w:p w:rsidR="00D7084D" w:rsidRPr="00450098" w:rsidRDefault="00450098">
      <w:pPr>
        <w:rPr>
          <w:lang w:val="en-US"/>
        </w:rPr>
      </w:pPr>
      <w:r w:rsidRPr="008A1308">
        <w:rPr>
          <w:i/>
          <w:highlight w:val="yellow"/>
          <w:vertAlign w:val="superscript"/>
          <w:lang w:val="en-US"/>
        </w:rPr>
        <w:t>3</w:t>
      </w:r>
      <w:r w:rsidRPr="008A1308">
        <w:rPr>
          <w:i/>
          <w:highlight w:val="yellow"/>
          <w:lang w:val="en-US"/>
        </w:rPr>
        <w:t xml:space="preserve">Department ..., Centre International de </w:t>
      </w:r>
      <w:proofErr w:type="spellStart"/>
      <w:r w:rsidRPr="008A1308">
        <w:rPr>
          <w:i/>
          <w:highlight w:val="yellow"/>
          <w:lang w:val="en-US"/>
        </w:rPr>
        <w:t>Recherche</w:t>
      </w:r>
      <w:proofErr w:type="spellEnd"/>
      <w:r w:rsidRPr="008A1308">
        <w:rPr>
          <w:i/>
          <w:highlight w:val="yellow"/>
          <w:lang w:val="en-US"/>
        </w:rPr>
        <w:t xml:space="preserve"> en </w:t>
      </w:r>
      <w:proofErr w:type="spellStart"/>
      <w:r w:rsidRPr="008A1308">
        <w:rPr>
          <w:i/>
          <w:highlight w:val="yellow"/>
          <w:lang w:val="en-US"/>
        </w:rPr>
        <w:t>Agronomie</w:t>
      </w:r>
      <w:proofErr w:type="spellEnd"/>
      <w:r w:rsidRPr="008A1308">
        <w:rPr>
          <w:i/>
          <w:highlight w:val="yellow"/>
          <w:lang w:val="en-US"/>
        </w:rPr>
        <w:t xml:space="preserve"> pour le </w:t>
      </w:r>
      <w:proofErr w:type="spellStart"/>
      <w:r w:rsidRPr="008A1308">
        <w:rPr>
          <w:i/>
          <w:highlight w:val="yellow"/>
          <w:lang w:val="en-US"/>
        </w:rPr>
        <w:t>Développement</w:t>
      </w:r>
      <w:proofErr w:type="spellEnd"/>
      <w:r w:rsidRPr="008A1308">
        <w:rPr>
          <w:i/>
          <w:highlight w:val="yellow"/>
          <w:lang w:val="en-US"/>
        </w:rPr>
        <w:t xml:space="preserve"> - CIRAD, Av. de France </w:t>
      </w:r>
      <w:proofErr w:type="gramStart"/>
      <w:r w:rsidRPr="008A1308">
        <w:rPr>
          <w:i/>
          <w:highlight w:val="yellow"/>
          <w:lang w:val="en-US"/>
        </w:rPr>
        <w:t>.., ...</w:t>
      </w:r>
      <w:proofErr w:type="gramEnd"/>
      <w:r w:rsidRPr="008A1308">
        <w:rPr>
          <w:i/>
          <w:highlight w:val="yellow"/>
          <w:lang w:val="en-US"/>
        </w:rPr>
        <w:t xml:space="preserve"> </w:t>
      </w:r>
      <w:proofErr w:type="spellStart"/>
      <w:r w:rsidRPr="008A1308">
        <w:rPr>
          <w:i/>
          <w:highlight w:val="yellow"/>
          <w:lang w:val="en-US"/>
        </w:rPr>
        <w:t>Kourou</w:t>
      </w:r>
      <w:proofErr w:type="spellEnd"/>
      <w:r w:rsidRPr="008A1308">
        <w:rPr>
          <w:i/>
          <w:highlight w:val="yellow"/>
          <w:lang w:val="en-US"/>
        </w:rPr>
        <w:t>, Fr. Guiana</w:t>
      </w:r>
    </w:p>
    <w:p w:rsidR="00D7084D" w:rsidRPr="00450098" w:rsidRDefault="00450098">
      <w:pPr>
        <w:rPr>
          <w:lang w:val="en-US"/>
        </w:rPr>
      </w:pPr>
      <w:proofErr w:type="gramStart"/>
      <w:r w:rsidRPr="00450098">
        <w:rPr>
          <w:i/>
          <w:vertAlign w:val="superscript"/>
          <w:lang w:val="en-US"/>
        </w:rPr>
        <w:t>4</w:t>
      </w:r>
      <w:r w:rsidRPr="00450098">
        <w:rPr>
          <w:i/>
          <w:lang w:val="en-US"/>
        </w:rPr>
        <w:t xml:space="preserve">Institute of Environmental System Research, University of Osnabruck, </w:t>
      </w:r>
      <w:proofErr w:type="spellStart"/>
      <w:r w:rsidRPr="00450098">
        <w:rPr>
          <w:i/>
          <w:lang w:val="en-US"/>
        </w:rPr>
        <w:t>Barbarastr</w:t>
      </w:r>
      <w:proofErr w:type="spellEnd"/>
      <w:r w:rsidRPr="00450098">
        <w:rPr>
          <w:i/>
          <w:lang w:val="en-US"/>
        </w:rPr>
        <w:t>.</w:t>
      </w:r>
      <w:proofErr w:type="gramEnd"/>
      <w:r w:rsidRPr="00450098">
        <w:rPr>
          <w:i/>
          <w:lang w:val="en-US"/>
        </w:rPr>
        <w:t xml:space="preserve"> 12, 49076 Osnabruck, Germany</w:t>
      </w:r>
    </w:p>
    <w:p w:rsidR="00D7084D" w:rsidRPr="00450098" w:rsidRDefault="00450098">
      <w:pPr>
        <w:rPr>
          <w:lang w:val="en-US"/>
        </w:rPr>
      </w:pPr>
      <w:r w:rsidRPr="00450098">
        <w:rPr>
          <w:i/>
          <w:vertAlign w:val="superscript"/>
          <w:lang w:val="en-US"/>
        </w:rPr>
        <w:t>5</w:t>
      </w:r>
      <w:r w:rsidRPr="00450098">
        <w:rPr>
          <w:i/>
          <w:lang w:val="en-US"/>
        </w:rPr>
        <w:t xml:space="preserve">German Centre for Integrative Biodiversity Research </w:t>
      </w:r>
      <w:proofErr w:type="spellStart"/>
      <w:r w:rsidRPr="00450098">
        <w:rPr>
          <w:i/>
          <w:lang w:val="en-US"/>
        </w:rPr>
        <w:t>iDiv</w:t>
      </w:r>
      <w:proofErr w:type="spellEnd"/>
      <w:r w:rsidRPr="00450098">
        <w:rPr>
          <w:i/>
          <w:lang w:val="en-US"/>
        </w:rPr>
        <w:t xml:space="preserve">, University of Leipzig, </w:t>
      </w:r>
      <w:proofErr w:type="spellStart"/>
      <w:r w:rsidRPr="00450098">
        <w:rPr>
          <w:i/>
          <w:lang w:val="en-US"/>
        </w:rPr>
        <w:t>Deutscher</w:t>
      </w:r>
      <w:proofErr w:type="spellEnd"/>
      <w:r w:rsidRPr="00450098">
        <w:rPr>
          <w:i/>
          <w:lang w:val="en-US"/>
        </w:rPr>
        <w:t xml:space="preserve"> </w:t>
      </w:r>
      <w:proofErr w:type="spellStart"/>
      <w:r w:rsidRPr="00450098">
        <w:rPr>
          <w:i/>
          <w:lang w:val="en-US"/>
        </w:rPr>
        <w:t>Platz</w:t>
      </w:r>
      <w:proofErr w:type="spellEnd"/>
      <w:r w:rsidRPr="00450098">
        <w:rPr>
          <w:i/>
          <w:lang w:val="en-US"/>
        </w:rPr>
        <w:t xml:space="preserve"> 5e, 04103 Leipzig, Germany</w:t>
      </w:r>
    </w:p>
    <w:p w:rsidR="00D7084D" w:rsidRPr="000124E0" w:rsidRDefault="00450098">
      <w:r w:rsidRPr="00450098">
        <w:rPr>
          <w:i/>
          <w:vertAlign w:val="superscript"/>
          <w:lang w:val="en-US"/>
        </w:rPr>
        <w:t>°</w:t>
      </w:r>
      <w:r w:rsidRPr="00450098">
        <w:rPr>
          <w:i/>
          <w:lang w:val="en-US"/>
        </w:rPr>
        <w:t xml:space="preserve">Corresponding author. </w:t>
      </w:r>
      <w:r w:rsidRPr="000124E0">
        <w:rPr>
          <w:i/>
        </w:rPr>
        <w:t xml:space="preserve">Tel. +49(0)341-235-1723; </w:t>
      </w:r>
      <w:del w:id="10" w:author="Ulrike Hiltner" w:date="2018-02-26T11:02:00Z">
        <w:r w:rsidRPr="000124E0" w:rsidDel="008A1308">
          <w:rPr>
            <w:i/>
          </w:rPr>
          <w:delText>E-mail</w:delText>
        </w:r>
      </w:del>
      <w:ins w:id="11" w:author="Ulrike Hiltner" w:date="2018-02-26T11:02:00Z">
        <w:r w:rsidR="008A1308" w:rsidRPr="000124E0">
          <w:rPr>
            <w:i/>
          </w:rPr>
          <w:t>E-Mail</w:t>
        </w:r>
      </w:ins>
      <w:r w:rsidRPr="000124E0">
        <w:rPr>
          <w:i/>
        </w:rPr>
        <w:t xml:space="preserve">: </w:t>
      </w:r>
      <w:hyperlink r:id="rId10">
        <w:r w:rsidRPr="000124E0">
          <w:rPr>
            <w:i/>
          </w:rPr>
          <w:t>ulrike.hiltner@ufz.de</w:t>
        </w:r>
      </w:hyperlink>
    </w:p>
    <w:p w:rsidR="00D7084D" w:rsidRDefault="00450098" w:rsidP="002C753F">
      <w:pPr>
        <w:pStyle w:val="berschrift1"/>
      </w:pPr>
      <w:bookmarkStart w:id="12" w:name="highlights"/>
      <w:bookmarkEnd w:id="12"/>
      <w:commentRangeStart w:id="13"/>
      <w:r>
        <w:t>Highlights</w:t>
      </w:r>
      <w:del w:id="14" w:author="Ulrike Hiltner" w:date="2018-03-12T12:27:00Z">
        <w:r w:rsidDel="00177113">
          <w:delText>:</w:delText>
        </w:r>
      </w:del>
      <w:commentRangeEnd w:id="13"/>
      <w:r w:rsidR="00725E78">
        <w:rPr>
          <w:rStyle w:val="Kommentarzeichen"/>
          <w:rFonts w:eastAsiaTheme="minorHAnsi" w:cstheme="minorBidi"/>
          <w:b w:val="0"/>
          <w:bCs w:val="0"/>
          <w:color w:val="auto"/>
        </w:rPr>
        <w:commentReference w:id="13"/>
      </w:r>
    </w:p>
    <w:p w:rsidR="00D7084D" w:rsidRPr="00D71416" w:rsidDel="00530247" w:rsidRDefault="00450098">
      <w:pPr>
        <w:pStyle w:val="Listenabsatz"/>
        <w:numPr>
          <w:ilvl w:val="0"/>
          <w:numId w:val="20"/>
        </w:numPr>
        <w:rPr>
          <w:del w:id="15" w:author="Ulrike Hiltner" w:date="2018-04-09T12:54:00Z"/>
          <w:lang w:val="en-US"/>
        </w:rPr>
        <w:pPrChange w:id="16" w:author="Ulrike Hiltner" w:date="2018-04-10T11:04:00Z">
          <w:pPr>
            <w:numPr>
              <w:numId w:val="3"/>
            </w:numPr>
            <w:tabs>
              <w:tab w:val="num" w:pos="0"/>
            </w:tabs>
            <w:ind w:left="480" w:hanging="480"/>
          </w:pPr>
        </w:pPrChange>
      </w:pPr>
      <w:del w:id="17" w:author="Ulrike Hiltner" w:date="2018-04-09T12:54:00Z">
        <w:r w:rsidRPr="001063D4" w:rsidDel="00530247">
          <w:rPr>
            <w:lang w:val="en-US"/>
          </w:rPr>
          <w:delText xml:space="preserve">We analyze </w:delText>
        </w:r>
      </w:del>
      <w:del w:id="18" w:author="Ulrike Hiltner" w:date="2018-03-09T15:25:00Z">
        <w:r w:rsidRPr="00D71416" w:rsidDel="00BE1E0B">
          <w:rPr>
            <w:lang w:val="en-US"/>
          </w:rPr>
          <w:delText xml:space="preserve">aboveground </w:delText>
        </w:r>
      </w:del>
      <w:del w:id="19" w:author="Ulrike Hiltner" w:date="2018-04-09T12:54:00Z">
        <w:r w:rsidRPr="00D71416" w:rsidDel="00530247">
          <w:rPr>
            <w:lang w:val="en-US"/>
          </w:rPr>
          <w:delText>biomass</w:delText>
        </w:r>
      </w:del>
      <w:del w:id="20" w:author="Ulrike Hiltner" w:date="2018-04-09T12:15:00Z">
        <w:r w:rsidRPr="00D71416" w:rsidDel="008F1EA3">
          <w:rPr>
            <w:lang w:val="en-US"/>
          </w:rPr>
          <w:delText xml:space="preserve"> </w:delText>
        </w:r>
      </w:del>
      <w:del w:id="21" w:author="Ulrike Hiltner" w:date="2018-03-09T15:25:00Z">
        <w:r w:rsidRPr="00D71416" w:rsidDel="00BE1E0B">
          <w:rPr>
            <w:lang w:val="en-US"/>
          </w:rPr>
          <w:delText xml:space="preserve">production </w:delText>
        </w:r>
      </w:del>
      <w:del w:id="22" w:author="Ulrike Hiltner" w:date="2018-04-09T12:54:00Z">
        <w:r w:rsidRPr="00D71416" w:rsidDel="00530247">
          <w:rPr>
            <w:lang w:val="en-US"/>
          </w:rPr>
          <w:delText>by simulating forest growth</w:delText>
        </w:r>
      </w:del>
      <w:del w:id="23" w:author="Ulrike Hiltner" w:date="2018-03-09T15:25:00Z">
        <w:r w:rsidRPr="00D71416" w:rsidDel="00BE1E0B">
          <w:rPr>
            <w:lang w:val="en-US"/>
          </w:rPr>
          <w:delText xml:space="preserve"> and stand composition.</w:delText>
        </w:r>
      </w:del>
    </w:p>
    <w:p w:rsidR="008F1EA3" w:rsidRPr="008F1EA3" w:rsidDel="008F1EA3" w:rsidRDefault="00450098">
      <w:pPr>
        <w:pStyle w:val="Listenabsatz"/>
        <w:numPr>
          <w:ilvl w:val="0"/>
          <w:numId w:val="18"/>
        </w:numPr>
        <w:rPr>
          <w:del w:id="24" w:author="Ulrike Hiltner" w:date="2018-04-09T12:18:00Z"/>
          <w:lang w:val="en-US"/>
        </w:rPr>
        <w:pPrChange w:id="25" w:author="Ulrike Hiltner" w:date="2018-04-10T11:04:00Z">
          <w:pPr>
            <w:numPr>
              <w:numId w:val="3"/>
            </w:numPr>
            <w:tabs>
              <w:tab w:val="num" w:pos="0"/>
            </w:tabs>
            <w:ind w:left="480" w:hanging="480"/>
          </w:pPr>
        </w:pPrChange>
      </w:pPr>
      <w:del w:id="26" w:author="Ulrike Hiltner" w:date="2018-03-09T15:24:00Z">
        <w:r w:rsidRPr="008F1EA3" w:rsidDel="00BE1E0B">
          <w:rPr>
            <w:lang w:val="en-US"/>
          </w:rPr>
          <w:delText xml:space="preserve">We </w:delText>
        </w:r>
      </w:del>
      <w:del w:id="27" w:author="Ulrike Hiltner" w:date="2018-04-09T12:54:00Z">
        <w:r w:rsidRPr="008F1EA3" w:rsidDel="00530247">
          <w:rPr>
            <w:lang w:val="en-US"/>
          </w:rPr>
          <w:delText xml:space="preserve">evaluate long-term effects </w:delText>
        </w:r>
      </w:del>
      <w:del w:id="28" w:author="Ulrike Hiltner" w:date="2018-03-09T15:24:00Z">
        <w:r w:rsidRPr="008F1EA3" w:rsidDel="00BE1E0B">
          <w:rPr>
            <w:lang w:val="en-US"/>
          </w:rPr>
          <w:delText xml:space="preserve">of </w:delText>
        </w:r>
      </w:del>
      <w:del w:id="29" w:author="Ulrike Hiltner" w:date="2018-02-28T15:26:00Z">
        <w:r w:rsidRPr="008F1EA3" w:rsidDel="0006620B">
          <w:rPr>
            <w:lang w:val="en-US"/>
          </w:rPr>
          <w:delText xml:space="preserve">damage </w:delText>
        </w:r>
      </w:del>
      <w:del w:id="30" w:author="Ulrike Hiltner" w:date="2018-03-09T15:24:00Z">
        <w:r w:rsidRPr="008F1EA3" w:rsidDel="00BE1E0B">
          <w:rPr>
            <w:lang w:val="en-US"/>
          </w:rPr>
          <w:delText xml:space="preserve">caused by </w:delText>
        </w:r>
      </w:del>
      <w:del w:id="31" w:author="Ulrike Hiltner" w:date="2018-04-09T12:54:00Z">
        <w:r w:rsidRPr="008F1EA3" w:rsidDel="00530247">
          <w:rPr>
            <w:lang w:val="en-US"/>
          </w:rPr>
          <w:delText>selective logging</w:delText>
        </w:r>
      </w:del>
      <w:del w:id="32" w:author="Ulrike Hiltner" w:date="2018-04-09T12:17:00Z">
        <w:r w:rsidRPr="008F1EA3" w:rsidDel="008F1EA3">
          <w:rPr>
            <w:lang w:val="en-US"/>
          </w:rPr>
          <w:delText xml:space="preserve"> in various scenarios</w:delText>
        </w:r>
      </w:del>
      <w:del w:id="33" w:author="Ulrike Hiltner" w:date="2018-04-09T12:54:00Z">
        <w:r w:rsidRPr="008F1EA3" w:rsidDel="00530247">
          <w:rPr>
            <w:lang w:val="en-US"/>
          </w:rPr>
          <w:delText>.</w:delText>
        </w:r>
      </w:del>
    </w:p>
    <w:p w:rsidR="00D7084D" w:rsidRPr="008F1EA3" w:rsidDel="008F1EA3" w:rsidRDefault="00450098">
      <w:pPr>
        <w:pStyle w:val="Listenabsatz"/>
        <w:numPr>
          <w:ilvl w:val="0"/>
          <w:numId w:val="18"/>
        </w:numPr>
        <w:rPr>
          <w:del w:id="34" w:author="Ulrike Hiltner" w:date="2018-04-09T12:14:00Z"/>
          <w:lang w:val="en-US"/>
        </w:rPr>
        <w:pPrChange w:id="35" w:author="Ulrike Hiltner" w:date="2018-04-10T11:04:00Z">
          <w:pPr>
            <w:numPr>
              <w:numId w:val="3"/>
            </w:numPr>
            <w:tabs>
              <w:tab w:val="num" w:pos="0"/>
            </w:tabs>
            <w:ind w:left="480" w:hanging="480"/>
          </w:pPr>
        </w:pPrChange>
      </w:pPr>
      <w:del w:id="36" w:author="Ulrike Hiltner" w:date="2018-04-09T12:14:00Z">
        <w:r w:rsidRPr="008F1EA3" w:rsidDel="008F1EA3">
          <w:rPr>
            <w:lang w:val="en-US"/>
          </w:rPr>
          <w:delText>The short-term output of the dynamic forest gap model is validated first time.</w:delText>
        </w:r>
      </w:del>
    </w:p>
    <w:p w:rsidR="00D7084D" w:rsidRPr="008F1EA3" w:rsidDel="008F1EA3" w:rsidRDefault="00450098">
      <w:pPr>
        <w:pStyle w:val="Listenabsatz"/>
        <w:numPr>
          <w:ilvl w:val="0"/>
          <w:numId w:val="18"/>
        </w:numPr>
        <w:rPr>
          <w:del w:id="37" w:author="Ulrike Hiltner" w:date="2018-04-09T12:14:00Z"/>
          <w:lang w:val="en-US"/>
        </w:rPr>
        <w:pPrChange w:id="38" w:author="Ulrike Hiltner" w:date="2018-04-10T11:04:00Z">
          <w:pPr>
            <w:numPr>
              <w:numId w:val="3"/>
            </w:numPr>
            <w:tabs>
              <w:tab w:val="num" w:pos="0"/>
            </w:tabs>
            <w:ind w:left="480" w:hanging="480"/>
          </w:pPr>
        </w:pPrChange>
      </w:pPr>
      <w:del w:id="39" w:author="Ulrike Hiltner" w:date="2018-04-09T12:14:00Z">
        <w:r w:rsidRPr="008F1EA3" w:rsidDel="008F1EA3">
          <w:rPr>
            <w:lang w:val="en-US"/>
          </w:rPr>
          <w:delText xml:space="preserve">This approach offers a novel tool for the evaluation of different </w:delText>
        </w:r>
      </w:del>
      <w:del w:id="40" w:author="Ulrike Hiltner" w:date="2018-02-26T11:02:00Z">
        <w:r w:rsidRPr="008F1EA3" w:rsidDel="008A1308">
          <w:rPr>
            <w:lang w:val="en-US"/>
          </w:rPr>
          <w:delText>silvicultural</w:delText>
        </w:r>
      </w:del>
      <w:del w:id="41" w:author="Ulrike Hiltner" w:date="2018-04-09T12:14:00Z">
        <w:r w:rsidRPr="008F1EA3" w:rsidDel="008F1EA3">
          <w:rPr>
            <w:lang w:val="en-US"/>
          </w:rPr>
          <w:delText xml:space="preserve"> strategies.</w:delText>
        </w:r>
      </w:del>
    </w:p>
    <w:p w:rsidR="0041586D" w:rsidRPr="0041586D" w:rsidRDefault="0041586D">
      <w:pPr>
        <w:pStyle w:val="berschrift1"/>
        <w:numPr>
          <w:ilvl w:val="0"/>
          <w:numId w:val="20"/>
        </w:numPr>
        <w:spacing w:before="0"/>
        <w:rPr>
          <w:ins w:id="42" w:author="Ulrike Hiltner" w:date="2018-04-10T11:03:00Z"/>
          <w:rFonts w:eastAsiaTheme="minorHAnsi" w:cstheme="minorBidi"/>
          <w:b w:val="0"/>
          <w:bCs w:val="0"/>
          <w:color w:val="auto"/>
          <w:sz w:val="22"/>
          <w:szCs w:val="22"/>
        </w:rPr>
        <w:pPrChange w:id="43" w:author="Ulrike Hiltner" w:date="2018-04-10T11:04:00Z">
          <w:pPr>
            <w:pStyle w:val="berschrift1"/>
          </w:pPr>
        </w:pPrChange>
      </w:pPr>
      <w:ins w:id="44" w:author="Ulrike Hiltner" w:date="2018-04-10T11:03:00Z">
        <w:r w:rsidRPr="0041586D">
          <w:rPr>
            <w:rFonts w:eastAsiaTheme="minorHAnsi" w:cstheme="minorBidi"/>
            <w:b w:val="0"/>
            <w:bCs w:val="0"/>
            <w:color w:val="auto"/>
            <w:sz w:val="22"/>
            <w:szCs w:val="22"/>
          </w:rPr>
          <w:t>Simulation of long-term aboveground biomass changes for different logging intensities.</w:t>
        </w:r>
      </w:ins>
    </w:p>
    <w:p w:rsidR="0041586D" w:rsidRPr="0041586D" w:rsidRDefault="0041586D">
      <w:pPr>
        <w:pStyle w:val="berschrift1"/>
        <w:numPr>
          <w:ilvl w:val="0"/>
          <w:numId w:val="20"/>
        </w:numPr>
        <w:spacing w:before="0"/>
        <w:rPr>
          <w:ins w:id="45" w:author="Ulrike Hiltner" w:date="2018-04-10T11:03:00Z"/>
          <w:rFonts w:eastAsiaTheme="minorHAnsi" w:cstheme="minorBidi"/>
          <w:b w:val="0"/>
          <w:bCs w:val="0"/>
          <w:color w:val="auto"/>
          <w:sz w:val="22"/>
          <w:szCs w:val="22"/>
        </w:rPr>
        <w:pPrChange w:id="46" w:author="Ulrike Hiltner" w:date="2018-04-10T11:04:00Z">
          <w:pPr>
            <w:pStyle w:val="berschrift1"/>
          </w:pPr>
        </w:pPrChange>
      </w:pPr>
      <w:ins w:id="47" w:author="Ulrike Hiltner" w:date="2018-04-10T11:03:00Z">
        <w:r w:rsidRPr="0041586D">
          <w:rPr>
            <w:rFonts w:eastAsiaTheme="minorHAnsi" w:cstheme="minorBidi"/>
            <w:b w:val="0"/>
            <w:bCs w:val="0"/>
            <w:color w:val="auto"/>
            <w:sz w:val="22"/>
            <w:szCs w:val="22"/>
          </w:rPr>
          <w:t>Extrapolation of selected ecosystem functions by varying the cutting threshold of commercial tree species.</w:t>
        </w:r>
      </w:ins>
    </w:p>
    <w:p w:rsidR="0041586D" w:rsidRDefault="0041586D">
      <w:pPr>
        <w:pStyle w:val="berschrift1"/>
        <w:numPr>
          <w:ilvl w:val="0"/>
          <w:numId w:val="20"/>
        </w:numPr>
        <w:spacing w:before="0"/>
        <w:rPr>
          <w:ins w:id="48" w:author="Ulrike Hiltner" w:date="2018-04-10T11:04:00Z"/>
          <w:rFonts w:eastAsiaTheme="minorHAnsi" w:cstheme="minorBidi"/>
          <w:b w:val="0"/>
          <w:bCs w:val="0"/>
          <w:color w:val="auto"/>
          <w:sz w:val="22"/>
          <w:szCs w:val="22"/>
        </w:rPr>
        <w:pPrChange w:id="49" w:author="Ulrike Hiltner" w:date="2018-04-10T11:04:00Z">
          <w:pPr>
            <w:pStyle w:val="berschrift1"/>
          </w:pPr>
        </w:pPrChange>
      </w:pPr>
      <w:ins w:id="50" w:author="Ulrike Hiltner" w:date="2018-04-10T11:03:00Z">
        <w:r w:rsidRPr="0041586D">
          <w:rPr>
            <w:rFonts w:eastAsiaTheme="minorHAnsi" w:cstheme="minorBidi"/>
            <w:b w:val="0"/>
            <w:bCs w:val="0"/>
            <w:color w:val="auto"/>
            <w:sz w:val="22"/>
            <w:szCs w:val="22"/>
          </w:rPr>
          <w:t>Novel method for quantifying the recovery times of a production forest in French Guiana.</w:t>
        </w:r>
      </w:ins>
    </w:p>
    <w:p w:rsidR="0041586D" w:rsidRPr="0041586D" w:rsidRDefault="0041586D">
      <w:pPr>
        <w:pStyle w:val="berschrift1"/>
        <w:numPr>
          <w:ilvl w:val="0"/>
          <w:numId w:val="20"/>
        </w:numPr>
        <w:spacing w:before="0"/>
        <w:rPr>
          <w:ins w:id="51" w:author="Ulrike Hiltner" w:date="2018-04-10T11:03:00Z"/>
          <w:rFonts w:eastAsiaTheme="minorHAnsi" w:cstheme="minorBidi"/>
          <w:b w:val="0"/>
          <w:bCs w:val="0"/>
          <w:color w:val="auto"/>
          <w:sz w:val="22"/>
          <w:szCs w:val="22"/>
        </w:rPr>
        <w:pPrChange w:id="52" w:author="Ulrike Hiltner" w:date="2018-04-10T11:04:00Z">
          <w:pPr>
            <w:pStyle w:val="berschrift1"/>
          </w:pPr>
        </w:pPrChange>
      </w:pPr>
      <w:ins w:id="53" w:author="Ulrike Hiltner" w:date="2018-04-10T11:03:00Z">
        <w:r w:rsidRPr="0041586D">
          <w:rPr>
            <w:rFonts w:eastAsiaTheme="minorHAnsi" w:cstheme="minorBidi"/>
            <w:b w:val="0"/>
            <w:bCs w:val="0"/>
            <w:color w:val="auto"/>
            <w:sz w:val="22"/>
            <w:szCs w:val="22"/>
          </w:rPr>
          <w:t xml:space="preserve">High selective deforestation intensities prolong the recovery time of ecosystem functions. </w:t>
        </w:r>
      </w:ins>
    </w:p>
    <w:p w:rsidR="0041586D" w:rsidRPr="0041586D" w:rsidRDefault="0041586D">
      <w:pPr>
        <w:pStyle w:val="berschrift1"/>
        <w:numPr>
          <w:ilvl w:val="0"/>
          <w:numId w:val="20"/>
        </w:numPr>
        <w:spacing w:before="0"/>
        <w:rPr>
          <w:ins w:id="54" w:author="Ulrike Hiltner" w:date="2018-04-10T11:03:00Z"/>
          <w:rFonts w:eastAsiaTheme="minorHAnsi" w:cstheme="minorBidi"/>
          <w:b w:val="0"/>
          <w:bCs w:val="0"/>
          <w:color w:val="auto"/>
          <w:sz w:val="22"/>
          <w:szCs w:val="22"/>
        </w:rPr>
        <w:pPrChange w:id="55" w:author="Ulrike Hiltner" w:date="2018-04-10T11:04:00Z">
          <w:pPr>
            <w:pStyle w:val="berschrift1"/>
          </w:pPr>
        </w:pPrChange>
      </w:pPr>
      <w:ins w:id="56" w:author="Ulrike Hiltner" w:date="2018-04-10T11:03:00Z">
        <w:r w:rsidRPr="0041586D">
          <w:rPr>
            <w:rFonts w:eastAsiaTheme="minorHAnsi" w:cstheme="minorBidi"/>
            <w:b w:val="0"/>
            <w:bCs w:val="0"/>
            <w:color w:val="auto"/>
            <w:sz w:val="22"/>
            <w:szCs w:val="22"/>
          </w:rPr>
          <w:t>Pioneer tree species benefit in particular, as the species group composition is shifting.</w:t>
        </w:r>
      </w:ins>
    </w:p>
    <w:p w:rsidR="00176CBA" w:rsidRPr="00F031AC" w:rsidDel="00176CBA" w:rsidRDefault="00450098">
      <w:pPr>
        <w:pStyle w:val="Listenabsatz"/>
        <w:numPr>
          <w:ilvl w:val="0"/>
          <w:numId w:val="19"/>
        </w:numPr>
        <w:rPr>
          <w:del w:id="57" w:author="Ulrike Hiltner" w:date="2018-04-09T13:08:00Z"/>
          <w:b/>
          <w:bCs/>
          <w:rPrChange w:id="58" w:author="Ulrike Hiltner" w:date="2018-04-10T10:21:00Z">
            <w:rPr>
              <w:del w:id="59" w:author="Ulrike Hiltner" w:date="2018-04-09T13:08:00Z"/>
              <w:rFonts w:eastAsiaTheme="minorHAnsi" w:cstheme="minorBidi"/>
              <w:b w:val="0"/>
              <w:bCs w:val="0"/>
              <w:color w:val="auto"/>
              <w:sz w:val="22"/>
              <w:szCs w:val="22"/>
            </w:rPr>
          </w:rPrChange>
        </w:rPr>
        <w:pPrChange w:id="60" w:author="Ulrike Hiltner" w:date="2018-04-09T14:17:00Z">
          <w:pPr>
            <w:pStyle w:val="berschrift1"/>
          </w:pPr>
        </w:pPrChange>
      </w:pPr>
      <w:del w:id="61" w:author="Ulrike Hiltner" w:date="2018-04-09T12:54:00Z">
        <w:r w:rsidRPr="008F1EA3" w:rsidDel="00530247">
          <w:rPr>
            <w:lang w:val="en-US"/>
          </w:rPr>
          <w:delText>A simulation experiment allows initial predictions about the resilience or forest degradation.</w:delText>
        </w:r>
      </w:del>
    </w:p>
    <w:p w:rsidR="00D7084D" w:rsidRDefault="00450098" w:rsidP="002C753F">
      <w:pPr>
        <w:pStyle w:val="berschrift1"/>
        <w:rPr>
          <w:ins w:id="62" w:author="Ulrike Hiltner" w:date="2018-04-09T14:15:00Z"/>
        </w:rPr>
      </w:pPr>
      <w:bookmarkStart w:id="63" w:name="abstract"/>
      <w:bookmarkEnd w:id="63"/>
      <w:r w:rsidRPr="00450098">
        <w:t>Abstract</w:t>
      </w:r>
    </w:p>
    <w:p w:rsidR="00D71416" w:rsidRPr="00F031AC" w:rsidDel="00D71416" w:rsidRDefault="00D71416">
      <w:pPr>
        <w:rPr>
          <w:del w:id="64" w:author="Ulrike Hiltner" w:date="2018-04-09T14:15:00Z"/>
        </w:rPr>
        <w:pPrChange w:id="65" w:author="Ulrike Hiltner" w:date="2018-04-09T14:15:00Z">
          <w:pPr>
            <w:pStyle w:val="berschrift1"/>
          </w:pPr>
        </w:pPrChange>
      </w:pPr>
    </w:p>
    <w:p w:rsidR="00450098" w:rsidRPr="008D656B" w:rsidRDefault="00450098" w:rsidP="00450098">
      <w:pPr>
        <w:rPr>
          <w:lang w:val="en-US"/>
        </w:rPr>
      </w:pPr>
      <w:r w:rsidRPr="008D656B">
        <w:rPr>
          <w:lang w:val="en-US"/>
        </w:rPr>
        <w:t>There is an increasing concern</w:t>
      </w:r>
      <w:del w:id="66" w:author="Ulrike Hiltner" w:date="2018-02-26T11:00:00Z">
        <w:r w:rsidRPr="008D656B" w:rsidDel="008A1308">
          <w:rPr>
            <w:lang w:val="en-US"/>
          </w:rPr>
          <w:delText xml:space="preserve"> on the global scale</w:delText>
        </w:r>
      </w:del>
      <w:r w:rsidRPr="008D656B">
        <w:rPr>
          <w:lang w:val="en-US"/>
        </w:rPr>
        <w:t>, how far tropical production forests of the Amazon are managed sustainably. The Amazonian rain forest is an essential carbon reservoir, with a high degree of protective biodiversity, although it provides useful resources, e.g. for timber. The latter contributed to the fact that in the last five decades about one fifth of the Amazon forest has been lost. The implementation of effective silviculture strategies that are more economic and ecologically beneficial plays thus a central role to prevent loss of resilience or forest degradation. However, in order to identify effective silviculture strategies, there is a great need for methods supporting the decision-making process. One opportunity to estimate future forest stand structures is provided by dynamic forest growth models that are able to extrapolate field observation data in the long-term.</w:t>
      </w:r>
    </w:p>
    <w:p w:rsidR="003F1501" w:rsidRDefault="0062321B" w:rsidP="0062321B">
      <w:pPr>
        <w:rPr>
          <w:ins w:id="67" w:author="Ulrike Hiltner" w:date="2018-02-26T12:48:00Z"/>
          <w:lang w:val="en-US"/>
        </w:rPr>
      </w:pPr>
      <w:r w:rsidRPr="0062321B">
        <w:rPr>
          <w:lang w:val="en-US"/>
        </w:rPr>
        <w:t>In this study, we applied the FORMIND forest growth model to a humid tropical lowland forest in the northeastern Amazon basin of French Guiana, Paracou. We analyzed simulation experiments for undisturbed forest growth and selective deforestation, which help us to understand the long-term effects of different damage intensities on the aboveground biomass production and tree species composition. For the first time we were able to validate simulation results of selective logging and undisturbed forest growth conditions with forest invento</w:t>
      </w:r>
      <w:r>
        <w:rPr>
          <w:lang w:val="en-US"/>
        </w:rPr>
        <w:t xml:space="preserve">ry data from the last 32 years. </w:t>
      </w:r>
      <w:r w:rsidRPr="0062321B">
        <w:rPr>
          <w:lang w:val="en-US"/>
        </w:rPr>
        <w:t xml:space="preserve">Our simulation results show that the model accurately maps aggregated forest attributes such as aboveground biomass and tree size </w:t>
      </w:r>
      <w:r w:rsidRPr="0062321B">
        <w:rPr>
          <w:lang w:val="en-US"/>
        </w:rPr>
        <w:lastRenderedPageBreak/>
        <w:t xml:space="preserve">distribution to the number of </w:t>
      </w:r>
      <w:r>
        <w:rPr>
          <w:lang w:val="en-US"/>
        </w:rPr>
        <w:t>stems</w:t>
      </w:r>
      <w:r w:rsidRPr="0062321B">
        <w:rPr>
          <w:lang w:val="en-US"/>
        </w:rPr>
        <w:t xml:space="preserve"> for both undisturbed forest growth and selective </w:t>
      </w:r>
      <w:r>
        <w:rPr>
          <w:lang w:val="en-US"/>
        </w:rPr>
        <w:t>logging</w:t>
      </w:r>
      <w:r w:rsidRPr="0062321B">
        <w:rPr>
          <w:lang w:val="en-US"/>
        </w:rPr>
        <w:t xml:space="preserve">. We demonstrate that strategies for forest management with </w:t>
      </w:r>
      <w:del w:id="68" w:author="Ulrike Hiltner" w:date="2018-03-09T13:55:00Z">
        <w:r w:rsidRPr="0062321B" w:rsidDel="00F219B7">
          <w:rPr>
            <w:lang w:val="en-US"/>
          </w:rPr>
          <w:delText>a minimal</w:delText>
        </w:r>
      </w:del>
      <w:ins w:id="69" w:author="Ulrike Hiltner" w:date="2018-03-09T13:55:00Z">
        <w:r w:rsidR="00F219B7" w:rsidRPr="0062321B">
          <w:rPr>
            <w:lang w:val="en-US"/>
          </w:rPr>
          <w:t>minimal</w:t>
        </w:r>
      </w:ins>
      <w:r w:rsidRPr="0062321B">
        <w:rPr>
          <w:lang w:val="en-US"/>
        </w:rPr>
        <w:t xml:space="preserve"> </w:t>
      </w:r>
      <w:del w:id="70" w:author="Ulrike Hiltner" w:date="2018-03-09T13:55:00Z">
        <w:r w:rsidRPr="0062321B" w:rsidDel="00F219B7">
          <w:rPr>
            <w:lang w:val="en-US"/>
          </w:rPr>
          <w:delText xml:space="preserve">damage </w:delText>
        </w:r>
      </w:del>
      <w:ins w:id="71" w:author="Ulrike Hiltner" w:date="2018-03-09T13:55:00Z">
        <w:r w:rsidR="00F219B7">
          <w:rPr>
            <w:lang w:val="en-US"/>
          </w:rPr>
          <w:t>logging</w:t>
        </w:r>
        <w:r w:rsidR="00F219B7" w:rsidRPr="0062321B">
          <w:rPr>
            <w:lang w:val="en-US"/>
          </w:rPr>
          <w:t xml:space="preserve"> </w:t>
        </w:r>
      </w:ins>
      <w:r w:rsidRPr="0062321B">
        <w:rPr>
          <w:lang w:val="en-US"/>
        </w:rPr>
        <w:t xml:space="preserve">intensity in the context of resilience have </w:t>
      </w:r>
      <w:r>
        <w:rPr>
          <w:lang w:val="en-US"/>
        </w:rPr>
        <w:t xml:space="preserve">long-term </w:t>
      </w:r>
      <w:r w:rsidRPr="0062321B">
        <w:rPr>
          <w:lang w:val="en-US"/>
        </w:rPr>
        <w:t xml:space="preserve">advantages over </w:t>
      </w:r>
      <w:del w:id="72" w:author="Ulrike Hiltner" w:date="2018-03-09T13:56:00Z">
        <w:r w:rsidRPr="0062321B" w:rsidDel="00F219B7">
          <w:rPr>
            <w:lang w:val="en-US"/>
          </w:rPr>
          <w:delText xml:space="preserve">conventional </w:delText>
        </w:r>
      </w:del>
      <w:ins w:id="73" w:author="Ulrike Hiltner" w:date="2018-03-09T13:56:00Z">
        <w:r w:rsidR="00F219B7">
          <w:rPr>
            <w:lang w:val="en-US"/>
          </w:rPr>
          <w:t>intense</w:t>
        </w:r>
        <w:r w:rsidR="00F219B7" w:rsidRPr="0062321B">
          <w:rPr>
            <w:lang w:val="en-US"/>
          </w:rPr>
          <w:t xml:space="preserve"> </w:t>
        </w:r>
      </w:ins>
      <w:r w:rsidRPr="0062321B">
        <w:rPr>
          <w:lang w:val="en-US"/>
        </w:rPr>
        <w:t>strategies.</w:t>
      </w:r>
    </w:p>
    <w:p w:rsidR="00450098" w:rsidRPr="008D656B" w:rsidDel="003F1501" w:rsidRDefault="00450098" w:rsidP="00450098">
      <w:pPr>
        <w:rPr>
          <w:del w:id="74" w:author="Ulrike Hiltner" w:date="2018-02-26T12:48:00Z"/>
          <w:lang w:val="en-US"/>
        </w:rPr>
      </w:pPr>
      <w:del w:id="75" w:author="Ulrike Hiltner" w:date="2018-02-26T12:48:00Z">
        <w:r w:rsidRPr="008D656B" w:rsidDel="003F1501">
          <w:rPr>
            <w:lang w:val="en-US"/>
          </w:rPr>
          <w:delText xml:space="preserve"> These place, due to higher damage on the forest residues, a greater burden on future biomass production and tree species composition and delay recovery.</w:delText>
        </w:r>
      </w:del>
    </w:p>
    <w:p w:rsidR="00450098" w:rsidRPr="008D656B" w:rsidDel="006C6743" w:rsidRDefault="00450098" w:rsidP="00450098">
      <w:pPr>
        <w:rPr>
          <w:del w:id="76" w:author="Ulrike Hiltner" w:date="2018-02-26T12:38:00Z"/>
          <w:lang w:val="en-US"/>
        </w:rPr>
      </w:pPr>
      <w:del w:id="77" w:author="Ulrike Hiltner" w:date="2018-02-26T12:38:00Z">
        <w:r w:rsidRPr="008D656B" w:rsidDel="006C6743">
          <w:rPr>
            <w:lang w:val="en-US"/>
          </w:rPr>
          <w:delText>We propose to evaluate possible consequences of a wider range of silvicultural strategies in French Guiana by implementing an updated version of the management module in the model architecture. We believe that this will allow the development of management strategies that are more economic and ecological friendly.</w:delText>
        </w:r>
      </w:del>
    </w:p>
    <w:p w:rsidR="00D7084D" w:rsidRPr="00450098" w:rsidRDefault="00450098">
      <w:pPr>
        <w:rPr>
          <w:lang w:val="en-US"/>
        </w:rPr>
      </w:pPr>
      <w:r w:rsidRPr="00450098">
        <w:rPr>
          <w:b/>
          <w:i/>
          <w:lang w:val="en-US"/>
        </w:rPr>
        <w:t>Keywords:</w:t>
      </w:r>
      <w:r w:rsidRPr="00450098">
        <w:rPr>
          <w:i/>
          <w:lang w:val="en-US"/>
        </w:rPr>
        <w:t xml:space="preserve"> </w:t>
      </w:r>
      <w:del w:id="78" w:author="Ulrike Hiltner" w:date="2018-03-09T15:26:00Z">
        <w:r w:rsidRPr="00450098" w:rsidDel="00BE1E0B">
          <w:rPr>
            <w:i/>
            <w:lang w:val="en-US"/>
          </w:rPr>
          <w:delText xml:space="preserve">French Guiana, </w:delText>
        </w:r>
      </w:del>
      <w:r w:rsidRPr="00450098">
        <w:rPr>
          <w:i/>
          <w:lang w:val="en-US"/>
        </w:rPr>
        <w:t xml:space="preserve">forest gap model FORMIND, </w:t>
      </w:r>
      <w:ins w:id="79" w:author="Ulrike Hiltner" w:date="2018-03-09T15:29:00Z">
        <w:r w:rsidR="00BE1E0B">
          <w:rPr>
            <w:i/>
            <w:lang w:val="en-US"/>
          </w:rPr>
          <w:t xml:space="preserve">model parameterization, </w:t>
        </w:r>
      </w:ins>
      <w:del w:id="80" w:author="Ulrike Hiltner" w:date="2018-03-09T15:26:00Z">
        <w:r w:rsidRPr="00450098" w:rsidDel="00BE1E0B">
          <w:rPr>
            <w:i/>
            <w:lang w:val="en-US"/>
          </w:rPr>
          <w:delText xml:space="preserve">model validation, </w:delText>
        </w:r>
      </w:del>
      <w:r w:rsidRPr="00450098">
        <w:rPr>
          <w:i/>
          <w:lang w:val="en-US"/>
        </w:rPr>
        <w:t xml:space="preserve">simulation experiment, </w:t>
      </w:r>
      <w:ins w:id="81" w:author="Ulrike Hiltner" w:date="2018-03-09T15:28:00Z">
        <w:r w:rsidR="00BE1E0B">
          <w:rPr>
            <w:i/>
            <w:lang w:val="en-US"/>
          </w:rPr>
          <w:t>logging</w:t>
        </w:r>
        <w:r w:rsidR="00BE1E0B" w:rsidRPr="00450098">
          <w:rPr>
            <w:i/>
            <w:lang w:val="en-US"/>
          </w:rPr>
          <w:t xml:space="preserve"> intensity</w:t>
        </w:r>
      </w:ins>
      <w:ins w:id="82" w:author="Ulrike Hiltner" w:date="2018-03-09T15:29:00Z">
        <w:r w:rsidR="00BE1E0B">
          <w:rPr>
            <w:i/>
            <w:lang w:val="en-US"/>
          </w:rPr>
          <w:t>,</w:t>
        </w:r>
      </w:ins>
      <w:ins w:id="83" w:author="Ulrike Hiltner" w:date="2018-03-09T15:28:00Z">
        <w:r w:rsidR="00BE1E0B" w:rsidRPr="00450098" w:rsidDel="00BE1E0B">
          <w:rPr>
            <w:i/>
            <w:lang w:val="en-US"/>
          </w:rPr>
          <w:t xml:space="preserve"> </w:t>
        </w:r>
      </w:ins>
      <w:del w:id="84" w:author="Ulrike Hiltner" w:date="2018-03-09T15:27:00Z">
        <w:r w:rsidRPr="00450098" w:rsidDel="00BE1E0B">
          <w:rPr>
            <w:i/>
            <w:lang w:val="en-US"/>
          </w:rPr>
          <w:delText>resilience</w:delText>
        </w:r>
      </w:del>
      <w:ins w:id="85" w:author="Ulrike Hiltner" w:date="2018-03-09T15:27:00Z">
        <w:r w:rsidR="00BE1E0B">
          <w:rPr>
            <w:i/>
            <w:lang w:val="en-US"/>
          </w:rPr>
          <w:t>recovery time</w:t>
        </w:r>
      </w:ins>
      <w:r w:rsidRPr="00450098">
        <w:rPr>
          <w:i/>
          <w:lang w:val="en-US"/>
        </w:rPr>
        <w:t xml:space="preserve">, </w:t>
      </w:r>
      <w:del w:id="86" w:author="Ulrike Hiltner" w:date="2018-03-09T15:27:00Z">
        <w:r w:rsidRPr="00450098" w:rsidDel="00BE1E0B">
          <w:rPr>
            <w:i/>
            <w:lang w:val="en-US"/>
          </w:rPr>
          <w:delText xml:space="preserve">aboveground </w:delText>
        </w:r>
      </w:del>
      <w:r w:rsidRPr="00450098">
        <w:rPr>
          <w:i/>
          <w:lang w:val="en-US"/>
        </w:rPr>
        <w:t xml:space="preserve">biomass </w:t>
      </w:r>
      <w:del w:id="87" w:author="Ulrike Hiltner" w:date="2018-03-09T15:27:00Z">
        <w:r w:rsidRPr="00450098" w:rsidDel="00BE1E0B">
          <w:rPr>
            <w:i/>
            <w:lang w:val="en-US"/>
          </w:rPr>
          <w:delText>production</w:delText>
        </w:r>
      </w:del>
      <w:ins w:id="88" w:author="Ulrike Hiltner" w:date="2018-03-09T15:27:00Z">
        <w:r w:rsidR="00BE1E0B">
          <w:rPr>
            <w:i/>
            <w:lang w:val="en-US"/>
          </w:rPr>
          <w:t>productivity</w:t>
        </w:r>
      </w:ins>
      <w:r w:rsidRPr="00450098">
        <w:rPr>
          <w:i/>
          <w:lang w:val="en-US"/>
        </w:rPr>
        <w:t xml:space="preserve">, </w:t>
      </w:r>
      <w:del w:id="89" w:author="Ulrike Hiltner" w:date="2018-03-09T15:27:00Z">
        <w:r w:rsidRPr="00450098" w:rsidDel="00BE1E0B">
          <w:rPr>
            <w:i/>
            <w:lang w:val="en-US"/>
          </w:rPr>
          <w:delText xml:space="preserve">tree species abundance, </w:delText>
        </w:r>
      </w:del>
      <w:r w:rsidRPr="00450098">
        <w:rPr>
          <w:i/>
          <w:lang w:val="en-US"/>
        </w:rPr>
        <w:t xml:space="preserve">gross primary </w:t>
      </w:r>
      <w:del w:id="90" w:author="Ulrike Hiltner" w:date="2018-03-09T15:27:00Z">
        <w:r w:rsidRPr="00450098" w:rsidDel="00BE1E0B">
          <w:rPr>
            <w:i/>
            <w:lang w:val="en-US"/>
          </w:rPr>
          <w:delText>productivity</w:delText>
        </w:r>
      </w:del>
      <w:ins w:id="91" w:author="Ulrike Hiltner" w:date="2018-03-09T15:27:00Z">
        <w:r w:rsidR="00BE1E0B">
          <w:rPr>
            <w:i/>
            <w:lang w:val="en-US"/>
          </w:rPr>
          <w:t>production</w:t>
        </w:r>
      </w:ins>
      <w:r w:rsidRPr="00450098">
        <w:rPr>
          <w:i/>
          <w:lang w:val="en-US"/>
        </w:rPr>
        <w:t xml:space="preserve">, </w:t>
      </w:r>
      <w:ins w:id="92" w:author="Ulrike Hiltner" w:date="2018-03-09T15:28:00Z">
        <w:r w:rsidR="00BE1E0B">
          <w:rPr>
            <w:i/>
            <w:lang w:val="en-US"/>
          </w:rPr>
          <w:t>leaf area index, Shannon index</w:t>
        </w:r>
      </w:ins>
      <w:del w:id="93" w:author="Ulrike Hiltner" w:date="2018-03-09T15:27:00Z">
        <w:r w:rsidRPr="00450098" w:rsidDel="00BE1E0B">
          <w:rPr>
            <w:i/>
            <w:lang w:val="en-US"/>
          </w:rPr>
          <w:delText xml:space="preserve">damage </w:delText>
        </w:r>
      </w:del>
      <w:del w:id="94" w:author="Ulrike Hiltner" w:date="2018-03-09T15:28:00Z">
        <w:r w:rsidRPr="00450098" w:rsidDel="00BE1E0B">
          <w:rPr>
            <w:i/>
            <w:lang w:val="en-US"/>
          </w:rPr>
          <w:delText>intensity, reduced impact logging, conventional logging</w:delText>
        </w:r>
      </w:del>
    </w:p>
    <w:p w:rsidR="00D7084D" w:rsidRPr="00450098" w:rsidRDefault="00450098">
      <w:pPr>
        <w:pStyle w:val="berschrift1"/>
        <w:numPr>
          <w:ilvl w:val="0"/>
          <w:numId w:val="15"/>
        </w:numPr>
        <w:pPrChange w:id="95" w:author="Ulrike Hiltner" w:date="2018-03-12T12:39:00Z">
          <w:pPr>
            <w:pStyle w:val="berschrift1"/>
          </w:pPr>
        </w:pPrChange>
      </w:pPr>
      <w:bookmarkStart w:id="96" w:name="header1"/>
      <w:bookmarkEnd w:id="96"/>
      <w:del w:id="97" w:author="Ulrike Hiltner" w:date="2018-03-12T12:25:00Z">
        <w:r w:rsidRPr="00450098" w:rsidDel="00177113">
          <w:delText xml:space="preserve">1. </w:delText>
        </w:r>
      </w:del>
      <w:r w:rsidRPr="00450098">
        <w:t>Introduction</w:t>
      </w:r>
    </w:p>
    <w:p w:rsidR="002C3F00" w:rsidRDefault="00450098" w:rsidP="00DA75B9">
      <w:pPr>
        <w:rPr>
          <w:ins w:id="98" w:author="Ulrike Hiltner" w:date="2018-02-28T16:33:00Z"/>
          <w:lang w:val="en-US"/>
        </w:rPr>
      </w:pPr>
      <w:r w:rsidRPr="00450098">
        <w:rPr>
          <w:lang w:val="en-US"/>
        </w:rPr>
        <w:t xml:space="preserve">Intact forest ecosystems bind </w:t>
      </w:r>
      <w:del w:id="99" w:author="Ulrike Hiltner" w:date="2018-02-28T11:09:00Z">
        <w:r w:rsidRPr="00450098" w:rsidDel="00C9687F">
          <w:rPr>
            <w:lang w:val="en-US"/>
          </w:rPr>
          <w:delText xml:space="preserve">large quantities of </w:delText>
        </w:r>
      </w:del>
      <w:r w:rsidRPr="00450098">
        <w:rPr>
          <w:lang w:val="en-US"/>
        </w:rPr>
        <w:t xml:space="preserve">carbon in their living biomass and thus have a </w:t>
      </w:r>
      <w:del w:id="100" w:author="Ulrike Hiltner" w:date="2018-02-28T11:09:00Z">
        <w:r w:rsidRPr="00450098" w:rsidDel="00C9687F">
          <w:rPr>
            <w:lang w:val="en-US"/>
          </w:rPr>
          <w:delText xml:space="preserve">positive </w:delText>
        </w:r>
      </w:del>
      <w:r w:rsidRPr="00450098">
        <w:rPr>
          <w:lang w:val="en-US"/>
        </w:rPr>
        <w:t xml:space="preserve">stabilizing effect on the global climate </w:t>
      </w:r>
      <w:del w:id="101" w:author="Ulrike Hiltner" w:date="2018-03-12T10:08:00Z">
        <w:r w:rsidRPr="00450098" w:rsidDel="00245E23">
          <w:rPr>
            <w:lang w:val="en-US"/>
          </w:rPr>
          <w:delText>(</w:delText>
        </w:r>
      </w:del>
      <w:ins w:id="102" w:author="Ulrike Hiltner" w:date="2018-03-12T10:06:00Z">
        <w:r w:rsidR="00245E23">
          <w:rPr>
            <w:lang w:val="en-US"/>
          </w:rPr>
          <w:fldChar w:fldCharType="begin" w:fldLock="1"/>
        </w:r>
      </w:ins>
      <w:r w:rsidR="00245E23">
        <w:rPr>
          <w:lang w:val="en-US"/>
        </w:rPr>
        <w:instrText>ADDIN CSL_CITATION { "citationItems" : [ { "id" : "ITEM-1", "itemData" : { "DOI" : "10.1038/s41559-018-0490-x", "ISSN" : "2397-334X", "author" : [ { "dropping-particle" : "", "family" : "Watson", "given" : "James E.M.", "non-dropping-particle" : "", "parse-names" : false, "suffix" : "" }, { "dropping-particle" : "", "family" : "Evans", "given" : "Tom", "non-dropping-particle" : "", "parse-names" : false, "suffix" : "" }, { "dropping-particle" : "", "family" : "Venter", "given" : "Oscar", "non-dropping-particle" : "", "parse-names" : false, "suffix" : "" }, { "dropping-particle" : "", "family" : "Williams", "given" : "Brooke", "non-dropping-particle" : "", "parse-names" : false, "suffix" : "" }, { "dropping-particle" : "", "family" : "Tulloch", "given" : "Ayesha", "non-dropping-particle" : "", "parse-names" : false, "suffix" : "" }, { "dropping-particle" : "", "family" : "Stewart", "given" : "Claire", "non-dropping-particle" : "", "parse-names" : false, "suffix" : "" }, { "dropping-particle" : "", "family" : "Thompson", "given" : "Ian", "non-dropping-particle" : "", "parse-names" : false, "suffix" : "" }, { "dropping-particle" : "", "family" : "Ray", "given" : "Justina C.", "non-dropping-particle" : "", "parse-names" : false, "suffix" : "" }, { "dropping-particle" : "", "family" : "Murray", "given" : "Kris", "non-dropping-particle" : "", "parse-names" : false, "suffix" : "" }, { "dropping-particle" : "", "family" : "Salazar, Alvaro, McAlpine", "given" : "Clive", "non-dropping-particle" : "", "parse-names" : false, "suffix" : "" }, { "dropping-particle" : "", "family" : "Potapov", "given" : "Peter", "non-dropping-particle" : "", "parse-names" : false, "suffix" : "" }, { "dropping-particle" : "", "family" : "Walston", "given" : "Joe", "non-dropping-particle" : "", "parse-names" : false, "suffix" : "" }, { "dropping-particle" : "", "family" : "Robinson", "given" : "John", "non-dropping-particle" : "", "parse-names" : false, "suffix" : "" }, { "dropping-particle" : "", "family" : "Painter", "given" : "Michael", "non-dropping-particle" : "", "parse-names" : false, "suffix" : "" }, { "dropping-particle" : "", "family" : "Wilkie", "given" : "David", "non-dropping-particle" : "", "parse-names" : false, "suffix" : "" }, { "dropping-particle" : "", "family" : "Filardi", "given" : "Christopher", "non-dropping-particle" : "", "parse-names" : false, "suffix" : "" }, { "dropping-particle" : "", "family" : "Laurance", "given" : "William F.", "non-dropping-particle" : "", "parse-names" : false, "suffix" : "" }, { "dropping-particle" : "", "family" : "Houghton", "given" : "Richard A.", "non-dropping-particle" : "", "parse-names" : false, "suffix" : "" }, { "dropping-particle" : "", "family" : "Maxwell", "given" : "Sean", "non-dropping-particle" : "", "parse-names" : false, "suffix" : "" }, { "dropping-particle" : "", "family" : "Grantham", "given" : "Hedley", "non-dropping-particle" : "", "parse-names" : false, "suffix" : "" }, { "dropping-particle" : "", "family" : "Samper", "given" : "Cristi\u00e1n", "non-dropping-particle" : "", "parse-names" : false, "suffix" : "" }, { "dropping-particle" : "", "family" : "Wang", "given" : "Stephanie", "non-dropping-particle" : "", "parse-names" : false, "suffix" : "" }, { "dropping-particle" : "", "family" : "Laestadius", "given" : "Lars", "non-dropping-particle" : "", "parse-names" : false, "suffix" : "" }, { "dropping-particle" : "", "family" : "Runting", "given" : "Rebecca K.", "non-dropping-particle" : "", "parse-names" : false, "suffix" : "" }, { "dropping-particle" : "", "family" : "Silva-Ch\u00e1vez", "given" : "Gustavo A.", "non-dropping-particle" : "", "parse-names" : false, "suffix" : "" }, { "dropping-particle" : "", "family" : "Lindenmayer", "given" : "David B.", "non-dropping-particle" : "", "parse-names" : false, "suffix" : "" } ], "container-title" : "Nature Ecology &amp; Evolution", "id" : "ITEM-1", "issued" : { "date-parts" : [ [ "2018" ] ] }, "title" : "The exceptional value of intact forest ecosystems", "type" : "article-journal", "volume" : "in press" }, "uris" : [ "http://www.mendeley.com/documents/?uuid=ef97aa02-9d22-42f2-b3e5-8741b8e0380b" ] }, { "id" : "ITEM-2", "itemData" : { "ISBN" : "978-1-107-66182-0", "author" : [ { "dropping-particle" : "", "family" : "Intergovernmental Panel on Climate Change.", "given" : "", "non-dropping-particle" : "", "parse-names" : false, "suffix" : "" } ], "id" : "ITEM-2", "issue" : "March 2013", "issued" : { "date-parts" : [ [ "2014" ] ] }, "page" : "2014", "title" : "Climate Change 2013: The Physical Science Basis: Working Group I Contribution to the IPCC Fifth Assessment Report", "type" : "article-journal" }, "uris" : [ "http://www.mendeley.com/documents/?uuid=b443feba-661e-4554-8e29-604c81e98f0c" ] }, { "id" : "ITEM-3", "itemData" : { "DOI" : "10.1126/science.1201609", "ISBN" : "0036-8075", "ISSN" : "0036-8075", "PMID" : "21764754", "abstract" : "The terrestrial carbon sink has been large in recent decades, but its size and location remain uncertain. Using forest inventory data and long-term ecosystem carbon studies, we estimate a total forest sink of 2.4 \u00b1 0.4 petagrams of carbon per year (Pg C year(-1)) globally for 1990 to 2007. We also estimate a source of 1.3 \u00b1 0.7 Pg C year(-1) from tropical land-use change, consisting of a gross tropical deforestation emission of 2.9 \u00b1 0.5 Pg C year(-1) partially compensated by a carbon sink in tropical forest regrowth of 1.6 \u00b1 0.5 Pg C year(-1). Together, the fluxes comprise a net global forest sink of 1.1 \u00b1 0.8 Pg C year(-1), with tropical estimates having the largest uncertainties. Our total forest sink estimate is equivalent in magnitude to the terrestrial sink deduced from fossil fuel emissions and land-use change sources minus ocean and atmospheric sinks.", "author" : [ { "dropping-particle" : "", "family" : "Pan", "given" : "Y.", "non-dropping-particle" : "", "parse-names" : false, "suffix" : "" }, { "dropping-particle" : "", "family" : "Birdsey", "given" : "R. A.", "non-dropping-particle" : "", "parse-names" : false, "suffix" : "" }, { "dropping-particle" : "", "family" : "Fang", "given" : "J.", "non-dropping-particle" : "", "parse-names" : false, "suffix" : "" }, { "dropping-particle" : "", "family" : "Houghton", "given" : "R.", "non-dropping-particle" : "", "parse-names" : false, "suffix" : "" }, { "dropping-particle" : "", "family" : "Kauppi", "given" : "P. E.", "non-dropping-particle" : "", "parse-names" : false, "suffix" : "" }, { "dropping-particle" : "", "family" : "Kurz", "given" : "W. A.", "non-dropping-particle" : "", "parse-names" : false, "suffix" : "" }, { "dropping-particle" : "", "family" : "Phillips", "given" : "O. L.", "non-dropping-particle" : "", "parse-names" : false, "suffix" : "" }, { "dropping-particle" : "", "family" : "Shvidenko", "given" : "A.", "non-dropping-particle" : "", "parse-names" : false, "suffix" : "" }, { "dropping-particle" : "", "family" : "Lewis", "given" : "S. L.", "non-dropping-particle" : "", "parse-names" : false, "suffix" : "" }, { "dropping-particle" : "", "family" : "Canadell", "given" : "J. G.", "non-dropping-particle" : "", "parse-names" : false, "suffix" : "" }, { "dropping-particle" : "", "family" : "Ciais", "given" : "P.", "non-dropping-particle" : "", "parse-names" : false, "suffix" : "" }, { "dropping-particle" : "", "family" : "Jackson", "given" : "R. B.", "non-dropping-particle" : "", "parse-names" : false, "suffix" : "" }, { "dropping-particle" : "", "family" : "Pacala", "given" : "S. W.", "non-dropping-particle" : "", "parse-names" : false, "suffix" : "" }, { "dropping-particle" : "", "family" : "McGuire", "given" : "A. D.", "non-dropping-particle" : "", "parse-names" : false, "suffix" : "" }, { "dropping-particle" : "", "family" : "Piao", "given" : "S.", "non-dropping-particle" : "", "parse-names" : false, "suffix" : "" }, { "dropping-particle" : "", "family" : "Rautiainen", "given" : "A.", "non-dropping-particle" : "", "parse-names" : false, "suffix" : "" }, { "dropping-particle" : "", "family" : "Sitch", "given" : "S.", "non-dropping-particle" : "", "parse-names" : false, "suffix" : "" }, { "dropping-particle" : "", "family" : "Hayes", "given" : "D.", "non-dropping-particle" : "", "parse-names" : false, "suffix" : "" } ], "container-title" : "Science", "id" : "ITEM-3", "issue" : "6045", "issued" : { "date-parts" : [ [ "2011" ] ] }, "page" : "988-993", "title" : "A Large and Persistent Carbon Sink in the World's Forests", "type" : "article-journal", "volume" : "333" }, "uris" : [ "http://www.mendeley.com/documents/?uuid=dd4833d1-67a4-4133-a611-f94781cea1f9" ] } ], "mendeley" : { "formattedCitation" : "(Intergovernmental Panel on Climate Change., 2014; Pan et al., 2011; Watson et al., 2018)", "plainTextFormattedCitation" : "(Intergovernmental Panel on Climate Change., 2014; Pan et al., 2011; Watson et al., 2018)", "previouslyFormattedCitation" : "(Intergovernmental Panel on Climate Change., 2014; Pan et al., 2011; Watson et al., 2018)" }, "properties" : {  }, "schema" : "https://github.com/citation-style-language/schema/raw/master/csl-citation.json" }</w:instrText>
      </w:r>
      <w:r w:rsidR="00245E23">
        <w:rPr>
          <w:lang w:val="en-US"/>
        </w:rPr>
        <w:fldChar w:fldCharType="separate"/>
      </w:r>
      <w:r w:rsidR="00245E23" w:rsidRPr="00245E23">
        <w:rPr>
          <w:noProof/>
          <w:lang w:val="en-US"/>
        </w:rPr>
        <w:t>(Intergovernmental Panel on Climate Change., 2014; Pan et al., 2011; Watson et al., 2018)</w:t>
      </w:r>
      <w:ins w:id="103" w:author="Ulrike Hiltner" w:date="2018-03-12T10:06:00Z">
        <w:r w:rsidR="00245E23">
          <w:rPr>
            <w:lang w:val="en-US"/>
          </w:rPr>
          <w:fldChar w:fldCharType="end"/>
        </w:r>
      </w:ins>
      <w:del w:id="104" w:author="Ulrike Hiltner" w:date="2018-03-12T10:08:00Z">
        <w:r w:rsidRPr="00450098" w:rsidDel="00245E23">
          <w:rPr>
            <w:lang w:val="en-US"/>
          </w:rPr>
          <w:delText>IPCC 2014; Pan et al. 2011)</w:delText>
        </w:r>
      </w:del>
      <w:r w:rsidRPr="00450098">
        <w:rPr>
          <w:lang w:val="en-US"/>
        </w:rPr>
        <w:t xml:space="preserve">. In particular, </w:t>
      </w:r>
      <w:del w:id="105" w:author="Ulrike Hiltner" w:date="2018-02-28T16:29:00Z">
        <w:r w:rsidRPr="00450098" w:rsidDel="000229BC">
          <w:rPr>
            <w:lang w:val="en-US"/>
          </w:rPr>
          <w:delText xml:space="preserve">the </w:delText>
        </w:r>
      </w:del>
      <w:del w:id="106" w:author="Ulrike Hiltner" w:date="2018-02-28T11:10:00Z">
        <w:r w:rsidRPr="00450098" w:rsidDel="00C9687F">
          <w:rPr>
            <w:lang w:val="en-US"/>
          </w:rPr>
          <w:delText xml:space="preserve">highly </w:delText>
        </w:r>
      </w:del>
      <w:del w:id="107" w:author="Ulrike Hiltner" w:date="2018-02-28T16:29:00Z">
        <w:r w:rsidRPr="00450098" w:rsidDel="000229BC">
          <w:rPr>
            <w:lang w:val="en-US"/>
          </w:rPr>
          <w:delText xml:space="preserve">species-rich </w:delText>
        </w:r>
      </w:del>
      <w:r w:rsidRPr="00450098">
        <w:rPr>
          <w:lang w:val="en-US"/>
        </w:rPr>
        <w:t xml:space="preserve">tropical forests play an important role in the global carbon </w:t>
      </w:r>
      <w:del w:id="108" w:author="Ulrike Hiltner" w:date="2018-02-28T11:10:00Z">
        <w:r w:rsidRPr="00450098" w:rsidDel="00C9687F">
          <w:rPr>
            <w:lang w:val="en-US"/>
          </w:rPr>
          <w:delText xml:space="preserve">balance </w:delText>
        </w:r>
      </w:del>
      <w:ins w:id="109" w:author="Ulrike Hiltner" w:date="2018-02-28T11:10:00Z">
        <w:r w:rsidR="00C9687F">
          <w:rPr>
            <w:lang w:val="en-US"/>
          </w:rPr>
          <w:t>cycle</w:t>
        </w:r>
        <w:r w:rsidR="00C9687F" w:rsidRPr="00450098">
          <w:rPr>
            <w:lang w:val="en-US"/>
          </w:rPr>
          <w:t xml:space="preserve"> </w:t>
        </w:r>
      </w:ins>
      <w:ins w:id="110" w:author="Ulrike Hiltner" w:date="2018-03-12T10:09:00Z">
        <w:r w:rsidR="00245E23">
          <w:rPr>
            <w:lang w:val="en-US"/>
          </w:rPr>
          <w:fldChar w:fldCharType="begin" w:fldLock="1"/>
        </w:r>
      </w:ins>
      <w:r w:rsidR="00F031AC">
        <w:rPr>
          <w:lang w:val="en-US"/>
        </w:rPr>
        <w:instrText>ADDIN CSL_CITATION { "citationItems" : [ { "id" : "ITEM-1", "itemData" : { "DOI" : "10.1016/S0169-5347(00)01906-6", "ISBN" : "0169-5347", "ISSN" : "01695347", "PMID" : "10884705", "abstract" : "Tropical forests play a major role in determining the current atmospheric concentration of CO2, as both sources of CO2 following deforestation and sinks of CO2 probably resulting from CO2 stimulation of forest photosynthesis. Recently, researchers have tried to quantify this role. The results suggest that both the carbon sources and sinks in tropical forests are significantly greater than previously thought.", "author" : [ { "dropping-particle" : "", "family" : "Malhi", "given" : "Yadvinder", "non-dropping-particle" : "", "parse-names" : false, "suffix" : "" }, { "dropping-particle" : "", "family" : "Grace", "given" : "John", "non-dropping-particle" : "", "parse-names" : false, "suffix" : "" } ], "container-title" : "Trends in Ecology &amp; Evolution", "id" : "ITEM-1", "issue" : "8", "issued" : { "date-parts" : [ [ "2000" ] ] }, "page" : "332-337", "title" : "Tropical forests and atmospheric carbon dioxide", "type" : "article-journal", "volume" : "15" }, "uris" : [ "http://www.mendeley.com/documents/?uuid=85b786e0-b00b-49fb-a8d3-57b0a9210078" ] }, { "id" : "ITEM-2", "itemData" : { "DOI" : "10.1038/nclimate2869", "ISBN" : "1758-678X", "ISSN" : "17586798", "abstract" : "Tropical forests could offset much of the carbon released from the declining use of fossil fuels, helping to stabilize and then reduce atmospheric CO2 concentrations, thereby providing a bridge to a low-fossil-fuel future. A", "author" : [ { "dropping-particle" : "", "family" : "Houghton", "given" : "R. A.", "non-dropping-particle" : "", "parse-names" : false, "suffix" : "" }, { "dropping-particle" : "", "family" : "Byers", "given" : "Brett", "non-dropping-particle" : "", "parse-names" : false, "suffix" : "" }, { "dropping-particle" : "", "family" : "Nassikas", "given" : "Alexander A.", "non-dropping-particle" : "", "parse-names" : false, "suffix" : "" } ], "container-title" : "Nature Climate Change", "id" : "ITEM-2", "issue" : "12", "issued" : { "date-parts" : [ [ "2015" ] ] }, "page" : "1022-1023", "title" : "A role for tropical forests in stabilizing atmospheric CO2", "type" : "article", "volume" : "5" }, "uris" : [ "http://www.mendeley.com/documents/?uuid=a1daa35e-04d0-4990-93b7-c02c373a1e33" ] } ], "mendeley" : { "formattedCitation" : "(Houghton et al., 2015; Malhi and Grace, 2000)", "plainTextFormattedCitation" : "(Houghton et al., 2015; Malhi and Grace, 2000)", "previouslyFormattedCitation" : "(Houghton et al., 2015; Malhi and Grace, 2000)" }, "properties" : {  }, "schema" : "https://github.com/citation-style-language/schema/raw/master/csl-citation.json" }</w:instrText>
      </w:r>
      <w:r w:rsidR="00245E23">
        <w:rPr>
          <w:lang w:val="en-US"/>
        </w:rPr>
        <w:fldChar w:fldCharType="separate"/>
      </w:r>
      <w:r w:rsidR="00F031AC" w:rsidRPr="00F031AC">
        <w:rPr>
          <w:noProof/>
          <w:lang w:val="en-US"/>
        </w:rPr>
        <w:t>(Houghton et al., 2015; Malhi and Grace, 2000)</w:t>
      </w:r>
      <w:ins w:id="111" w:author="Ulrike Hiltner" w:date="2018-03-12T10:09:00Z">
        <w:r w:rsidR="00245E23">
          <w:rPr>
            <w:lang w:val="en-US"/>
          </w:rPr>
          <w:fldChar w:fldCharType="end"/>
        </w:r>
      </w:ins>
      <w:del w:id="112" w:author="Ulrike Hiltner" w:date="2018-03-12T10:09:00Z">
        <w:r w:rsidRPr="00450098" w:rsidDel="00245E23">
          <w:rPr>
            <w:lang w:val="en-US"/>
          </w:rPr>
          <w:delText>(</w:delText>
        </w:r>
      </w:del>
      <w:del w:id="113" w:author="Ulrike Hiltner" w:date="2018-03-12T10:08:00Z">
        <w:r w:rsidRPr="00450098" w:rsidDel="00245E23">
          <w:rPr>
            <w:lang w:val="en-US"/>
          </w:rPr>
          <w:delText>Malhi and Grace 2000)</w:delText>
        </w:r>
      </w:del>
      <w:r w:rsidRPr="00450098">
        <w:rPr>
          <w:lang w:val="en-US"/>
        </w:rPr>
        <w:t xml:space="preserve">, as </w:t>
      </w:r>
      <w:del w:id="114" w:author="Ulrike Hiltner" w:date="2018-02-28T11:13:00Z">
        <w:r w:rsidRPr="00450098" w:rsidDel="00C9687F">
          <w:rPr>
            <w:lang w:val="en-US"/>
          </w:rPr>
          <w:delText>their living biomass accounts for</w:delText>
        </w:r>
      </w:del>
      <w:ins w:id="115" w:author="Ulrike Hiltner" w:date="2018-02-28T11:13:00Z">
        <w:r w:rsidR="00C9687F">
          <w:rPr>
            <w:lang w:val="en-US"/>
          </w:rPr>
          <w:t>they store</w:t>
        </w:r>
      </w:ins>
      <w:r w:rsidRPr="00450098">
        <w:rPr>
          <w:lang w:val="en-US"/>
        </w:rPr>
        <w:t xml:space="preserve"> about </w:t>
      </w:r>
      <w:ins w:id="116" w:author="Ulrike Hiltner" w:date="2018-04-09T15:30:00Z">
        <w:r w:rsidR="0087725C">
          <w:rPr>
            <w:lang w:val="en-US"/>
          </w:rPr>
          <w:t>42%</w:t>
        </w:r>
      </w:ins>
      <w:del w:id="117" w:author="Ulrike Hiltner" w:date="2018-04-09T15:29:00Z">
        <w:r w:rsidRPr="00450098" w:rsidDel="0087725C">
          <w:rPr>
            <w:lang w:val="en-US"/>
          </w:rPr>
          <w:delText xml:space="preserve">half </w:delText>
        </w:r>
      </w:del>
      <w:ins w:id="118" w:author="Ulrike Hiltner" w:date="2018-04-09T15:29:00Z">
        <w:r w:rsidR="0087725C" w:rsidRPr="00450098">
          <w:rPr>
            <w:lang w:val="en-US"/>
          </w:rPr>
          <w:t xml:space="preserve"> </w:t>
        </w:r>
      </w:ins>
      <w:ins w:id="119" w:author="Ulrike Hiltner" w:date="2018-04-09T15:31:00Z">
        <w:r w:rsidR="0087725C">
          <w:rPr>
            <w:lang w:val="en-US"/>
          </w:rPr>
          <w:t>(363</w:t>
        </w:r>
      </w:ins>
      <w:ins w:id="120" w:author="Ulrike Hiltner" w:date="2018-04-09T15:32:00Z">
        <w:r w:rsidR="0087725C">
          <w:rPr>
            <w:rFonts w:cs="Times New Roman"/>
            <w:lang w:val="en-US"/>
          </w:rPr>
          <w:t>±</w:t>
        </w:r>
        <w:r w:rsidR="0087725C">
          <w:rPr>
            <w:lang w:val="en-US"/>
          </w:rPr>
          <w:t xml:space="preserve">28Pg C) </w:t>
        </w:r>
      </w:ins>
      <w:r w:rsidRPr="00450098">
        <w:rPr>
          <w:lang w:val="en-US"/>
        </w:rPr>
        <w:t xml:space="preserve">of the Earth's terrestrial </w:t>
      </w:r>
      <w:del w:id="121" w:author="Ulrike Hiltner" w:date="2018-02-28T11:13:00Z">
        <w:r w:rsidRPr="00450098" w:rsidDel="00C9687F">
          <w:rPr>
            <w:lang w:val="en-US"/>
          </w:rPr>
          <w:delText xml:space="preserve">biomass </w:delText>
        </w:r>
      </w:del>
      <w:ins w:id="122" w:author="Ulrike Hiltner" w:date="2018-02-28T11:13:00Z">
        <w:r w:rsidR="00C9687F">
          <w:rPr>
            <w:lang w:val="en-US"/>
          </w:rPr>
          <w:t>carbon</w:t>
        </w:r>
      </w:ins>
      <w:ins w:id="123" w:author="Ulrike Hiltner" w:date="2018-04-09T15:31:00Z">
        <w:r w:rsidR="0087725C">
          <w:rPr>
            <w:lang w:val="en-US"/>
          </w:rPr>
          <w:t xml:space="preserve"> in their live biomass</w:t>
        </w:r>
      </w:ins>
      <w:ins w:id="124" w:author="Ulrike Hiltner" w:date="2018-02-28T11:13:00Z">
        <w:r w:rsidR="00C9687F" w:rsidRPr="00450098">
          <w:rPr>
            <w:lang w:val="en-US"/>
          </w:rPr>
          <w:t xml:space="preserve"> </w:t>
        </w:r>
      </w:ins>
      <w:del w:id="125" w:author="Ulrike Hiltner" w:date="2018-03-09T17:03:00Z">
        <w:r w:rsidRPr="00450098" w:rsidDel="00F96074">
          <w:rPr>
            <w:lang w:val="en-US"/>
          </w:rPr>
          <w:delText>(</w:delText>
        </w:r>
      </w:del>
      <w:ins w:id="126" w:author="Ulrike Hiltner" w:date="2018-03-09T17:03:00Z">
        <w:r w:rsidR="00F96074">
          <w:rPr>
            <w:lang w:val="en-US"/>
          </w:rPr>
          <w:fldChar w:fldCharType="begin" w:fldLock="1"/>
        </w:r>
      </w:ins>
      <w:r w:rsidR="0087725C">
        <w:rPr>
          <w:lang w:val="en-US"/>
        </w:rPr>
        <w:instrText>ADDIN CSL_CITATION { "citationItems" : [ { "id" : "ITEM-1", "itemData" : { "DOI" : "10.1126/science.1155121", "ISBN" : "0036-8075", "ISSN" : "0036-8075", "PMID" : "18556546", "abstract" : "The world's forests influence climate through physical, chemical, and biological processes that affect planetary energetics, the hydrologic cycle, and atmospheric composition. These complex and nonlinear forest-atmosphere interactions can dampen or amplify anthropogenic climate change. Tropical, temperate, and boreal reforestation and afforestation attenuate global warming through carbon sequestration. Biogeophysical feedbacks can enhance or diminish this negative climate forcing. Tropical forests mitigate warming through evaporative cooling, but the low albedo of boreal forests is a positive climate forcing. The evaporative effect of temperate forests is unclear. The net climate forcing from these and other processes is not known. Forests are under tremendous pressure from global change. Interdisciplinary science that integrates knowledge of the many interacting climate services of forests with the impacts of global change is necessary to identify and understand as yet unexplored feedbacks in the Earth system and the potential of forests to mitigate climate change.", "author" : [ { "dropping-particle" : "", "family" : "Bonan", "given" : "G. B.", "non-dropping-particle" : "", "parse-names" : false, "suffix" : "" } ], "container-title" : "Science", "id" : "ITEM-1", "issue" : "5882", "issued" : { "date-parts" : [ [ "2008" ] ] }, "page" : "1444-1449", "title" : "Forests and Climate Change: Forcings, Feedbacks, and the Climate Benefits of Forests", "type" : "article-journal", "volume" : "320" }, "uris" : [ "http://www.mendeley.com/documents/?uuid=a0433538-0bc3-476e-8744-c4805fefc05b" ] }, { "id" : "ITEM-2", "itemData" : { "DOI" : "10.1146/annurev-ecolsys-110512-135914", "ISBN" : "1543-592X 978-0-8243-1444-6", "ISSN" : "1543-592X", "abstract" : "Forests are the dominant terrestrial ecosystem on Earth. We review the environmental factors controlling their structure and global distribution and evaluate their current and future trajectory. Adaptations of trees to cli- mate and resource gradients, coupledwith disturbances and forest dynamics, create complex geographical patterns in forest assemblages and structures. These patterns are increasingly discernible through new satellite and air- borne observation systems, improved forest inventories, and global ecosys- tem models. Forest biomass is a complex property affected by forest dis- tribution, structure, and ecological processes. Since at least 1990, biomass density has consistently increased in global established forests, despite in- creasing mortality in some regions, suggesting that a global driver such as elevated CO2 may be enhancing biomass gains. Global forests have also ap- parently become more dynamic. Advanced information about the structure, distribution, and biomass of the world\u2019s forests provides critical ecological insights and opportunities for sustainable forest management and enhancing forest conservation and ecosystem services.", "author" : [ { "dropping-particle" : "", "family" : "Pan", "given" : "Yude", "non-dropping-particle" : "", "parse-names" : false, "suffix" : "" }, { "dropping-particle" : "", "family" : "Birdsey", "given" : "Richard A.", "non-dropping-particle" : "", "parse-names" : false, "suffix" : "" }, { "dropping-particle" : "", "family" : "Phillips", "given" : "Oliver L.", "non-dropping-particle" : "", "parse-names" : false, "suffix" : "" }, { "dropping-particle" : "", "family" : "Jackson", "given" : "Robert B.", "non-dropping-particle" : "", "parse-names" : false, "suffix" : "" } ], "container-title" : "Annual Review of Ecology, Evolution, and Systematics", "id" : "ITEM-2", "issue" : "1", "issued" : { "date-parts" : [ [ "2013" ] ] }, "page" : "593-622", "title" : "The Structure, Distribution, and Biomass of the World's Forests", "type" : "article-journal", "volume" : "44" }, "uris" : [ "http://www.mendeley.com/documents/?uuid=42840a2c-9797-4d2a-b118-c3fe573395da" ] } ], "mendeley" : { "formattedCitation" : "(G. B. Bonan, 2008; Pan et al., 2013)", "plainTextFormattedCitation" : "(G. B. Bonan, 2008; Pan et al., 2013)", "previouslyFormattedCitation" : "(G. B. Bonan, 2008; Pan et al., 2013)" }, "properties" : {  }, "schema" : "https://github.com/citation-style-language/schema/raw/master/csl-citation.json" }</w:instrText>
      </w:r>
      <w:r w:rsidR="00F96074">
        <w:rPr>
          <w:lang w:val="en-US"/>
        </w:rPr>
        <w:fldChar w:fldCharType="separate"/>
      </w:r>
      <w:r w:rsidR="0087725C" w:rsidRPr="0087725C">
        <w:rPr>
          <w:noProof/>
          <w:lang w:val="en-US"/>
        </w:rPr>
        <w:t>(G. B. Bonan, 2008; Pan et al., 2013)</w:t>
      </w:r>
      <w:ins w:id="127" w:author="Ulrike Hiltner" w:date="2018-03-09T17:03:00Z">
        <w:r w:rsidR="00F96074">
          <w:rPr>
            <w:lang w:val="en-US"/>
          </w:rPr>
          <w:fldChar w:fldCharType="end"/>
        </w:r>
      </w:ins>
      <w:del w:id="128" w:author="Ulrike Hiltner" w:date="2018-03-09T17:03:00Z">
        <w:r w:rsidRPr="00450098" w:rsidDel="00F96074">
          <w:rPr>
            <w:lang w:val="en-US"/>
          </w:rPr>
          <w:delText>Bonan 2008)</w:delText>
        </w:r>
      </w:del>
      <w:r w:rsidRPr="00450098">
        <w:rPr>
          <w:lang w:val="en-US"/>
        </w:rPr>
        <w:t xml:space="preserve">. </w:t>
      </w:r>
      <w:ins w:id="129" w:author="Ulrike Hiltner" w:date="2018-03-01T11:03:00Z">
        <w:r w:rsidR="002F3F2B">
          <w:rPr>
            <w:lang w:val="en-US"/>
          </w:rPr>
          <w:t xml:space="preserve">However, </w:t>
        </w:r>
      </w:ins>
      <w:moveToRangeStart w:id="130" w:author="Ulrike Hiltner" w:date="2018-02-28T11:14:00Z" w:name="move507579781"/>
      <w:moveTo w:id="131" w:author="Ulrike Hiltner" w:date="2018-02-28T11:14:00Z">
        <w:del w:id="132" w:author="Ulrike Hiltner" w:date="2018-03-01T11:03:00Z">
          <w:r w:rsidR="00C9687F" w:rsidRPr="00450098" w:rsidDel="002F3F2B">
            <w:rPr>
              <w:lang w:val="en-US"/>
            </w:rPr>
            <w:delText>A</w:delText>
          </w:r>
        </w:del>
      </w:moveTo>
      <w:ins w:id="133" w:author="Ulrike Hiltner" w:date="2018-03-01T11:03:00Z">
        <w:r w:rsidR="002F3F2B">
          <w:rPr>
            <w:lang w:val="en-US"/>
          </w:rPr>
          <w:t>a</w:t>
        </w:r>
      </w:ins>
      <w:moveTo w:id="134" w:author="Ulrike Hiltner" w:date="2018-02-28T11:14:00Z">
        <w:r w:rsidR="00C9687F" w:rsidRPr="00450098">
          <w:rPr>
            <w:lang w:val="en-US"/>
          </w:rPr>
          <w:t>bout half of all humid tropical forests (&gt; 4.0 10</w:t>
        </w:r>
        <w:r w:rsidR="00C9687F" w:rsidRPr="00450098">
          <w:rPr>
            <w:vertAlign w:val="superscript"/>
            <w:lang w:val="en-US"/>
          </w:rPr>
          <w:t>8</w:t>
        </w:r>
        <w:r w:rsidR="00C9687F" w:rsidRPr="00450098">
          <w:rPr>
            <w:lang w:val="en-US"/>
          </w:rPr>
          <w:t xml:space="preserve"> ha) </w:t>
        </w:r>
        <w:del w:id="135" w:author="Ulrike Hiltner" w:date="2018-04-09T14:23:00Z">
          <w:r w:rsidR="00C9687F" w:rsidRPr="00450098" w:rsidDel="001063D4">
            <w:rPr>
              <w:lang w:val="en-US"/>
            </w:rPr>
            <w:delText>have been declared</w:delText>
          </w:r>
        </w:del>
      </w:moveTo>
      <w:ins w:id="136" w:author="Ulrike Hiltner" w:date="2018-04-09T14:23:00Z">
        <w:r w:rsidR="001063D4">
          <w:rPr>
            <w:lang w:val="en-US"/>
          </w:rPr>
          <w:t>can be designated</w:t>
        </w:r>
      </w:ins>
      <w:moveTo w:id="137" w:author="Ulrike Hiltner" w:date="2018-02-28T11:14:00Z">
        <w:r w:rsidR="00C9687F" w:rsidRPr="00450098">
          <w:rPr>
            <w:lang w:val="en-US"/>
          </w:rPr>
          <w:t xml:space="preserve"> as production forests </w:t>
        </w:r>
      </w:moveTo>
      <w:ins w:id="138" w:author="Ulrike Hiltner" w:date="2018-03-12T10:11:00Z">
        <w:r w:rsidR="00245E23">
          <w:rPr>
            <w:lang w:val="en-US"/>
          </w:rPr>
          <w:fldChar w:fldCharType="begin" w:fldLock="1"/>
        </w:r>
      </w:ins>
      <w:r w:rsidR="00AC5702">
        <w:rPr>
          <w:lang w:val="en-US"/>
        </w:rPr>
        <w:instrText>ADDIN CSL_CITATION { "citationItems" : [ { "id" : "ITEM-1", "itemData" : { "DOI" : "10.1017/S0032247400051135", "ISBN" : "4902045788", "ISSN" : "0032-2474", "PMID" : "1", "abstract" : "The estimated size of the natural tropical permanent forest estate (PFE) is 761 million hectares, comprising 403 million hectares of production forest and 358 million hectares of protection forest. Between 2005 and 2010, the area of natural forest under management plans in ITTO producer countries increased by 69 million hectares, to 183 million hectares, which is 24% of the PFE. \u2022 The area of certified forest in ITTO producer countries grew from 10.5 million hectares in 2005 to 17.0 million hectares in 2010. The forest area certified in Africa more than tripled, to 4.63 million hectares. \u2022 The area of PFE considered to be under management consistent with sustainability increased from 36.4 million hectares to 53.3 million hectares, comprising 30.6 million hectares of production PFE (compared with 25.2 million hectares in 2005) and 22.7 million hectares of protection PFE (compared with 11.2 million hectares in 2005). \u2022 New international measures to combat trade in illegal timber have been introduced. In many countries there is increased transparency in forest operations, increased participation of stakeholders, and increased interest in forest conservation and SFM at the community level. \u2022 The information submitted by ITTO producer countries has improved significantly, but in many cases quantitative data are still unreliable. \u2022 Many ITTO producer countries are positioning themselves to take advantage of incentives that may become available for reducing deforestation and forest degradation, including through the conservation and sustainable management of forests and the enhancement of forest carbon stocks (REDD+). \u2022 International assistance is required urgently to help ITTO producer countries undertake detailed inventories of their PFEs. This is particularly important given the requirements of REDD+ for reference-level data on forest extent and quality. \u2022 Countries that made notable progress towards SFM during the period include Brazil, Gabon, Guyana, Malaysia and Peru.", "author" : [ { "dropping-particle" : "", "family" : "Robinson", "given" : "J. M.", "non-dropping-particle" : "", "parse-names" : false, "suffix" : "" } ], "container-title" : "Polar Record", "id" : "ITEM-1", "issue" : "66", "issued" : { "date-parts" : [ [ "1960", "9", "27" ] ] }, "page" : "231", "title" : "Forest Resources of the Mackenzie River Basin, Northwest Territories", "type" : "article-journal", "volume" : "10" }, "uris" : [ "http://www.mendeley.com/documents/?uuid=eddb9e37-680e-4497-92e6-9f6c1b72bf51" ] } ], "mendeley" : { "formattedCitation" : "(Robinson, 1960)", "plainTextFormattedCitation" : "(Robinson, 1960)", "previouslyFormattedCitation" : "(Robinson, 1960)" }, "properties" : {  }, "schema" : "https://github.com/citation-style-language/schema/raw/master/csl-citation.json" }</w:instrText>
      </w:r>
      <w:r w:rsidR="00245E23">
        <w:rPr>
          <w:lang w:val="en-US"/>
        </w:rPr>
        <w:fldChar w:fldCharType="separate"/>
      </w:r>
      <w:r w:rsidR="00AC5702" w:rsidRPr="00AC5702">
        <w:rPr>
          <w:noProof/>
          <w:lang w:val="en-US"/>
        </w:rPr>
        <w:t>(Robinson, 1960)</w:t>
      </w:r>
      <w:ins w:id="139" w:author="Ulrike Hiltner" w:date="2018-03-12T10:11:00Z">
        <w:r w:rsidR="00245E23">
          <w:rPr>
            <w:lang w:val="en-US"/>
          </w:rPr>
          <w:fldChar w:fldCharType="end"/>
        </w:r>
      </w:ins>
      <w:moveTo w:id="140" w:author="Ulrike Hiltner" w:date="2018-02-28T11:14:00Z">
        <w:del w:id="141" w:author="Ulrike Hiltner" w:date="2018-03-12T10:09:00Z">
          <w:r w:rsidR="00C9687F" w:rsidRPr="00450098" w:rsidDel="00245E23">
            <w:rPr>
              <w:lang w:val="en-US"/>
            </w:rPr>
            <w:delText>(Blaser et al. 2011)</w:delText>
          </w:r>
        </w:del>
        <w:r w:rsidR="00C9687F" w:rsidRPr="00450098">
          <w:rPr>
            <w:lang w:val="en-US"/>
          </w:rPr>
          <w:t xml:space="preserve">. </w:t>
        </w:r>
      </w:moveTo>
      <w:moveToRangeEnd w:id="130"/>
      <w:ins w:id="142" w:author="Ulrike Hiltner" w:date="2018-03-01T11:03:00Z">
        <w:r w:rsidR="002F3F2B">
          <w:rPr>
            <w:lang w:val="en-US"/>
          </w:rPr>
          <w:t xml:space="preserve">Hence, </w:t>
        </w:r>
      </w:ins>
      <w:ins w:id="143" w:author="Ulrike Hiltner" w:date="2018-03-01T11:08:00Z">
        <w:r w:rsidR="002F3F2B">
          <w:rPr>
            <w:lang w:val="en-US"/>
          </w:rPr>
          <w:t>t</w:t>
        </w:r>
        <w:r w:rsidR="002F3F2B" w:rsidRPr="002F3F2B">
          <w:rPr>
            <w:lang w:val="en-US"/>
          </w:rPr>
          <w:t xml:space="preserve">here is a risk that </w:t>
        </w:r>
      </w:ins>
      <w:ins w:id="144" w:author="Ulrike Hiltner" w:date="2018-04-09T14:25:00Z">
        <w:r w:rsidR="001063D4">
          <w:rPr>
            <w:lang w:val="en-US"/>
          </w:rPr>
          <w:t>large areas of these forests</w:t>
        </w:r>
      </w:ins>
      <w:ins w:id="145" w:author="Ulrike Hiltner" w:date="2018-03-01T11:08:00Z">
        <w:r w:rsidR="002F3F2B" w:rsidRPr="002F3F2B">
          <w:rPr>
            <w:lang w:val="en-US"/>
          </w:rPr>
          <w:t xml:space="preserve"> will lose </w:t>
        </w:r>
        <w:r w:rsidR="002F3F2B">
          <w:rPr>
            <w:lang w:val="en-US"/>
          </w:rPr>
          <w:t>their function as carbon stores</w:t>
        </w:r>
      </w:ins>
      <w:del w:id="146" w:author="Ulrike Hiltner" w:date="2018-02-28T11:14:00Z">
        <w:r w:rsidRPr="00450098" w:rsidDel="00C9687F">
          <w:rPr>
            <w:lang w:val="en-US"/>
          </w:rPr>
          <w:delText>Among tropical forests, t</w:delText>
        </w:r>
      </w:del>
      <w:del w:id="147" w:author="Ulrike Hiltner" w:date="2018-03-01T11:08:00Z">
        <w:r w:rsidRPr="00450098" w:rsidDel="002F3F2B">
          <w:rPr>
            <w:lang w:val="en-US"/>
          </w:rPr>
          <w:delText xml:space="preserve">here is a </w:delText>
        </w:r>
      </w:del>
      <w:del w:id="148" w:author="Ulrike Hiltner" w:date="2018-02-28T11:14:00Z">
        <w:r w:rsidRPr="00450098" w:rsidDel="00C9687F">
          <w:rPr>
            <w:lang w:val="en-US"/>
          </w:rPr>
          <w:delText xml:space="preserve">high </w:delText>
        </w:r>
      </w:del>
      <w:del w:id="149" w:author="Ulrike Hiltner" w:date="2018-03-01T11:08:00Z">
        <w:r w:rsidRPr="00450098" w:rsidDel="002F3F2B">
          <w:rPr>
            <w:lang w:val="en-US"/>
          </w:rPr>
          <w:delText xml:space="preserve">risk </w:delText>
        </w:r>
      </w:del>
      <w:del w:id="150" w:author="Ulrike Hiltner" w:date="2018-02-28T11:14:00Z">
        <w:r w:rsidRPr="00450098" w:rsidDel="00C9687F">
          <w:rPr>
            <w:lang w:val="en-US"/>
          </w:rPr>
          <w:delText xml:space="preserve">potential </w:delText>
        </w:r>
      </w:del>
      <w:del w:id="151" w:author="Ulrike Hiltner" w:date="2018-03-01T11:08:00Z">
        <w:r w:rsidRPr="00450098" w:rsidDel="002F3F2B">
          <w:rPr>
            <w:lang w:val="en-US"/>
          </w:rPr>
          <w:delText xml:space="preserve">for the production forests to lose </w:delText>
        </w:r>
      </w:del>
      <w:del w:id="152" w:author="Ulrike Hiltner" w:date="2018-03-01T11:04:00Z">
        <w:r w:rsidRPr="00450098" w:rsidDel="002F3F2B">
          <w:rPr>
            <w:lang w:val="en-US"/>
          </w:rPr>
          <w:delText xml:space="preserve">these </w:delText>
        </w:r>
      </w:del>
      <w:del w:id="153" w:author="Ulrike Hiltner" w:date="2018-03-01T11:08:00Z">
        <w:r w:rsidRPr="00450098" w:rsidDel="002F3F2B">
          <w:rPr>
            <w:lang w:val="en-US"/>
          </w:rPr>
          <w:delText>function</w:delText>
        </w:r>
      </w:del>
      <w:del w:id="154" w:author="Ulrike Hiltner" w:date="2018-03-01T11:04:00Z">
        <w:r w:rsidRPr="00450098" w:rsidDel="002F3F2B">
          <w:rPr>
            <w:lang w:val="en-US"/>
          </w:rPr>
          <w:delText>s</w:delText>
        </w:r>
      </w:del>
      <w:del w:id="155" w:author="Ulrike Hiltner" w:date="2018-03-01T11:08:00Z">
        <w:r w:rsidRPr="00450098" w:rsidDel="002F3F2B">
          <w:rPr>
            <w:lang w:val="en-US"/>
          </w:rPr>
          <w:delText xml:space="preserve"> </w:delText>
        </w:r>
      </w:del>
      <w:ins w:id="156" w:author="Ulrike Hiltner" w:date="2018-03-01T11:05:00Z">
        <w:r w:rsidR="002F3F2B">
          <w:rPr>
            <w:lang w:val="en-US"/>
          </w:rPr>
          <w:t xml:space="preserve"> </w:t>
        </w:r>
      </w:ins>
      <w:ins w:id="157" w:author="Ulrike Hiltner" w:date="2018-03-12T10:15:00Z">
        <w:r w:rsidR="008228A5">
          <w:rPr>
            <w:lang w:val="en-US"/>
          </w:rPr>
          <w:fldChar w:fldCharType="begin" w:fldLock="1"/>
        </w:r>
      </w:ins>
      <w:r w:rsidR="006752A5">
        <w:rPr>
          <w:lang w:val="en-US"/>
        </w:rPr>
        <w:instrText>ADDIN CSL_CITATION { "citationItems" : [ { "id" : "ITEM-1", "itemData" : { "DOI" : "10.1371/journal.pbio.0060166", "ISBN" : "1545-7885", "ISSN" : "1545-7885", "PMID" : "18630991", "abstract" : "Using reduced-impact timber-harvesting practices in legally logged tropical forests would reduce global carbon emissions by 0.16 Gt/year at a modest cost and with little risk of \"leakage\" (increased carbon emissions elsewhere).", "author" : [ { "dropping-particle" : "", "family" : "Putz", "given" : "Francis E.", "non-dropping-particle" : "", "parse-names" : false, "suffix" : "" }, { "dropping-particle" : "", "family" : "Zuidema", "given" : "Pieter A.", "non-dropping-particle" : "", "parse-names" : false, "suffix" : "" }, { "dropping-particle" : "", "family" : "Pinard", "given" : "Michelle A.", "non-dropping-particle" : "", "parse-names" : false, "suffix" : "" }, { "dropping-particle" : "", "family" : "Boot", "given" : "Rene G A", "non-dropping-particle" : "", "parse-names" : false, "suffix" : "" }, { "dropping-particle" : "", "family" : "Sayer", "given" : "Jeffrey A.", "non-dropping-particle" : "", "parse-names" : false, "suffix" : "" }, { "dropping-particle" : "", "family" : "Sheil", "given" : "Douglas", "non-dropping-particle" : "", "parse-names" : false, "suffix" : "" }, { "dropping-particle" : "", "family" : "Sist", "given" : "Plinio", "non-dropping-particle" : "", "parse-names" : false, "suffix" : "" }, { "dropping-particle" : "", "family" : "Elias", "given" : "", "non-dropping-particle" : "", "parse-names" : false, "suffix" : "" }, { "dropping-particle" : "", "family" : "Vanclay", "given" : "Jerome K.", "non-dropping-particle" : "", "parse-names" : false, "suffix" : "" } ], "container-title" : "PLoS Biology", "id" : "ITEM-1", "issue" : "7", "issued" : { "date-parts" : [ [ "2008" ] ] }, "page" : "1368-1369", "title" : "Improved tropical forest management for carbon retention", "type" : "article-journal", "volume" : "6" }, "uris" : [ "http://www.mendeley.com/documents/?uuid=43522e7b-2669-458a-976e-88a47a5ad14e" ] } ], "mendeley" : { "formattedCitation" : "(Francis E. Putz et al., 2008)", "plainTextFormattedCitation" : "(Francis E. Putz et al., 2008)", "previouslyFormattedCitation" : "(Francis E. Putz et al., 2008)" }, "properties" : {  }, "schema" : "https://github.com/citation-style-language/schema/raw/master/csl-citation.json" }</w:instrText>
      </w:r>
      <w:r w:rsidR="008228A5">
        <w:rPr>
          <w:lang w:val="en-US"/>
        </w:rPr>
        <w:fldChar w:fldCharType="separate"/>
      </w:r>
      <w:r w:rsidR="006752A5" w:rsidRPr="006752A5">
        <w:rPr>
          <w:noProof/>
          <w:lang w:val="en-US"/>
        </w:rPr>
        <w:t>(Francis E. Putz et al., 2008)</w:t>
      </w:r>
      <w:ins w:id="158" w:author="Ulrike Hiltner" w:date="2018-03-12T10:15:00Z">
        <w:r w:rsidR="008228A5">
          <w:rPr>
            <w:lang w:val="en-US"/>
          </w:rPr>
          <w:fldChar w:fldCharType="end"/>
        </w:r>
      </w:ins>
      <w:del w:id="159" w:author="Ulrike Hiltner" w:date="2018-03-12T10:14:00Z">
        <w:r w:rsidRPr="00450098" w:rsidDel="00245E23">
          <w:rPr>
            <w:lang w:val="en-US"/>
          </w:rPr>
          <w:delText>(Putz et al. 2008)</w:delText>
        </w:r>
      </w:del>
      <w:r w:rsidRPr="00450098">
        <w:rPr>
          <w:lang w:val="en-US"/>
        </w:rPr>
        <w:t xml:space="preserve">. </w:t>
      </w:r>
      <w:ins w:id="160" w:author="Ulrike Hiltner" w:date="2018-04-09T14:26:00Z">
        <w:r w:rsidR="001063D4">
          <w:rPr>
            <w:lang w:val="en-US"/>
          </w:rPr>
          <w:t>It</w:t>
        </w:r>
      </w:ins>
      <w:ins w:id="161" w:author="Ulrike Hiltner" w:date="2018-03-01T11:10:00Z">
        <w:r w:rsidR="002F3F2B" w:rsidRPr="002F3F2B">
          <w:rPr>
            <w:lang w:val="en-US"/>
          </w:rPr>
          <w:t xml:space="preserve"> depends on the </w:t>
        </w:r>
        <w:r w:rsidR="002F3F2B">
          <w:rPr>
            <w:lang w:val="en-US"/>
          </w:rPr>
          <w:t>present</w:t>
        </w:r>
        <w:r w:rsidR="002F3F2B" w:rsidRPr="002F3F2B">
          <w:rPr>
            <w:lang w:val="en-US"/>
          </w:rPr>
          <w:t xml:space="preserve"> </w:t>
        </w:r>
      </w:ins>
      <w:ins w:id="162" w:author="Ulrike Hiltner" w:date="2018-04-09T14:27:00Z">
        <w:r w:rsidR="001063D4">
          <w:rPr>
            <w:lang w:val="en-US"/>
          </w:rPr>
          <w:t xml:space="preserve">management </w:t>
        </w:r>
      </w:ins>
      <w:ins w:id="163" w:author="Ulrike Hiltner" w:date="2018-03-01T11:10:00Z">
        <w:r w:rsidR="002F3F2B" w:rsidRPr="002F3F2B">
          <w:rPr>
            <w:lang w:val="en-US"/>
          </w:rPr>
          <w:t>strategy (e. g. logging intensity</w:t>
        </w:r>
      </w:ins>
      <w:ins w:id="164" w:author="Ulrike Hiltner" w:date="2018-04-23T13:55:00Z">
        <w:r w:rsidR="001F6316">
          <w:rPr>
            <w:lang w:val="en-US"/>
          </w:rPr>
          <w:t>, cutting cycles</w:t>
        </w:r>
      </w:ins>
      <w:ins w:id="165" w:author="Ulrike Hiltner" w:date="2018-03-01T11:10:00Z">
        <w:r w:rsidR="002F3F2B" w:rsidRPr="002F3F2B">
          <w:rPr>
            <w:lang w:val="en-US"/>
          </w:rPr>
          <w:t xml:space="preserve">), whether they </w:t>
        </w:r>
      </w:ins>
      <w:ins w:id="166" w:author="Ulrike Hiltner" w:date="2018-04-09T14:27:00Z">
        <w:r w:rsidR="001063D4">
          <w:rPr>
            <w:lang w:val="en-US"/>
          </w:rPr>
          <w:t>are</w:t>
        </w:r>
      </w:ins>
      <w:ins w:id="167" w:author="Ulrike Hiltner" w:date="2018-03-01T11:10:00Z">
        <w:r w:rsidR="002F3F2B" w:rsidRPr="002F3F2B">
          <w:rPr>
            <w:lang w:val="en-US"/>
          </w:rPr>
          <w:t xml:space="preserve"> carbon sinks or sources </w:t>
        </w:r>
      </w:ins>
      <w:ins w:id="168" w:author="Ulrike Hiltner" w:date="2018-03-12T10:16:00Z">
        <w:r w:rsidR="008228A5">
          <w:rPr>
            <w:lang w:val="en-US"/>
          </w:rPr>
          <w:fldChar w:fldCharType="begin" w:fldLock="1"/>
        </w:r>
      </w:ins>
      <w:r w:rsidR="005C4DD8">
        <w:rPr>
          <w:lang w:val="en-US"/>
        </w:rPr>
        <w:instrText>ADDIN CSL_CITATION { "citationItems" : [ { "id" : "ITEM-1", "itemData" : { "DOI" : "10.1126/science.1155121", "ISBN" : "0036-8075", "ISSN" : "0036-8075", "PMID" : "18556546", "abstract" : "The world's forests influence climate through physical, chemical, and biological processes that affect planetary energetics, the hydrologic cycle, and atmospheric composition. These complex and nonlinear forest-atmosphere interactions can dampen or amplify anthropogenic climate change. Tropical, temperate, and boreal reforestation and afforestation attenuate global warming through carbon sequestration. Biogeophysical feedbacks can enhance or diminish this negative climate forcing. Tropical forests mitigate warming through evaporative cooling, but the low albedo of boreal forests is a positive climate forcing. The evaporative effect of temperate forests is unclear. The net climate forcing from these and other processes is not known. Forests are under tremendous pressure from global change. Interdisciplinary science that integrates knowledge of the many interacting climate services of forests with the impacts of global change is necessary to identify and understand as yet unexplored feedbacks in the Earth system and the potential of forests to mitigate climate change.", "author" : [ { "dropping-particle" : "", "family" : "Bonan", "given" : "G. B.", "non-dropping-particle" : "", "parse-names" : false, "suffix" : "" } ], "container-title" : "Science", "id" : "ITEM-1", "issue" : "5882", "issued" : { "date-parts" : [ [ "2008" ] ] }, "page" : "1444-1449", "title" : "Forests and Climate Change: Forcings, Feedbacks, and the Climate Benefits of Forests", "type" : "article-journal", "volume" : "320" }, "uris" : [ "http://www.mendeley.com/documents/?uuid=a0433538-0bc3-476e-8744-c4805fefc05b" ] } ], "mendeley" : { "formattedCitation" : "(G. B. Bonan, 2008)", "plainTextFormattedCitation" : "(G. B. Bonan, 2008)", "previouslyFormattedCitation" : "(G. B. Bonan, 2008)" }, "properties" : {  }, "schema" : "https://github.com/citation-style-language/schema/raw/master/csl-citation.json" }</w:instrText>
      </w:r>
      <w:r w:rsidR="008228A5">
        <w:rPr>
          <w:lang w:val="en-US"/>
        </w:rPr>
        <w:fldChar w:fldCharType="separate"/>
      </w:r>
      <w:r w:rsidR="005C4DD8" w:rsidRPr="005C4DD8">
        <w:rPr>
          <w:noProof/>
          <w:lang w:val="en-US"/>
        </w:rPr>
        <w:t>(G. B. Bonan, 2008)</w:t>
      </w:r>
      <w:ins w:id="169" w:author="Ulrike Hiltner" w:date="2018-03-12T10:16:00Z">
        <w:r w:rsidR="008228A5">
          <w:rPr>
            <w:lang w:val="en-US"/>
          </w:rPr>
          <w:fldChar w:fldCharType="end"/>
        </w:r>
      </w:ins>
      <w:ins w:id="170" w:author="Ulrike Hiltner" w:date="2018-03-01T11:10:00Z">
        <w:r w:rsidR="002F3F2B" w:rsidRPr="002F3F2B">
          <w:rPr>
            <w:lang w:val="en-US"/>
          </w:rPr>
          <w:t>.</w:t>
        </w:r>
      </w:ins>
      <w:del w:id="171" w:author="Ulrike Hiltner" w:date="2018-03-01T11:10:00Z">
        <w:r w:rsidRPr="00450098" w:rsidDel="002F3F2B">
          <w:rPr>
            <w:lang w:val="en-US"/>
          </w:rPr>
          <w:delText xml:space="preserve">Depending on the type of management, it depends very much on the </w:delText>
        </w:r>
      </w:del>
      <w:del w:id="172" w:author="Ulrike Hiltner" w:date="2018-02-28T11:17:00Z">
        <w:r w:rsidRPr="00450098" w:rsidDel="00C9687F">
          <w:rPr>
            <w:lang w:val="en-US"/>
          </w:rPr>
          <w:delText xml:space="preserve">forest management </w:delText>
        </w:r>
      </w:del>
      <w:del w:id="173" w:author="Ulrike Hiltner" w:date="2018-03-01T11:10:00Z">
        <w:r w:rsidRPr="00450098" w:rsidDel="002F3F2B">
          <w:rPr>
            <w:lang w:val="en-US"/>
          </w:rPr>
          <w:delText>strategy (e. g. logging intensity</w:delText>
        </w:r>
      </w:del>
      <w:del w:id="174" w:author="Ulrike Hiltner" w:date="2018-02-28T16:30:00Z">
        <w:r w:rsidRPr="00450098" w:rsidDel="000229BC">
          <w:rPr>
            <w:lang w:val="en-US"/>
          </w:rPr>
          <w:delText>, cutting cycle, disturbance intensity</w:delText>
        </w:r>
      </w:del>
      <w:del w:id="175" w:author="Ulrike Hiltner" w:date="2018-03-01T11:10:00Z">
        <w:r w:rsidRPr="00450098" w:rsidDel="002F3F2B">
          <w:rPr>
            <w:lang w:val="en-US"/>
          </w:rPr>
          <w:delText xml:space="preserve">), whether </w:delText>
        </w:r>
      </w:del>
      <w:del w:id="176" w:author="Ulrike Hiltner" w:date="2018-02-28T11:17:00Z">
        <w:r w:rsidRPr="00450098" w:rsidDel="00C9687F">
          <w:rPr>
            <w:lang w:val="en-US"/>
          </w:rPr>
          <w:delText xml:space="preserve">these are regarded as </w:delText>
        </w:r>
      </w:del>
      <w:del w:id="177" w:author="Ulrike Hiltner" w:date="2018-03-01T11:10:00Z">
        <w:r w:rsidRPr="00450098" w:rsidDel="002F3F2B">
          <w:rPr>
            <w:lang w:val="en-US"/>
          </w:rPr>
          <w:delText>carbon sinks or sources (Bonan 2008)</w:delText>
        </w:r>
      </w:del>
      <w:del w:id="178" w:author="Ulrike Hiltner" w:date="2018-02-28T11:18:00Z">
        <w:r w:rsidRPr="00450098" w:rsidDel="00C9687F">
          <w:rPr>
            <w:lang w:val="en-US"/>
          </w:rPr>
          <w:delText xml:space="preserve"> or should be classified as endangered due to habitat loss (Myers et al. 2000)</w:delText>
        </w:r>
      </w:del>
      <w:del w:id="179" w:author="Ulrike Hiltner" w:date="2018-03-01T11:10:00Z">
        <w:r w:rsidRPr="00450098" w:rsidDel="002F3F2B">
          <w:rPr>
            <w:lang w:val="en-US"/>
          </w:rPr>
          <w:delText>.</w:delText>
        </w:r>
      </w:del>
      <w:r w:rsidRPr="00450098">
        <w:rPr>
          <w:lang w:val="en-US"/>
        </w:rPr>
        <w:t xml:space="preserve"> </w:t>
      </w:r>
      <w:moveFromRangeStart w:id="180" w:author="Ulrike Hiltner" w:date="2018-02-28T11:14:00Z" w:name="move507579781"/>
      <w:moveFrom w:id="181" w:author="Ulrike Hiltner" w:date="2018-02-28T11:14:00Z">
        <w:r w:rsidRPr="00450098" w:rsidDel="00C9687F">
          <w:rPr>
            <w:lang w:val="en-US"/>
          </w:rPr>
          <w:t>About half of all humid tropical forests (&gt; 4.0 10</w:t>
        </w:r>
        <w:r w:rsidRPr="00450098" w:rsidDel="00C9687F">
          <w:rPr>
            <w:vertAlign w:val="superscript"/>
            <w:lang w:val="en-US"/>
          </w:rPr>
          <w:t>8</w:t>
        </w:r>
        <w:r w:rsidRPr="00450098" w:rsidDel="00C9687F">
          <w:rPr>
            <w:lang w:val="en-US"/>
          </w:rPr>
          <w:t xml:space="preserve"> ha) have been declared as production forests (Blaser et al. 2011). </w:t>
        </w:r>
      </w:moveFrom>
      <w:moveFromRangeEnd w:id="180"/>
      <w:del w:id="182" w:author="Ulrike Hiltner" w:date="2018-03-01T11:11:00Z">
        <w:r w:rsidRPr="00450098" w:rsidDel="002F3F2B">
          <w:rPr>
            <w:lang w:val="en-US"/>
          </w:rPr>
          <w:delText>However, i</w:delText>
        </w:r>
      </w:del>
      <w:ins w:id="183" w:author="Ulrike Hiltner" w:date="2018-03-01T11:11:00Z">
        <w:r w:rsidR="002F3F2B">
          <w:rPr>
            <w:lang w:val="en-US"/>
          </w:rPr>
          <w:t>I</w:t>
        </w:r>
      </w:ins>
      <w:r w:rsidRPr="00450098">
        <w:rPr>
          <w:lang w:val="en-US"/>
        </w:rPr>
        <w:t xml:space="preserve">n the context of </w:t>
      </w:r>
      <w:del w:id="184" w:author="Ulrike Hiltner" w:date="2018-02-28T11:18:00Z">
        <w:r w:rsidRPr="00450098" w:rsidDel="00AA7185">
          <w:rPr>
            <w:lang w:val="en-US"/>
          </w:rPr>
          <w:delText xml:space="preserve">the ongoing discussions on </w:delText>
        </w:r>
      </w:del>
      <w:r w:rsidRPr="00450098">
        <w:rPr>
          <w:lang w:val="en-US"/>
        </w:rPr>
        <w:t>climate protection and biodiversity conservation strategies, forest management plays therefore a</w:t>
      </w:r>
      <w:ins w:id="185" w:author="Ulrike Hiltner" w:date="2018-02-28T11:19:00Z">
        <w:r w:rsidR="00AA7185">
          <w:rPr>
            <w:lang w:val="en-US"/>
          </w:rPr>
          <w:t>n</w:t>
        </w:r>
      </w:ins>
      <w:r w:rsidRPr="00450098">
        <w:rPr>
          <w:lang w:val="en-US"/>
        </w:rPr>
        <w:t xml:space="preserve"> </w:t>
      </w:r>
      <w:del w:id="186" w:author="Ulrike Hiltner" w:date="2018-02-28T11:19:00Z">
        <w:r w:rsidRPr="00450098" w:rsidDel="00AA7185">
          <w:rPr>
            <w:lang w:val="en-US"/>
          </w:rPr>
          <w:delText xml:space="preserve">decisive </w:delText>
        </w:r>
      </w:del>
      <w:ins w:id="187" w:author="Ulrike Hiltner" w:date="2018-02-28T11:19:00Z">
        <w:r w:rsidR="00AA7185">
          <w:rPr>
            <w:lang w:val="en-US"/>
          </w:rPr>
          <w:t>important</w:t>
        </w:r>
        <w:r w:rsidR="00AA7185" w:rsidRPr="00450098">
          <w:rPr>
            <w:lang w:val="en-US"/>
          </w:rPr>
          <w:t xml:space="preserve"> </w:t>
        </w:r>
      </w:ins>
      <w:r w:rsidRPr="00450098">
        <w:rPr>
          <w:lang w:val="en-US"/>
        </w:rPr>
        <w:t>role</w:t>
      </w:r>
      <w:del w:id="188" w:author="Ulrike Hiltner" w:date="2018-02-28T11:19:00Z">
        <w:r w:rsidRPr="00450098" w:rsidDel="00AA7185">
          <w:rPr>
            <w:lang w:val="en-US"/>
          </w:rPr>
          <w:delText>, also at the global level</w:delText>
        </w:r>
      </w:del>
      <w:r w:rsidRPr="00450098">
        <w:rPr>
          <w:lang w:val="en-US"/>
        </w:rPr>
        <w:t xml:space="preserve">. Against this background, two </w:t>
      </w:r>
      <w:del w:id="189" w:author="Ulrike Hiltner" w:date="2018-04-09T14:27:00Z">
        <w:r w:rsidRPr="00450098" w:rsidDel="001063D4">
          <w:rPr>
            <w:lang w:val="en-US"/>
          </w:rPr>
          <w:delText xml:space="preserve">current </w:delText>
        </w:r>
      </w:del>
      <w:del w:id="190" w:author="Ulrike Hiltner" w:date="2018-02-28T12:17:00Z">
        <w:r w:rsidRPr="00450098" w:rsidDel="00A27046">
          <w:rPr>
            <w:lang w:val="en-US"/>
          </w:rPr>
          <w:delText xml:space="preserve">socio-political </w:delText>
        </w:r>
      </w:del>
      <w:del w:id="191" w:author="Ulrike Hiltner" w:date="2018-04-09T14:30:00Z">
        <w:r w:rsidRPr="00450098" w:rsidDel="001063D4">
          <w:rPr>
            <w:lang w:val="en-US"/>
          </w:rPr>
          <w:delText>issues</w:delText>
        </w:r>
      </w:del>
      <w:ins w:id="192" w:author="Ulrike Hiltner" w:date="2018-04-09T14:30:00Z">
        <w:r w:rsidR="001063D4">
          <w:rPr>
            <w:lang w:val="en-US"/>
          </w:rPr>
          <w:t>challenges</w:t>
        </w:r>
      </w:ins>
      <w:r w:rsidRPr="00450098">
        <w:rPr>
          <w:lang w:val="en-US"/>
        </w:rPr>
        <w:t xml:space="preserve"> are</w:t>
      </w:r>
      <w:ins w:id="193" w:author="Ulrike Hiltner" w:date="2018-04-09T14:30:00Z">
        <w:r w:rsidR="001063D4">
          <w:rPr>
            <w:lang w:val="en-US"/>
          </w:rPr>
          <w:t xml:space="preserve"> discussed</w:t>
        </w:r>
      </w:ins>
      <w:r w:rsidRPr="00450098">
        <w:rPr>
          <w:lang w:val="en-US"/>
        </w:rPr>
        <w:t>: (</w:t>
      </w:r>
      <w:r w:rsidRPr="00450098">
        <w:rPr>
          <w:i/>
          <w:lang w:val="en-US"/>
        </w:rPr>
        <w:t>i.</w:t>
      </w:r>
      <w:r w:rsidRPr="00450098">
        <w:rPr>
          <w:lang w:val="en-US"/>
        </w:rPr>
        <w:t xml:space="preserve">) </w:t>
      </w:r>
      <w:del w:id="194" w:author="Ulrike Hiltner" w:date="2018-04-09T14:30:00Z">
        <w:r w:rsidRPr="00450098" w:rsidDel="001063D4">
          <w:rPr>
            <w:lang w:val="en-US"/>
          </w:rPr>
          <w:delText xml:space="preserve">An </w:delText>
        </w:r>
      </w:del>
      <w:ins w:id="195" w:author="Ulrike Hiltner" w:date="2018-04-09T14:45:00Z">
        <w:r w:rsidR="002C3F00" w:rsidRPr="002C3F00">
          <w:rPr>
            <w:lang w:val="en-US"/>
          </w:rPr>
          <w:t>There is an inappropriate economic use of the resource wood</w:t>
        </w:r>
        <w:r w:rsidR="002C3F00" w:rsidRPr="00450098" w:rsidDel="002C3F00">
          <w:rPr>
            <w:lang w:val="en-US"/>
          </w:rPr>
          <w:t xml:space="preserve"> </w:t>
        </w:r>
        <w:r w:rsidR="002C3F00">
          <w:rPr>
            <w:lang w:val="en-US"/>
          </w:rPr>
          <w:fldChar w:fldCharType="begin" w:fldLock="1"/>
        </w:r>
        <w:r w:rsidR="002C3F00">
          <w:rPr>
            <w:lang w:val="en-US"/>
          </w:rPr>
          <w:instrText>ADDIN CSL_CITATION { "citationItems" : [ { "id" : "ITEM-1", "itemData" : { "DOI" : "10.1126/science.1259855", "ISBN" : "1095-9203 (Electronic)\\r0036-8075 (Linking)", "ISSN" : "0036-8075", "PMID" : "26068843", "abstract" : "Steffen et al. (Research Articles, 13 February 2015, p. 736) recently assessed current global freshwater use, finding it to be well below a corresponding planetary boundary. However, they ignored recent scientific advances implying that the global consumptive use of freshwater may have already crossed the associated planetary boundary.", "author" : [ { "dropping-particle" : "", "family" : "Steffen", "given" : "W.", "non-dropping-particle" : "", "parse-names" : false, "suffix" : "" }, { "dropping-particle" : "", "family" : "Richardson", "given" : "K.", "non-dropping-particle" : "", "parse-names" : false, "suffix" : "" }, { "dropping-particle" : "", "family" : "Rockstrom", "given" : "J.", "non-dropping-particle" : "", "parse-names" : false, "suffix" : "" }, { "dropping-particle" : "", "family" : "Cornell", "given" : "S. E.", "non-dropping-particle" : "", "parse-names" : false, "suffix" : "" }, { "dropping-particle" : "", "family" : "Fetzer", "given" : "I.", "non-dropping-particle" : "", "parse-names" : false, "suffix" : "" }, { "dropping-particle" : "", "family" : "Bennett", "given" : "E. M.", "non-dropping-particle" : "", "parse-names" : false, "suffix" : "" }, { "dropping-particle" : "", "family" : "Biggs", "given" : "R.", "non-dropping-particle" : "", "parse-names" : false, "suffix" : "" }, { "dropping-particle" : "", "family" : "Carpenter", "given" : "S. R.", "non-dropping-particle" : "", "parse-names" : false, "suffix" : "" }, { "dropping-particle" : "", "family" : "Vries", "given" : "W.", "non-dropping-particle" : "de", "parse-names" : false, "suffix" : "" }, { "dropping-particle" : "", "family" : "Wit", "given" : "C. A.", "non-dropping-particle" : "de", "parse-names" : false, "suffix" : "" }, { "dropping-particle" : "", "family" : "Folke", "given" : "C.", "non-dropping-particle" : "", "parse-names" : false, "suffix" : "" }, { "dropping-particle" : "", "family" : "Gerten", "given" : "D.", "non-dropping-particle" : "", "parse-names" : false, "suffix" : "" }, { "dropping-particle" : "", "family" : "Heinke", "given" : "J.", "non-dropping-particle" : "", "parse-names" : false, "suffix" : "" }, { "dropping-particle" : "", "family" : "Mace", "given" : "G. M.", "non-dropping-particle" : "", "parse-names" : false, "suffix" : "" }, { "dropping-particle" : "", "family" : "Persson", "given" : "L. M.", "non-dropping-particle" : "", "parse-names" : false, "suffix" : "" }, { "dropping-particle" : "", "family" : "Ramanathan", "given" : "V.", "non-dropping-particle" : "", "parse-names" : false, "suffix" : "" }, { "dropping-particle" : "", "family" : "Reyers", "given" : "B.", "non-dropping-particle" : "", "parse-names" : false, "suffix" : "" }, { "dropping-particle" : "", "family" : "Sorlin", "given" : "S.", "non-dropping-particle" : "", "parse-names" : false, "suffix" : "" } ], "container-title" : "Science", "id" : "ITEM-1", "issue" : "6223", "issued" : { "date-parts" : [ [ "2015" ] ] }, "page" : "1259855-1259855", "title" : "Planetary boundaries: Guiding human development on a changing planet", "type" : "article-journal", "volume" : "347" }, "uris" : [ "http://www.mendeley.com/documents/?uuid=0cb82845-ba08-4652-a50c-0e1428f91447" ] }, { "id" : "ITEM-2", "itemData" : { "DOI" : "10.1016/j.ecolecon.2012.03.001", "ISBN" : "0921-8009", "ISSN" : "09218009", "abstract" : "The risk of interacting planetary boundaries highlights the challenge for contemporary institutional structures. This article shines light on the need to better understand how regime complexes manage overlaps. In developing this understanding, the article explores overlaps and coordination in the forest regime complex. By examining the work of an informal high level agency, the Collaborative Partnership on Forests, the article investigates how coordination in a dense regime complex could be achieved. In pursuing this analysis, the article draws lessons for how to manage increasingly complex problems that interacting planetary boundaries could give rise to. The article draws on the literatures of institutional interplay and institutional design in order to understand the more subtle forms of institutional decision-making. The article shows that there are many overlaps among international institutions with forest related mandate, and identifies the innovative mechanism as important in managing these linkages, although it does not take part in actual decision-making. In sum, the article's findings suggest that carefully designed mechanisms might be one way to, if not to overcome, at least to facilitate the institutional response of governance challenges in the complex setting of planetary boundaries. \u00a9 2012 Elsevier B.V.", "author" : [ { "dropping-particle" : "", "family" : "Reischl", "given" : "Gunilla", "non-dropping-particle" : "", "parse-names" : false, "suffix" : "" } ], "container-title" : "Ecological Economics", "id" : "ITEM-2", "issued" : { "date-parts" : [ [ "2012" ] ] }, "page" : "33-40", "title" : "Designing institutions for governing planetary boundaries - Lessons from global forest governance", "type" : "article-journal", "volume" : "81" }, "uris" : [ "http://www.mendeley.com/documents/?uuid=ff981e83-dfb5-4567-8128-a2a50bf8139e" ] }, { "id" : "ITEM-3", "itemData" : { "DOI" : "10.1038/climate.2009.96", "ISBN" : "1753-9315", "ISSN" : "1753-9315", "abstract" : "Five per cent is a reasonable limit for acceptable ozone depletion, but it doesn\u2019t represent a tipping point.", "author" : [ { "dropping-particle" : "", "family" : "Molina", "given" : "Mario J.", "non-dropping-particle" : "", "parse-names" : false, "suffix" : "" } ], "container-title" : "Nature Reports Climate Change", "id" : "ITEM-3", "issue" : "0910", "issued" : { "date-parts" : [ [ "2009" ] ] }, "page" : "115-116", "title" : "Planetary boundaries: Identifying abrupt change", "type" : "article-journal" }, "uris" : [ "http://www.mendeley.com/documents/?uuid=c2d563e3-fa65-4fe6-adc3-0f27aba9b680" ] }, { "id" : "ITEM-4", "itemData" : { "DOI" : "10.1016/j.jenvman.2004.03.008", "ISBN" : "0301-4797", "ISSN" : "03014797", "PMID" : "15217720", "abstract" : "Forest growth models are useful tools for investigating the long-term impacts of logging. In this paper, the results of the rain forest growth model FORMIND were assessed by a multicriteria decision analysis. The main processes covered by FORMIND include tree growth, mortality, regeneration and competition. Tree growth is calculated based on a carbon balance approach. Trees compete for light and space; dying large trees fall down and create gaps in the forest. Sixty-four different logging scenarios for an initially undisturbed forest stand at Deramakot (Malaysia) were simulated. The scenarios differ regarding the logging cycle, logging method, cutting limit and logging intensity. We characterise the impacts with four criteria describing the yield, canopy opening and changes in species composition. Multicriteria decision analysis was used for the first time to evaluate the scenarios and identify the efficient ones. Our results plainly show that reduced-impact logging scenarios are more 'efficient' than the others, since in these scenarios forest damage is minimised without significantly reducing yield. Nevertheless, there is a trade-off between yield and achieving a desired ecological state of logged forest; the ecological state of the logged forests can only be improved by reducing yields and enlarging the logging cycles. Our study also demonstrates that high cutting limits or low logging intensities cannot compensate for the high level of damage caused by conventional logging techniques. ?? 2004 Elsevier Ltd. All rights reserved.", "author" : [ { "dropping-particle" : "", "family" : "Huth", "given" : "Andreas", "non-dropping-particle" : "", "parse-names" : false, "suffix" : "" }, { "dropping-particle" : "", "family" : "Drechsler", "given" : "Martin", "non-dropping-particle" : "", "parse-names" : false, "suffix" : "" }, { "dropping-particle" : "", "family" : "K\u00f6hler", "given" : "Peter", "non-dropping-particle" : "", "parse-names" : false, "suffix" : "" } ], "container-title" : "Journal of Environmental Management", "id" : "ITEM-4", "issue" : "4", "issued" : { "date-parts" : [ [ "2004", "7" ] ] }, "page" : "321-333", "title" : "Multicriteria evaluation of simulated logging scenarios in a tropical rain forest", "type" : "article-journal", "volume" : "71" }, "uris" : [ "http://www.mendeley.com/documents/?uuid=c1faeb09-e844-4666-b42e-1f8bc4c21548" ] } ], "mendeley" : { "formattedCitation" : "(Huth et al., 2004; Molina, 2009; Reischl, 2012; Steffen et al., 2015)", "plainTextFormattedCitation" : "(Huth et al., 2004; Molina, 2009; Reischl, 2012; Steffen et al., 2015)", "previouslyFormattedCitation" : "(Huth et al., 2004; Molina, 2009; Reischl, 2012; Steffen et al., 2015)" }, "properties" : {  }, "schema" : "https://github.com/citation-style-language/schema/raw/master/csl-citation.json" }</w:instrText>
        </w:r>
        <w:r w:rsidR="002C3F00">
          <w:rPr>
            <w:lang w:val="en-US"/>
          </w:rPr>
          <w:fldChar w:fldCharType="separate"/>
        </w:r>
        <w:r w:rsidR="002C3F00" w:rsidRPr="008228A5">
          <w:rPr>
            <w:noProof/>
            <w:lang w:val="en-US"/>
          </w:rPr>
          <w:t>(Huth et al., 2004; Molina, 2009; Reischl, 2012; Steffen et al., 2015)</w:t>
        </w:r>
        <w:r w:rsidR="002C3F00">
          <w:rPr>
            <w:lang w:val="en-US"/>
          </w:rPr>
          <w:fldChar w:fldCharType="end"/>
        </w:r>
      </w:ins>
      <w:del w:id="196" w:author="Ulrike Hiltner" w:date="2018-04-09T14:45:00Z">
        <w:r w:rsidRPr="00450098" w:rsidDel="002C3F00">
          <w:rPr>
            <w:lang w:val="en-US"/>
          </w:rPr>
          <w:delText xml:space="preserve">incomplete understanding of the long-term effects of </w:delText>
        </w:r>
      </w:del>
      <w:del w:id="197" w:author="Ulrike Hiltner" w:date="2018-02-28T12:17:00Z">
        <w:r w:rsidRPr="00450098" w:rsidDel="00A27046">
          <w:rPr>
            <w:lang w:val="en-US"/>
          </w:rPr>
          <w:delText xml:space="preserve">complex, dynamic interactions between </w:delText>
        </w:r>
      </w:del>
      <w:del w:id="198" w:author="Ulrike Hiltner" w:date="2018-03-01T11:12:00Z">
        <w:r w:rsidRPr="00450098" w:rsidDel="002F3F2B">
          <w:rPr>
            <w:lang w:val="en-US"/>
          </w:rPr>
          <w:delText>different</w:delText>
        </w:r>
      </w:del>
      <w:del w:id="199" w:author="Ulrike Hiltner" w:date="2018-04-09T14:28:00Z">
        <w:r w:rsidRPr="00450098" w:rsidDel="001063D4">
          <w:rPr>
            <w:lang w:val="en-US"/>
          </w:rPr>
          <w:delText xml:space="preserve"> </w:delText>
        </w:r>
      </w:del>
      <w:del w:id="200" w:author="Ulrike Hiltner" w:date="2018-04-09T14:45:00Z">
        <w:r w:rsidRPr="00450098" w:rsidDel="002C3F00">
          <w:rPr>
            <w:lang w:val="en-US"/>
          </w:rPr>
          <w:delText xml:space="preserve">forest management strategies on the growth </w:delText>
        </w:r>
      </w:del>
      <w:del w:id="201" w:author="Ulrike Hiltner" w:date="2018-02-28T12:18:00Z">
        <w:r w:rsidRPr="00450098" w:rsidDel="00A27046">
          <w:rPr>
            <w:lang w:val="en-US"/>
          </w:rPr>
          <w:delText xml:space="preserve">variability </w:delText>
        </w:r>
      </w:del>
      <w:del w:id="202" w:author="Ulrike Hiltner" w:date="2018-04-09T14:45:00Z">
        <w:r w:rsidRPr="00450098" w:rsidDel="002C3F00">
          <w:rPr>
            <w:lang w:val="en-US"/>
          </w:rPr>
          <w:delText xml:space="preserve">of tropical forest </w:delText>
        </w:r>
      </w:del>
      <w:del w:id="203" w:author="Ulrike Hiltner" w:date="2018-02-28T12:18:00Z">
        <w:r w:rsidRPr="00450098" w:rsidDel="00A27046">
          <w:rPr>
            <w:lang w:val="en-US"/>
          </w:rPr>
          <w:delText xml:space="preserve">ecosystems </w:delText>
        </w:r>
      </w:del>
      <w:del w:id="204" w:author="Ulrike Hiltner" w:date="2018-03-12T10:18:00Z">
        <w:r w:rsidRPr="00450098" w:rsidDel="008228A5">
          <w:rPr>
            <w:lang w:val="en-US"/>
          </w:rPr>
          <w:delText>(Werger et al. 2011)</w:delText>
        </w:r>
      </w:del>
      <w:del w:id="205" w:author="Ulrike Hiltner" w:date="2018-04-09T14:45:00Z">
        <w:r w:rsidRPr="00450098" w:rsidDel="002C3F00">
          <w:rPr>
            <w:lang w:val="en-US"/>
          </w:rPr>
          <w:delText>;</w:delText>
        </w:r>
      </w:del>
      <w:ins w:id="206" w:author="Ulrike Hiltner" w:date="2018-04-09T14:45:00Z">
        <w:r w:rsidR="002C3F00">
          <w:rPr>
            <w:lang w:val="en-US"/>
          </w:rPr>
          <w:t>,</w:t>
        </w:r>
      </w:ins>
      <w:r w:rsidRPr="00450098">
        <w:rPr>
          <w:lang w:val="en-US"/>
        </w:rPr>
        <w:t xml:space="preserve"> </w:t>
      </w:r>
      <w:ins w:id="207" w:author="Ulrike Hiltner" w:date="2018-04-09T14:51:00Z">
        <w:r w:rsidR="002C3F00">
          <w:rPr>
            <w:lang w:val="en-US"/>
          </w:rPr>
          <w:t xml:space="preserve">and </w:t>
        </w:r>
      </w:ins>
      <w:r w:rsidRPr="00450098">
        <w:rPr>
          <w:lang w:val="en-US"/>
        </w:rPr>
        <w:t>(</w:t>
      </w:r>
      <w:r w:rsidRPr="00450098">
        <w:rPr>
          <w:i/>
          <w:lang w:val="en-US"/>
        </w:rPr>
        <w:t>ii.</w:t>
      </w:r>
      <w:r w:rsidRPr="00450098">
        <w:rPr>
          <w:lang w:val="en-US"/>
        </w:rPr>
        <w:t xml:space="preserve">) </w:t>
      </w:r>
      <w:ins w:id="208" w:author="Ulrike Hiltner" w:date="2018-04-09T14:46:00Z">
        <w:r w:rsidR="002C3F00" w:rsidRPr="002C3F00">
          <w:rPr>
            <w:lang w:val="en-US"/>
          </w:rPr>
          <w:t>an incomplete understanding of the long-term effects of forest management strategies on the growth of tropical forests</w:t>
        </w:r>
      </w:ins>
      <w:del w:id="209" w:author="Ulrike Hiltner" w:date="2018-04-09T14:46:00Z">
        <w:r w:rsidDel="002C3F00">
          <w:rPr>
            <w:lang w:val="en-US"/>
          </w:rPr>
          <w:delText>a</w:delText>
        </w:r>
        <w:r w:rsidRPr="00450098" w:rsidDel="002C3F00">
          <w:rPr>
            <w:lang w:val="en-US"/>
          </w:rPr>
          <w:delText xml:space="preserve"> non-compliant use of the </w:delText>
        </w:r>
      </w:del>
      <w:del w:id="210" w:author="Ulrike Hiltner" w:date="2018-02-28T12:18:00Z">
        <w:r w:rsidRPr="00450098" w:rsidDel="00A27046">
          <w:rPr>
            <w:lang w:val="en-US"/>
          </w:rPr>
          <w:delText xml:space="preserve">naturally renewable </w:delText>
        </w:r>
      </w:del>
      <w:del w:id="211" w:author="Ulrike Hiltner" w:date="2018-04-09T14:46:00Z">
        <w:r w:rsidRPr="00450098" w:rsidDel="002C3F00">
          <w:rPr>
            <w:lang w:val="en-US"/>
          </w:rPr>
          <w:delText>resource wood by different stakeholders</w:delText>
        </w:r>
      </w:del>
      <w:r w:rsidRPr="00450098">
        <w:rPr>
          <w:lang w:val="en-US"/>
        </w:rPr>
        <w:t xml:space="preserve"> </w:t>
      </w:r>
      <w:ins w:id="212" w:author="Ulrike Hiltner" w:date="2018-04-09T14:45:00Z">
        <w:r w:rsidR="002C3F00">
          <w:rPr>
            <w:lang w:val="en-US"/>
          </w:rPr>
          <w:fldChar w:fldCharType="begin" w:fldLock="1"/>
        </w:r>
      </w:ins>
      <w:r w:rsidR="00F031AC">
        <w:rPr>
          <w:lang w:val="en-US"/>
        </w:rPr>
        <w:instrText>ADDIN CSL_CITATION { "citationItems" : [ { "id" : "ITEM-1", "itemData" : { "ISBN" : "978-90-5113-101-7", "ISSN" : "1383-6811", "abstract" : "Preface Suriname is one of the most forested tropical countries. So far, deforestation has not been severe, probably because of the relatively small population, lack or inadequacy of a road infrastructure in the hinterlands, and low pressure for converting the forest into agricultural land. Moreover, harvestable commercial volumes in its forests are rather low as compared to some other tropical forest areas. Nevertheless, the timber value of these forests has long been recognized, and after the Second World War it was decided to develop a logging industry in the so-called Forest Belt, a 50 \u2013 200 kilometers wide, accessible zone of lowland rainforests across the northern part of the country. The Suriname Forest Service (\u2018s Lands Bosbeheer, LBB) developed and for some time stood as a model forestry institution in the region. It aimed at the application of evidence-based. In v subsequent years Gerold Zondervan, then at CELOS, later at WWF Guianas, played a very significant role in preserving the experimental plots at Mapane and Kabo, emphasized their importance for forestry research, and encouraged re-starting the investigations. The results of these research projects in the tropical forest of Suriname have been reported in four Ph.D.-dissertations (issued in the series Ecology and Management of the Tropical Rain Forest in Suriname), many M.Sc.-theses, a number of publications in professional journals and books, and many internal reports (see Annex 1). But they have never been integrated in a comprehensive publication, evaluating the results so far obtained. In recent decades the interest in and importance of reduced impact logging and sustainable forest management strongly increased, and the interest in the CMS also grew, in Suriname and in other Latin American countries. As the documentation on this system was so widely scattered, it has proved difficult to readily gather an adequate account of the usefulness of the system. There was a clear need for a synthesis, bringing together a description of the CMS principles, its underlying yield model, its associated silvicultural treatments, as well as a balanced assessment of its long-term effects on the silvicultural and ecological dynamics and biological value of the managed forests, as apparent from the various studies carried out in the experimental stands. Such a synthesis would show the potential of the CMS to serve as a proper guide for forestry management in the region and beyond. At long last, the dec\u2026", "author" : [ { "dropping-particle" : "", "family" : "Werger", "given" : "Marinus J.A.", "non-dropping-particle" : "", "parse-names" : false, "suffix" : "" }, { "dropping-particle" : "", "family" : "Poels", "given" : "RLH", "non-dropping-particle" : "", "parse-names" : false, "suffix" : "" }, { "dropping-particle" : "", "family" : "Ketner", "given" : "P", "non-dropping-particle" : "", "parse-names" : false, "suffix" : "" }, { "dropping-particle" : "", "family" : "Jonkers", "given" : "WBJ", "non-dropping-particle" : "", "parse-names" : false, "suffix" : "" } ], "container-title" : "Tropenbos Series 25", "id" : "ITEM-1", "issued" : { "date-parts" : [ [ "2011" ] ] }, "number-of-pages" : "100-135", "title" : "Sustainable Management of Tropical Rainforests: the CELOS Management System.", "type" : "book" }, "uris" : [ "http://www.mendeley.com/documents/?uuid=418e2d4f-2ec8-4dc6-bc62-c73c73cf6103" ] }, { "id" : "ITEM-2", "itemData" : { "DOI" : "10.1038/nclimate2869", "ISBN" : "1758-678X", "ISSN" : "17586798", "abstract" : "Tropical forests could offset much of the carbon released from the declining use of fossil fuels, helping to stabilize and then reduce atmospheric CO2 concentrations, thereby providing a bridge to a low-fossil-fuel future. A", "author" : [ { "dropping-particle" : "", "family" : "Houghton", "given" : "R. A.", "non-dropping-particle" : "", "parse-names" : false, "suffix" : "" }, { "dropping-particle" : "", "family" : "Byers", "given" : "Brett", "non-dropping-particle" : "", "parse-names" : false, "suffix" : "" }, { "dropping-particle" : "", "family" : "Nassikas", "given" : "Alexander A.", "non-dropping-particle" : "", "parse-names" : false, "suffix" : "" } ], "container-title" : "Nature Climate Change", "id" : "ITEM-2", "issue" : "12", "issued" : { "date-parts" : [ [ "2015" ] ] }, "page" : "1022-1023", "title" : "A role for tropical forests in stabilizing atmospheric CO2", "type" : "article", "volume" : "5" }, "uris" : [ "http://www.mendeley.com/documents/?uuid=a1daa35e-04d0-4990-93b7-c02c373a1e33" ] } ], "mendeley" : { "formattedCitation" : "(Houghton et al., 2015; Werger et al., 2011)", "plainTextFormattedCitation" : "(Houghton et al., 2015; Werger et al., 2011)", "previouslyFormattedCitation" : "(Houghton et al., 2015; Werger et al., 2011)" }, "properties" : {  }, "schema" : "https://github.com/citation-style-language/schema/raw/master/csl-citation.json" }</w:instrText>
      </w:r>
      <w:ins w:id="213" w:author="Ulrike Hiltner" w:date="2018-04-09T14:45:00Z">
        <w:r w:rsidR="002C3F00">
          <w:rPr>
            <w:lang w:val="en-US"/>
          </w:rPr>
          <w:fldChar w:fldCharType="separate"/>
        </w:r>
      </w:ins>
      <w:r w:rsidR="00F031AC" w:rsidRPr="00F031AC">
        <w:rPr>
          <w:noProof/>
          <w:lang w:val="en-US"/>
        </w:rPr>
        <w:t>(Houghton et al., 2015; Werger et al., 2011)</w:t>
      </w:r>
      <w:ins w:id="214" w:author="Ulrike Hiltner" w:date="2018-04-09T14:45:00Z">
        <w:r w:rsidR="002C3F00">
          <w:rPr>
            <w:lang w:val="en-US"/>
          </w:rPr>
          <w:fldChar w:fldCharType="end"/>
        </w:r>
      </w:ins>
      <w:del w:id="215" w:author="Ulrike Hiltner" w:date="2018-02-28T12:19:00Z">
        <w:r w:rsidRPr="00450098" w:rsidDel="00A27046">
          <w:rPr>
            <w:lang w:val="en-US"/>
          </w:rPr>
          <w:delText xml:space="preserve">due to the incomplete process understanding of these ecosystems </w:delText>
        </w:r>
      </w:del>
      <w:del w:id="216" w:author="Ulrike Hiltner" w:date="2018-03-12T10:20:00Z">
        <w:r w:rsidRPr="00450098" w:rsidDel="008228A5">
          <w:rPr>
            <w:lang w:val="en-US"/>
          </w:rPr>
          <w:delText>(</w:delText>
        </w:r>
      </w:del>
      <w:del w:id="217" w:author="Ulrike Hiltner" w:date="2018-03-12T10:18:00Z">
        <w:r w:rsidRPr="00450098" w:rsidDel="008228A5">
          <w:rPr>
            <w:lang w:val="en-US"/>
          </w:rPr>
          <w:delText>Steffen et al. 2015</w:delText>
        </w:r>
      </w:del>
      <w:del w:id="218" w:author="Ulrike Hiltner" w:date="2018-03-12T10:20:00Z">
        <w:r w:rsidRPr="00450098" w:rsidDel="008228A5">
          <w:rPr>
            <w:lang w:val="en-US"/>
          </w:rPr>
          <w:delText>;</w:delText>
        </w:r>
      </w:del>
      <w:del w:id="219" w:author="Ulrike Hiltner" w:date="2018-03-12T10:19:00Z">
        <w:r w:rsidRPr="00450098" w:rsidDel="008228A5">
          <w:rPr>
            <w:lang w:val="en-US"/>
          </w:rPr>
          <w:delText xml:space="preserve"> Reischl 2012</w:delText>
        </w:r>
      </w:del>
      <w:del w:id="220" w:author="Ulrike Hiltner" w:date="2018-03-12T10:20:00Z">
        <w:r w:rsidRPr="00450098" w:rsidDel="008228A5">
          <w:rPr>
            <w:lang w:val="en-US"/>
          </w:rPr>
          <w:delText>; Molina 2009; Huth, Drechsler, and Köhler 2004)</w:delText>
        </w:r>
      </w:del>
      <w:r w:rsidRPr="00450098">
        <w:rPr>
          <w:lang w:val="en-US"/>
        </w:rPr>
        <w:t xml:space="preserve">. </w:t>
      </w:r>
    </w:p>
    <w:p w:rsidR="00D7084D" w:rsidRPr="00450098" w:rsidDel="000229BC" w:rsidRDefault="00450098">
      <w:pPr>
        <w:rPr>
          <w:del w:id="221" w:author="Ulrike Hiltner" w:date="2018-02-28T16:33:00Z"/>
          <w:lang w:val="en-US"/>
        </w:rPr>
      </w:pPr>
      <w:r w:rsidRPr="00450098">
        <w:rPr>
          <w:lang w:val="en-US"/>
        </w:rPr>
        <w:t>On an international level, specific action programs are being implemented to counteract these two issues</w:t>
      </w:r>
      <w:ins w:id="222" w:author="Ulrike Hiltner" w:date="2018-02-28T12:27:00Z">
        <w:r w:rsidR="00A27046">
          <w:rPr>
            <w:lang w:val="en-US"/>
          </w:rPr>
          <w:t>.</w:t>
        </w:r>
      </w:ins>
      <w:r w:rsidRPr="00450098">
        <w:rPr>
          <w:lang w:val="en-US"/>
        </w:rPr>
        <w:t xml:space="preserve"> Prominent examples </w:t>
      </w:r>
      <w:del w:id="223" w:author="Ulrike Hiltner" w:date="2018-02-28T12:27:00Z">
        <w:r w:rsidRPr="00450098" w:rsidDel="00FF58AA">
          <w:rPr>
            <w:lang w:val="en-US"/>
          </w:rPr>
          <w:delText xml:space="preserve">of political or civil society approaches </w:delText>
        </w:r>
      </w:del>
      <w:r w:rsidRPr="00450098">
        <w:rPr>
          <w:lang w:val="en-US"/>
        </w:rPr>
        <w:t xml:space="preserve">are the climate protection instrument REDD+ </w:t>
      </w:r>
      <w:ins w:id="224" w:author="Ulrike Hiltner" w:date="2018-03-12T10:23:00Z">
        <w:r w:rsidR="008228A5">
          <w:rPr>
            <w:lang w:val="en-US"/>
          </w:rPr>
          <w:fldChar w:fldCharType="begin" w:fldLock="1"/>
        </w:r>
      </w:ins>
      <w:r w:rsidR="00513D94">
        <w:rPr>
          <w:lang w:val="en-US"/>
        </w:rPr>
        <w:instrText>ADDIN CSL_CITATION { "citationItems" : [ { "id" : "ITEM-1", "itemData" : { "DOI" : "10.1111/j.1755-263X.2010.00159.x", "ISBN" : "1755-263X", "ISSN" : "1755263X", "abstract" : "Reduced Emissions from Deforestation and Forest Degradation in Developing Countries (REDD+) is a policy mechanism now agreed under the United Nations Framework Convention on Climate Change (UNFCCC). It aims to reduce carbon dioxide emissions from developing countries through the sustainable management of forests, while providing co-benefits of biodiversity conservation and livelihood support. Implementation challenges include linking remote sensing and national forest inventories of carbon stocks, to local implementation and measuring carbon loss from forest degradation. Community-based forest monitoring can help overcome some of these challenges. We show that local people can collect forest condition data of comparable quality to trained scientists, at half the cost. We draw on our experience to propose how and where local REDD+ monitoring can be established. Empowering communities to own and monitor carbon stocks could provide a rapid and cost-effective way of absorbing carbon dioxide emissions, while potentially contributing to local livelihoods and forest biodiversity conservation.", "author" : [ { "dropping-particle" : "", "family" : "Danielsen", "given" : "Finn", "non-dropping-particle" : "", "parse-names" : false, "suffix" : "" }, { "dropping-particle" : "", "family" : "Skutsch", "given" : "Margaret", "non-dropping-particle" : "", "parse-names" : false, "suffix" : "" }, { "dropping-particle" : "", "family" : "Burgess", "given" : "Neil D.", "non-dropping-particle" : "", "parse-names" : false, "suffix" : "" }, { "dropping-particle" : "", "family" : "Jensen", "given" : "Per Moestrup", "non-dropping-particle" : "", "parse-names" : false, "suffix" : "" }, { "dropping-particle" : "", "family" : "Andrianandrasana", "given" : "Herizo", "non-dropping-particle" : "", "parse-names" : false, "suffix" : "" }, { "dropping-particle" : "", "family" : "Karky", "given" : "Bhaskar", "non-dropping-particle" : "", "parse-names" : false, "suffix" : "" }, { "dropping-particle" : "", "family" : "Lewis", "given" : "Richard", "non-dropping-particle" : "", "parse-names" : false, "suffix" : "" }, { "dropping-particle" : "", "family" : "Lovett", "given" : "Jon C.", "non-dropping-particle" : "", "parse-names" : false, "suffix" : "" }, { "dropping-particle" : "", "family" : "Massao", "given" : "John", "non-dropping-particle" : "", "parse-names" : false, "suffix" : "" }, { "dropping-particle" : "", "family" : "Ngaga", "given" : "Yonika", "non-dropping-particle" : "", "parse-names" : false, "suffix" : "" }, { "dropping-particle" : "", "family" : "Phartiyal", "given" : "Pushkin", "non-dropping-particle" : "", "parse-names" : false, "suffix" : "" }, { "dropping-particle" : "", "family" : "Poulsen", "given" : "Michael K\u00f8ie", "non-dropping-particle" : "", "parse-names" : false, "suffix" : "" }, { "dropping-particle" : "", "family" : "Singh", "given" : "S. P.", "non-dropping-particle" : "", "parse-names" : false, "suffix" : "" }, { "dropping-particle" : "", "family" : "Solis", "given" : "Silvia", "non-dropping-particle" : "", "parse-names" : false, "suffix" : "" }, { "dropping-particle" : "", "family" : "S\u00f8rensen", "given" : "Marten", "non-dropping-particle" : "", "parse-names" : false, "suffix" : "" }, { "dropping-particle" : "", "family" : "Tewari", "given" : "Ashish", "non-dropping-particle" : "", "parse-names" : false, "suffix" : "" }, { "dropping-particle" : "", "family" : "Young", "given" : "Richard", "non-dropping-particle" : "", "parse-names" : false, "suffix" : "" }, { "dropping-particle" : "", "family" : "Zahabu", "given" : "Eliakimu", "non-dropping-particle" : "", "parse-names" : false, "suffix" : "" } ], "container-title" : "Conservation Letters", "id" : "ITEM-1", "issue" : "2", "issued" : { "date-parts" : [ [ "2011" ] ] }, "page" : "158-167", "title" : "At the heart of REDD+: A role for local people in monitoring forests?", "type" : "article-journal", "volume" : "4" }, "uris" : [ "http://www.mendeley.com/documents/?uuid=38293a31-4fd3-4bed-9328-51a8a816c6c2" ] }, { "id" : "ITEM-2", "itemData" : { "DOI" : "10.1016/j.jenvman.2003.12.013", "ISBN" : "1877-3435", "ISSN" : "0301-4797", "PMID" : "15016443", "abstract" : "Both REDD and REDD+ are intended to help reduce carbon emissions into the earths atmosphere. REDD (reducing emission deforestation and Degradation) is a general term for an international policy and finance mechanism thatw ill make possible the funding of forest conservation and establishment, and/or large+scale purchases and sales of forest carbon. REDD is intended to address both deforestation (the conversion of forested to noforested land) and forest degradation(reductions in forest quality, particularly with respect to its capacity to store carbon). By making conservation and sustainable management of forest (along with their carbon) more economically feasible, REDD+ policiy can influence land use decisions within carbon credits to interested buyers in markets or receive financial support from conservartion funds. The particulars of REDD+ mechanism are, however, still being clarified. Financial flows from REDD+ programs could reach up to US $30 billion a year, in order to halve emissions between 2005 and 2030. Besides reducing carbon emissions, the flow of funds, primarily North-South, could support new, pro-poor development, and help conserve biodiversity and other wital ecosystem services (UN-REDD, 2010).", "author" : [ { "dropping-particle" : "", "family" : "World Bank", "given" : "", "non-dropping-particle" : "", "parse-names" : false, "suffix" : "" } ], "container-title" : "Finance", "id" : "ITEM-2", "issue" : "March", "issued" : { "date-parts" : [ [ "2011" ] ] }, "page" : "262", "title" : "Estimating the Opportunity Costs of REDD", "type" : "article-journal" }, "uris" : [ "http://www.mendeley.com/documents/?uuid=e3638af3-77e4-4a49-8e43-fdc4d8adbe6f" ] }, { "id" : "ITEM-3", "itemData" : { "DOI" : "10.1088/1748-9326/2/4/045024", "ISBN" : "1748-9326", "ISSN" : "1748-9326", "abstract" : "Carbon emissions from deforestation and degradation account for about 20% of global anthropogenic emissions. Strategies and incentives for reduced emissions from deforestation and degradation (REDD) have emerged as one of the most active areas in the international climate change negotiations under the United Nations Framework Convention on Climate Change (UNFCCC). While the current negotiations focus on a REDD mechanism in developing countries, it should be recognized that risks of carbon losses from forests occur in all climate zones and also in industrialized countries. A future climate change agreement would be more effective if it included all carbon losses and gains from land use in all countries and climate zones. The REDD mechanism will be an important step towards reducing emissions from land use change in developing countries, but needs to be followed by steps in other land use systems and regions. A national approach to REDD and significant coverage globally are needed to deal with the risk that deforestation and degradation activities are displaced rather than avoided. Favourable institutional and governance conditions need to be established that guarantee in the long-term a stable incentive and control system for maintaining forest carbon stocks. Ambitious emission reductions from deforestation and forest degradation need sustained financial incentives, which go beyond positive incentives for reduced emissions but also give incentives for sustainable forest management. Current data limitations need - and can be - overcome in the coming years to allow accurate accounting of reduced emissions from deforestation and degradation. A proper application of the conservativeness approach in the REDD context could allow a simplified reporting of emissions from deforestation in a first phase, consistent with the already agreed UNFCCC reporting principles", "author" : [ { "dropping-particle" : "", "family" : "Mollicone", "given" : "D", "non-dropping-particle" : "", "parse-names" : false, "suffix" : "" }, { "dropping-particle" : "", "family" : "Freibauer", "given" : "A", "non-dropping-particle" : "", "parse-names" : false, "suffix" : "" }, { "dropping-particle" : "", "family" : "Schulze", "given" : "E D", "non-dropping-particle" : "", "parse-names" : false, "suffix" : "" }, { "dropping-particle" : "", "family" : "Braatz", "given" : "S", "non-dropping-particle" : "", "parse-names" : false, "suffix" : "" }, { "dropping-particle" : "", "family" : "Grassi", "given" : "G", "non-dropping-particle" : "", "parse-names" : false, "suffix" : "" }, { "dropping-particle" : "", "family" : "Federici", "given" : "S", "non-dropping-particle" : "", "parse-names" : false, "suffix" : "" } ], "container-title" : "Environmental Research Letters", "id" : "ITEM-3", "issue" : "4", "issued" : { "date-parts" : [ [ "2007" ] ] }, "page" : "045024", "title" : "Elements for the expected mechanisms on \u2018reduced emissions from deforestation and degradation, REDD\u2019 under UNFCCC", "type" : "article-journal", "volume" : "2" }, "uris" : [ "http://www.mendeley.com/documents/?uuid=19d825b3-2252-4c46-8fa4-75bf58be9197" ] }, { "id" : "ITEM-4", "itemData" : { "DOI" : "10.1088/1748-9326/10/7/074002", "ISBN" : "1748-9326", "ISSN" : "17489326", "abstract" : "Tropical forests provide global climate regulation ecosystem services and their clearing is a significant source of anthropogenic greenhouse gas (GHG) emissions and resultant radiative forcing of climate change. However, consensus on pan-tropical forest carbon dynamics is lacking.Wepresent a new estimate that employs recommended good practices to quantify gross tropical forest aboveground carbon (AGC) loss from 2000 to 2012 through the integration of Landsat-derived tree canopy cover, height, intactness and forest cover loss and GLAS-lidar derived forest biomass. An unbiased estimate of forest loss area is produced using a stratified random sample with strata derived from a wall-to-wall 30mforest cover loss map. Our sample-based results separate the gross loss of forestAGCinto losses from natural forests (0.59 PgC yr\u22121) and losses from managed forests (0.43 PgC yr\u22121) including plantations, agroforestry systems and subsistence agriculture. Latin America accounts for 43% of gross AGCloss and 54% of natural forestAGCloss, with Brazil experiencing the highestAGCloss for both categories at national scales.Weestimate gross tropical forestAGCloss and natural forest loss to account for 11% and6%of global year 2012CO2 emissions, respectively. Given recent trends, natural forests will likely constitute an increasingly smaller proportion of tropical forestGHGemissions and of global emissions as fossil fuel consumption increases, with implications for the valuation of cobenefits in tropical forest conservation.", "author" : [ { "dropping-particle" : "", "family" : "Tyukavina", "given" : "A.", "non-dropping-particle" : "", "parse-names" : false, "suffix" : "" }, { "dropping-particle" : "", "family" : "Baccini", "given" : "A.", "non-dropping-particle" : "", "parse-names" : false, "suffix" : "" }, { "dropping-particle" : "", "family" : "Hansen", "given" : "M. C.", "non-dropping-particle" : "", "parse-names" : false, "suffix" : "" }, { "dropping-particle" : "V.", "family" : "Potapov", "given" : "P.", "non-dropping-particle" : "", "parse-names" : false, "suffix" : "" }, { "dropping-particle" : "V.", "family" : "Stehman", "given" : "S.", "non-dropping-particle" : "", "parse-names" : false, "suffix" : "" }, { "dropping-particle" : "", "family" : "Houghton", "given" : "R. A.", "non-dropping-particle" : "", "parse-names" : false, "suffix" : "" }, { "dropping-particle" : "", "family" : "Krylov", "given" : "A. M.", "non-dropping-particle" : "", "parse-names" : false, "suffix" : "" }, { "dropping-particle" : "", "family" : "Turubanova", "given" : "S.", "non-dropping-particle" : "", "parse-names" : false, "suffix" : "" }, { "dropping-particle" : "", "family" : "Goetz", "given" : "S. J.", "non-dropping-particle" : "", "parse-names" : false, "suffix" : "" } ], "container-title" : "Environmental Research Letters", "id" : "ITEM-4", "issue" : "7", "issued" : { "date-parts" : [ [ "2015" ] ] }, "title" : "Aboveground carbon loss in natural and managed tropical forests from 2000 to 2012", "type" : "article-journal", "volume" : "10" }, "uris" : [ "http://www.mendeley.com/documents/?uuid=7dc2c295-1469-4155-85a0-b054aaa314bb" ] } ], "mendeley" : { "formattedCitation" : "(Danielsen et al., 2011; Mollicone et al., 2007; Tyukavina et al., 2015; World Bank, 2011)", "plainTextFormattedCitation" : "(Danielsen et al., 2011; Mollicone et al., 2007; Tyukavina et al., 2015; World Bank, 2011)", "previouslyFormattedCitation" : "(Danielsen et al., 2011; Mollicone et al., 2007; Tyukavina et al., 2015; World Bank, 2011)" }, "properties" : {  }, "schema" : "https://github.com/citation-style-language/schema/raw/master/csl-citation.json" }</w:instrText>
      </w:r>
      <w:r w:rsidR="008228A5">
        <w:rPr>
          <w:lang w:val="en-US"/>
        </w:rPr>
        <w:fldChar w:fldCharType="separate"/>
      </w:r>
      <w:r w:rsidR="00513D94" w:rsidRPr="00513D94">
        <w:rPr>
          <w:noProof/>
          <w:lang w:val="en-US"/>
        </w:rPr>
        <w:t>(Danielsen et al., 2011; Mollicone et al., 2007; Tyukavina et al., 2015; World Bank, 2011)</w:t>
      </w:r>
      <w:ins w:id="225" w:author="Ulrike Hiltner" w:date="2018-03-12T10:23:00Z">
        <w:r w:rsidR="008228A5">
          <w:rPr>
            <w:lang w:val="en-US"/>
          </w:rPr>
          <w:fldChar w:fldCharType="end"/>
        </w:r>
      </w:ins>
      <w:del w:id="226" w:author="Ulrike Hiltner" w:date="2018-03-12T10:23:00Z">
        <w:r w:rsidRPr="00450098" w:rsidDel="008228A5">
          <w:rPr>
            <w:lang w:val="en-US"/>
          </w:rPr>
          <w:delText>(Danielsen et al. 2011; World Bank 2011; Mollicone et al. 2007)</w:delText>
        </w:r>
      </w:del>
      <w:r w:rsidRPr="00450098">
        <w:rPr>
          <w:lang w:val="en-US"/>
        </w:rPr>
        <w:t xml:space="preserve"> </w:t>
      </w:r>
      <w:del w:id="227" w:author="Ulrike Hiltner" w:date="2018-04-09T14:47:00Z">
        <w:r w:rsidRPr="00450098" w:rsidDel="002C3F00">
          <w:rPr>
            <w:lang w:val="en-US"/>
          </w:rPr>
          <w:delText xml:space="preserve">or </w:delText>
        </w:r>
      </w:del>
      <w:ins w:id="228" w:author="Ulrike Hiltner" w:date="2018-04-09T14:47:00Z">
        <w:r w:rsidR="002C3F00">
          <w:rPr>
            <w:lang w:val="en-US"/>
          </w:rPr>
          <w:t xml:space="preserve">and </w:t>
        </w:r>
      </w:ins>
      <w:r w:rsidRPr="00450098">
        <w:rPr>
          <w:lang w:val="en-US"/>
        </w:rPr>
        <w:t>certification systems for sustainable silviculture</w:t>
      </w:r>
      <w:ins w:id="229" w:author="Ulrike Hiltner" w:date="2018-02-28T16:31:00Z">
        <w:r w:rsidR="000229BC">
          <w:rPr>
            <w:lang w:val="en-US"/>
          </w:rPr>
          <w:t>,</w:t>
        </w:r>
      </w:ins>
      <w:r w:rsidRPr="00450098">
        <w:rPr>
          <w:lang w:val="en-US"/>
        </w:rPr>
        <w:t xml:space="preserve"> such as FSC or PEFC </w:t>
      </w:r>
      <w:ins w:id="230" w:author="Ulrike Hiltner" w:date="2018-03-12T10:23:00Z">
        <w:r w:rsidR="008228A5">
          <w:rPr>
            <w:lang w:val="en-US"/>
          </w:rPr>
          <w:fldChar w:fldCharType="begin" w:fldLock="1"/>
        </w:r>
      </w:ins>
      <w:r w:rsidR="008228A5">
        <w:rPr>
          <w:lang w:val="en-US"/>
        </w:rPr>
        <w:instrText>ADDIN CSL_CITATION { "citationItems" : [ { "id" : "ITEM-1", "itemData" : { "DOI" : "10.5751/ES-03736-160103", "ISSN" : "17083087", "abstract" : "To solve problems caused by conventional forest management, forest certification has emerged as a driver of sustainable forest management. Several sustainable forest management certification systems exist, including the Forest Stewardship Council and those endorsed by the Programme for the Endorsement of Forest Certification, such as the Canadian Standards Association Sustainable Forestry Management Standard CAN/CSA - Z809 and Sustainable Forestry Initiative. For consumers to use certified products to meet their own sustainability goals, they must have an understanding of the effectiveness of different certification systems. To understand the relative performance of three systems, we determined: (1) the criteria used to compare the Forest Stewardship Council, Canadian Standards Association Sustainable Forestry Management, and Sustainable Forestry Initiative, (2) if consensus exists regarding their ability to achieve sustainability goals, and (3) what research gaps must be filled to improve our understanding of how forest certification systems affect sustainable forest management. We conducted a qualitative meta-analysis of 26 grey literature references (books, industry and nongovernmental organization publications) and 9 primary literature references (articles in peer-reviewed academic journals) that compared at least two of the aforementioned certification systems. The Forest Stewardship Council was the highest performer for ecological health and social sustainable forest management criteria. The Canadian Standards Association Sustainable Forestry Management and Sustainable Forestry Initiative performed best under sustainable forest management criteria of forest productivity and economic longevity of a firm. Sixty-two percent of analyses were comparisons of the wording of certification system principles or criteria; 34% were surveys of foresters or consumers. An important caveat to these results is that only one comparison was based on empirically collected field data. We recommend that future studies collect ecological and socioeconomic data from forests so purchasers can select certified forest products based on empirical evidence.", "author" : [ { "dropping-particle" : "", "family" : "Clark", "given" : "Michael Rawson", "non-dropping-particle" : "", "parse-names" : false, "suffix" : "" }, { "dropping-particle" : "", "family" : "Kozar", "given" : "Joelyn Sarrah", "non-dropping-particle" : "", "parse-names" : false, "suffix" : "" } ], "container-title" : "Ecology and Society", "id" : "ITEM-1", "issue" : "1", "issued" : { "date-parts" : [ [ "2011" ] ] }, "title" : "Comparing sustainable Forest Management certifications standards: A Meta-Analysis", "type" : "article", "volume" : "16" }, "uris" : [ "http://www.mendeley.com/documents/?uuid=04995a56-5057-4b36-8724-b3e0cb13e553" ] }, { "id" : "ITEM-2", "itemData" : { "DOI" : "10.5558/tfc2011-067", "ISSN" : "00157546", "abstract" : "Certification to approved forest management standards is a recognized business practice. There are two international forest certification programs: the Programme for the Endorsement of Forest Certification (PEFC) and the Forest Stewardship Council (FSC). The common objective of both is to improve forest management and provide assurance to the public and customers that forest products come from sustainably managed forests and not from illegal operations. As of June 2011 there were approximately 372 million ha of certified forests around the world. There are 234 million ha of forests in 26 countries that have been certified to standards approved by PEFC. There are143 million ha of forest certified to FSC standards in 81 countries. In 20 of these countries, with101 million ha (70%), the forests have been certified to standards approved by FSC. In the remaining 61 countries, 42 million ha (30%), the forests have been certified to draft or \"interim standards\" that have not gone through the FSC approval process. Consumers have no way of knowing whether the wood or paper products with an FSC label are from forests certified to FSC-approved standards or to \"interim standards\" developed by FSC certification bodies.", "author" : [ { "dropping-particle" : "", "family" : "Rotherham", "given" : "Tony", "non-dropping-particle" : "", "parse-names" : false, "suffix" : "" } ], "container-title" : "Forestry Chronicle", "id" : "ITEM-2", "issue" : "5", "issued" : { "date-parts" : [ [ "2011" ] ] }, "page" : "603-611", "title" : "Forest management certification around the world - Progress and problems", "type" : "article-journal", "volume" : "87" }, "uris" : [ "http://www.mendeley.com/documents/?uuid=ffd687ad-e52d-4edd-b604-481521d82087" ] }, { "id" : "ITEM-3", "itemData" : { "DOI" : "10.1505/ifor.8.2.193", "ISBN" : "1465-5489", "ISSN" : "1465-5489", "abstract" : "Certification has been developed as an instrument for promoting\\nsustainable forest management. Although the initial focus of\\ncertification was on tropical forests, it rapidly shifted to encompass\\nall forest types. Ten years after the first certification schemes were\\ndeveloped, most (91.8 percent) of the 271 million hectares of forests\\nthat have been certified are located in Europe and North America. Only\\n13 percent of certified forests are located in developing countries and\\nonly 5 percent of the certified forests are located in the tropics.\\nAmong the reasons for this disparity are: weak market demand for\\ncertified products in global markets; wide gaps between existing\\nmanagement standards and certification requirements; weak implementation\\nof national forest legislation, policies and programs in developing\\ncountries; insufficient capacity to implement sustainable forest\\nmanagement at the forest management unit level and to develop standards\\nand delivery mechanisms; and the high direct and indirect costs of\\nobtaining certification in developing countries. Despite these\\nchallenges and constraints, many developing countries remain interested\\nin pursuing certification. Several promising developments have recently\\nemerged that may give further encouragement to developing countries'\\nefforts, including supportive codes of forestry practice, stepwise\\napproaches to certification and increasing interest in forest\\ncertification and certified products in the Asia-Pacific region.", "author" : [ { "dropping-particle" : "", "family" : "Durst", "given" : "P.B", "non-dropping-particle" : "", "parse-names" : false, "suffix" : "" }, { "dropping-particle" : "", "family" : "McKenzie", "given" : "P.J", "non-dropping-particle" : "", "parse-names" : false, "suffix" : "" }, { "dropping-particle" : "", "family" : "Brown", "given" : "C.L", "non-dropping-particle" : "", "parse-names" : false, "suffix" : "" }, { "dropping-particle" : "", "family" : "Appanah", "given" : "S", "non-dropping-particle" : "", "parse-names" : false, "suffix" : "" } ], "container-title" : "International Forestry Review", "id" : "ITEM-3", "issue" : "2", "issued" : { "date-parts" : [ [ "2006" ] ] }, "page" : "193-200", "title" : "Challenges facing certification and eco-labelling of forest products in developing countries", "type" : "article-journal", "volume" : "8" }, "uris" : [ "http://www.mendeley.com/documents/?uuid=e45ccdad-88a1-4271-9d3a-748d25ec4d1e" ] } ], "mendeley" : { "formattedCitation" : "(Clark and Kozar, 2011; Durst et al., 2006; Rotherham, 2011)", "plainTextFormattedCitation" : "(Clark and Kozar, 2011; Durst et al., 2006; Rotherham, 2011)", "previouslyFormattedCitation" : "(Clark and Kozar, 2011; Durst et al., 2006; Rotherham, 2011)" }, "properties" : {  }, "schema" : "https://github.com/citation-style-language/schema/raw/master/csl-citation.json" }</w:instrText>
      </w:r>
      <w:r w:rsidR="008228A5">
        <w:rPr>
          <w:lang w:val="en-US"/>
        </w:rPr>
        <w:fldChar w:fldCharType="separate"/>
      </w:r>
      <w:r w:rsidR="008228A5" w:rsidRPr="008228A5">
        <w:rPr>
          <w:noProof/>
          <w:lang w:val="en-US"/>
        </w:rPr>
        <w:t>(Clark and Kozar, 2011; Durst et al., 2006; Rotherham, 2011)</w:t>
      </w:r>
      <w:ins w:id="231" w:author="Ulrike Hiltner" w:date="2018-03-12T10:23:00Z">
        <w:r w:rsidR="008228A5">
          <w:rPr>
            <w:lang w:val="en-US"/>
          </w:rPr>
          <w:fldChar w:fldCharType="end"/>
        </w:r>
      </w:ins>
      <w:del w:id="232" w:author="Ulrike Hiltner" w:date="2018-03-12T10:23:00Z">
        <w:r w:rsidRPr="00450098" w:rsidDel="008228A5">
          <w:rPr>
            <w:lang w:val="en-US"/>
          </w:rPr>
          <w:delText>(Clark and Kozar 2011; Rotherham 2011; Durst et al. 2006)</w:delText>
        </w:r>
      </w:del>
      <w:r w:rsidRPr="00450098">
        <w:rPr>
          <w:lang w:val="en-US"/>
        </w:rPr>
        <w:t xml:space="preserve">. </w:t>
      </w:r>
      <w:ins w:id="233" w:author="Ulrike Hiltner" w:date="2018-02-28T12:35:00Z">
        <w:r w:rsidR="00FF58AA" w:rsidRPr="00FF58AA">
          <w:rPr>
            <w:lang w:val="en-US"/>
          </w:rPr>
          <w:t>All create incentives through compensation or certification to initiate a transformation of conventional forestry into sustainable forest management in</w:t>
        </w:r>
        <w:r w:rsidR="00FF58AA">
          <w:rPr>
            <w:lang w:val="en-US"/>
          </w:rPr>
          <w:t xml:space="preserve"> tropical developing countries </w:t>
        </w:r>
      </w:ins>
      <w:ins w:id="234" w:author="Ulrike Hiltner" w:date="2018-03-12T10:24:00Z">
        <w:r w:rsidR="008228A5">
          <w:rPr>
            <w:lang w:val="en-US"/>
          </w:rPr>
          <w:fldChar w:fldCharType="begin" w:fldLock="1"/>
        </w:r>
      </w:ins>
      <w:r w:rsidR="008228A5">
        <w:rPr>
          <w:lang w:val="en-US"/>
        </w:rPr>
        <w:instrText>ADDIN CSL_CITATION { "citationItems" : [ { "id" : "ITEM-1", "itemData" : { "ISSN" : "19400829", "abstract" : "The Reduced Emissions from Deforestation and Degradation (REDD+) program emerging as a part of the international climate change regime holds the potential to dramatically affect forestry in the tropics. REDD+ has demonstrated an ability to overcome the major political obstacles to earlier efforts to promote sustainable forest management (SFM) in the tropics, but key questions regarding its on-the-ground impact remain. This article suggests that REDD+ can become a successful vehicle for advancing SFM if it is re-conceived to include support for adaptation as one of its primary goals. Some degree of adaptation is necessary to effectively implement any form of REDD+, and SFM practices offer the core toolkit for securing forest adaptation in the context of REDD+. Re-envisioning REDD+ as a dual-focus program aimed at mitigation and adaptation builds upon the potential synergies between these two climate regime goals and calls upon experiences with SFM to provide the means of achieving them. Operationalizing this vision will require development of novel arrangements of authority and incentives across scales of governance that can provide opportunities for learning in support of a larger need for new approaches to governance of global environmental issues. Thus, integrating adaptation into REDD+ can advance not only climate change regime goals, but also long-standing SFM goals and the increasingly apparent demand for more effective international environmental governance generally.", "author" : [ { "dropping-particle" : "", "family" : "Long", "given" : "Andrew", "non-dropping-particle" : "", "parse-names" : false, "suffix" : "" } ], "container-title" : "Tropical Conservation Science", "id" : "ITEM-1", "issue" : "3", "issued" : { "date-parts" : [ [ "2013" ] ] }, "page" : "384-408", "title" : "REDD + , Adaptation , and sustainable forest management : toward effective polycentric global forest governance", "type" : "article-journal", "volume" : "6" }, "uris" : [ "http://www.mendeley.com/documents/?uuid=de175622-6768-426e-841f-df029aff7093" ] } ], "mendeley" : { "formattedCitation" : "(Long, 2013)", "plainTextFormattedCitation" : "(Long, 2013)", "previouslyFormattedCitation" : "(Long, 2013)" }, "properties" : {  }, "schema" : "https://github.com/citation-style-language/schema/raw/master/csl-citation.json" }</w:instrText>
      </w:r>
      <w:r w:rsidR="008228A5">
        <w:rPr>
          <w:lang w:val="en-US"/>
        </w:rPr>
        <w:fldChar w:fldCharType="separate"/>
      </w:r>
      <w:r w:rsidR="008228A5" w:rsidRPr="008228A5">
        <w:rPr>
          <w:noProof/>
          <w:lang w:val="en-US"/>
        </w:rPr>
        <w:t>(Long, 2013)</w:t>
      </w:r>
      <w:ins w:id="235" w:author="Ulrike Hiltner" w:date="2018-03-12T10:24:00Z">
        <w:r w:rsidR="008228A5">
          <w:rPr>
            <w:lang w:val="en-US"/>
          </w:rPr>
          <w:fldChar w:fldCharType="end"/>
        </w:r>
      </w:ins>
      <w:del w:id="236" w:author="Ulrike Hiltner" w:date="2018-02-28T12:35:00Z">
        <w:r w:rsidRPr="00450098" w:rsidDel="00FF58AA">
          <w:rPr>
            <w:lang w:val="en-US"/>
          </w:rPr>
          <w:delText xml:space="preserve">All generate incentives through performance-based compensation or certification of sustainably produced forest products </w:delText>
        </w:r>
      </w:del>
      <w:del w:id="237" w:author="Ulrike Hiltner" w:date="2018-02-28T12:28:00Z">
        <w:r w:rsidRPr="00450098" w:rsidDel="00FF58AA">
          <w:rPr>
            <w:lang w:val="en-US"/>
          </w:rPr>
          <w:delText xml:space="preserve">in order </w:delText>
        </w:r>
      </w:del>
      <w:del w:id="238" w:author="Ulrike Hiltner" w:date="2018-02-28T12:35:00Z">
        <w:r w:rsidRPr="00450098" w:rsidDel="00FF58AA">
          <w:rPr>
            <w:lang w:val="en-US"/>
          </w:rPr>
          <w:delText xml:space="preserve">to initiate a transformation of conventional forestry in tropical developing countries </w:delText>
        </w:r>
      </w:del>
      <w:del w:id="239" w:author="Ulrike Hiltner" w:date="2018-02-28T12:30:00Z">
        <w:r w:rsidRPr="00450098" w:rsidDel="00FF58AA">
          <w:rPr>
            <w:lang w:val="en-US"/>
          </w:rPr>
          <w:delText xml:space="preserve">that want </w:delText>
        </w:r>
      </w:del>
      <w:del w:id="240" w:author="Ulrike Hiltner" w:date="2018-02-28T12:35:00Z">
        <w:r w:rsidRPr="00450098" w:rsidDel="00FF58AA">
          <w:rPr>
            <w:lang w:val="en-US"/>
          </w:rPr>
          <w:delText xml:space="preserve">to </w:delText>
        </w:r>
      </w:del>
      <w:del w:id="241" w:author="Ulrike Hiltner" w:date="2018-02-28T12:30:00Z">
        <w:r w:rsidRPr="00450098" w:rsidDel="00FF58AA">
          <w:rPr>
            <w:lang w:val="en-US"/>
          </w:rPr>
          <w:delText xml:space="preserve">give priority to </w:delText>
        </w:r>
      </w:del>
      <w:del w:id="242" w:author="Ulrike Hiltner" w:date="2018-02-28T12:35:00Z">
        <w:r w:rsidRPr="00450098" w:rsidDel="00FF58AA">
          <w:rPr>
            <w:lang w:val="en-US"/>
          </w:rPr>
          <w:delText xml:space="preserve">sustainable forest management </w:delText>
        </w:r>
      </w:del>
      <w:del w:id="243" w:author="Ulrike Hiltner" w:date="2018-03-12T10:24:00Z">
        <w:r w:rsidRPr="00450098" w:rsidDel="008228A5">
          <w:rPr>
            <w:lang w:val="en-US"/>
          </w:rPr>
          <w:delText>(Long 2013)</w:delText>
        </w:r>
      </w:del>
      <w:r w:rsidRPr="00450098">
        <w:rPr>
          <w:lang w:val="en-US"/>
        </w:rPr>
        <w:t>.</w:t>
      </w:r>
      <w:ins w:id="244" w:author="Ulrike Hiltner" w:date="2018-02-28T16:33:00Z">
        <w:r w:rsidR="000229BC">
          <w:rPr>
            <w:lang w:val="en-US"/>
          </w:rPr>
          <w:t xml:space="preserve"> </w:t>
        </w:r>
      </w:ins>
    </w:p>
    <w:p w:rsidR="005B1C2E" w:rsidRPr="004D37BF" w:rsidRDefault="00450098" w:rsidP="00DA75B9">
      <w:pPr>
        <w:rPr>
          <w:ins w:id="245" w:author="Ulrike Hiltner" w:date="2018-03-01T10:47:00Z"/>
          <w:rPrChange w:id="246" w:author="Ulrike Hiltner" w:date="2018-03-12T10:42:00Z">
            <w:rPr>
              <w:ins w:id="247" w:author="Ulrike Hiltner" w:date="2018-03-01T10:47:00Z"/>
              <w:lang w:val="en-US"/>
            </w:rPr>
          </w:rPrChange>
        </w:rPr>
      </w:pPr>
      <w:del w:id="248" w:author="Ulrike Hiltner" w:date="2018-02-28T12:36:00Z">
        <w:r w:rsidRPr="00450098" w:rsidDel="00FF58AA">
          <w:rPr>
            <w:lang w:val="en-US"/>
          </w:rPr>
          <w:delText>Thus far, the question remains open as to what extent the goals of the global action programs (e. g. REDD+, FSC) are achieved</w:delText>
        </w:r>
      </w:del>
      <w:ins w:id="249" w:author="Ulrike Hiltner" w:date="2018-02-28T12:36:00Z">
        <w:r w:rsidR="00FF58AA">
          <w:rPr>
            <w:lang w:val="en-US"/>
          </w:rPr>
          <w:t>Several challenges are related to this</w:t>
        </w:r>
      </w:ins>
      <w:r w:rsidRPr="00450098">
        <w:rPr>
          <w:lang w:val="en-US"/>
        </w:rPr>
        <w:t xml:space="preserve">. On the one hand, it is difficult to </w:t>
      </w:r>
      <w:del w:id="250" w:author="Ulrike Hiltner" w:date="2018-02-28T12:39:00Z">
        <w:r w:rsidRPr="00450098" w:rsidDel="00826A97">
          <w:rPr>
            <w:lang w:val="en-US"/>
          </w:rPr>
          <w:delText xml:space="preserve">assess </w:delText>
        </w:r>
      </w:del>
      <w:ins w:id="251" w:author="Ulrike Hiltner" w:date="2018-02-28T12:39:00Z">
        <w:r w:rsidR="00826A97">
          <w:rPr>
            <w:lang w:val="en-US"/>
          </w:rPr>
          <w:t>quantify</w:t>
        </w:r>
        <w:r w:rsidR="00826A97" w:rsidRPr="00450098">
          <w:rPr>
            <w:lang w:val="en-US"/>
          </w:rPr>
          <w:t xml:space="preserve"> </w:t>
        </w:r>
      </w:ins>
      <w:r w:rsidRPr="00450098">
        <w:rPr>
          <w:lang w:val="en-US"/>
        </w:rPr>
        <w:t xml:space="preserve">the regional distribution of biomass and deforestation rates </w:t>
      </w:r>
      <w:ins w:id="252" w:author="Ulrike Hiltner" w:date="2018-03-12T10:25:00Z">
        <w:r w:rsidR="008228A5">
          <w:rPr>
            <w:lang w:val="en-US"/>
          </w:rPr>
          <w:fldChar w:fldCharType="begin" w:fldLock="1"/>
        </w:r>
      </w:ins>
      <w:r w:rsidR="008228A5">
        <w:rPr>
          <w:lang w:val="en-US"/>
        </w:rPr>
        <w:instrText>ADDIN CSL_CITATION { "citationItems" : [ { "id" : "ITEM-1", "itemData" : { "DOI" : "10.1016/j.foreco.2011.07.018", "ISBN" : "0378-1127", "ISSN" : "03781127", "abstract" : "Secondary forests are a major terrestrial carbon sink and reliable estimates of their carbon stocks are pivotal for understanding the global carbon balance and initiatives to mitigate CO2 emissions through forest management and reforestation. A common method to quantify carbon stocks in forests is the use of allometric regression models to convert forest inventory data to estimates of aboveground biomass (AGB). The use of allometric models implies decisions on the selection of extant models or the development of a local model, the predictor variables included in the selected model, and the number of trees and species for destructive biomass measurements. We assess uncertainties associated with these decisions using data from 94 secondary forest plots in central Panama and 244 harvested trees belonging to 26 locally abundant species. AGB estimates from species-specific models were used to assess relative errors of estimates from multispecies models. To reduce uncertainty in the estimation of plot AGB, including wood specific gravity (WSG) in the model was more important than the number of trees used for model fitting. However, decreasing the number of trees increased uncertainty of landscape-level AGB estimates substantially, while including WSG had limited effects on the accuracy of the landscape-level estimates. Predictions of stand and landscape AGB varied strongly among models, making model choice an important source of uncertainty. Local models provided more accurate AGB estimates than foreign models, but high variability in carbon stocks across the landscape implies that developing local models is only justified when landscape sampling is sufficiently intensive. ?? 2011 Elsevier B.V.", "author" : [ { "dropping-particle" : "", "family" : "Breugel", "given" : "Michiel", "non-dropping-particle" : "Van", "parse-names" : false, "suffix" : "" }, { "dropping-particle" : "", "family" : "Ransijn", "given" : "Johannes", "non-dropping-particle" : "", "parse-names" : false, "suffix" : "" }, { "dropping-particle" : "", "family" : "Craven", "given" : "Dylan", "non-dropping-particle" : "", "parse-names" : false, "suffix" : "" }, { "dropping-particle" : "", "family" : "Bongers", "given" : "Frans", "non-dropping-particle" : "", "parse-names" : false, "suffix" : "" }, { "dropping-particle" : "", "family" : "Hall", "given" : "Jefferson S.", "non-dropping-particle" : "", "parse-names" : false, "suffix" : "" } ], "container-title" : "Forest Ecology and Management", "id" : "ITEM-1", "issue" : "8", "issued" : { "date-parts" : [ [ "2011" ] ] }, "page" : "1648-1657", "title" : "Estimating carbon stock in secondary forests: Decisions and uncertainties associated with allometric biomass models", "type" : "article-journal", "volume" : "262" }, "uris" : [ "http://www.mendeley.com/documents/?uuid=14c9fa69-699f-48fe-99e5-a9efcc2bd46a" ] }, { "id" : "ITEM-2", "itemData" : { "DOI" : "10.1088/1748-9326/2/4/045023", "ISBN" : "1748-9326", "ISSN" : "1748-9326", "PMID" : "21327222", "abstract" : "Reducing carbon emissions from deforestation and degradation in developing countries is of central\\r importance in efforts to combat climate change. Key scientific challenges must be addressed to\\r prevent any policy roadblocks. Foremost among the challenges is quantifying nations' carbon\\r emissions from deforestation and forest degradation, which requires information on forest clearing\\r and carbon storage. Here we review a range of methods available to estimate national-level forest\\r carbon stocks in developing countries. While there are no practical methods to directly measure all\\r forest carbon stocks across a country, both ground-based and remote-sensing measurements of forest\\r attributes can be converted into estimates of national carbon stocks using allometric relationships.\\r Here we synthesize, map and update prominent forest biomass carbon databases to create the first\\r complete set of national-level forest carbon stock estimates. These forest carbon estimates expand\\r on the default values recommended by the Intergovernmental Panel on Climate Change's National\\r Greenhouse Gas Inventory Guidelines and provide a range of globally consistent estimates.", "author" : [ { "dropping-particle" : "", "family" : "Gibbs", "given" : "Holly K", "non-dropping-particle" : "", "parse-names" : false, "suffix" : "" }, { "dropping-particle" : "", "family" : "Brown", "given" : "Sandra", "non-dropping-particle" : "", "parse-names" : false, "suffix" : "" }, { "dropping-particle" : "", "family" : "Niles", "given" : "John O", "non-dropping-particle" : "", "parse-names" : false, "suffix" : "" }, { "dropping-particle" : "", "family" : "Foley", "given" : "Jonathan A", "non-dropping-particle" : "", "parse-names" : false, "suffix" : "" } ], "container-title" : "Environmental Research Letters", "id" : "ITEM-2", "issue" : "4", "issued" : { "date-parts" : [ [ "2007" ] ] }, "page" : "045023", "title" : "Monitoring and estimating tropical forest carbon stocks: making REDD a reality", "type" : "article-journal", "volume" : "2" }, "uris" : [ "http://www.mendeley.com/documents/?uuid=4799336f-d2f6-4ed4-8715-32b0d29b3854" ] }, { "id" : "ITEM-3", "itemData" : { "DOI" : "10.1016/S0169-5347(00)01906-6", "ISBN" : "0169-5347", "ISSN" : "01695347", "PMID" : "10884705", "abstract" : "Tropical forests play a major role in determining the current atmospheric concentration of CO2, as both sources of CO2 following deforestation and sinks of CO2 probably resulting from CO2 stimulation of forest photosynthesis. Recently, researchers have tried to quantify this role. The results suggest that both the carbon sources and sinks in tropical forests are significantly greater than previously thought.", "author" : [ { "dropping-particle" : "", "family" : "Malhi", "given" : "Yadvinder", "non-dropping-particle" : "", "parse-names" : false, "suffix" : "" }, { "dropping-particle" : "", "family" : "Grace", "given" : "John", "non-dropping-particle" : "", "parse-names" : false, "suffix" : "" } ], "container-title" : "Trends in Ecology &amp; Evolution", "id" : "ITEM-3", "issue" : "8", "issued" : { "date-parts" : [ [ "2000" ] ] }, "page" : "332-337", "title" : "Tropical forests and atmospheric carbon dioxide", "type" : "article-journal", "volume" : "15" }, "uris" : [ "http://www.mendeley.com/documents/?uuid=85b786e0-b00b-49fb-a8d3-57b0a9210078" ] } ], "mendeley" : { "formattedCitation" : "(Gibbs et al., 2007; Malhi and Grace, 2000; Van Breugel et al., 2011)", "plainTextFormattedCitation" : "(Gibbs et al., 2007; Malhi and Grace, 2000; Van Breugel et al., 2011)", "previouslyFormattedCitation" : "(Gibbs et al., 2007; Malhi and Grace, 2000; Van Breugel et al., 2011)" }, "properties" : {  }, "schema" : "https://github.com/citation-style-language/schema/raw/master/csl-citation.json" }</w:instrText>
      </w:r>
      <w:r w:rsidR="008228A5">
        <w:rPr>
          <w:lang w:val="en-US"/>
        </w:rPr>
        <w:fldChar w:fldCharType="separate"/>
      </w:r>
      <w:r w:rsidR="008228A5" w:rsidRPr="008228A5">
        <w:rPr>
          <w:noProof/>
          <w:lang w:val="en-US"/>
        </w:rPr>
        <w:t>(Gibbs et al., 2007; Malhi and Grace, 2000; Van Breugel et al., 2011)</w:t>
      </w:r>
      <w:ins w:id="253" w:author="Ulrike Hiltner" w:date="2018-03-12T10:25:00Z">
        <w:r w:rsidR="008228A5">
          <w:rPr>
            <w:lang w:val="en-US"/>
          </w:rPr>
          <w:fldChar w:fldCharType="end"/>
        </w:r>
      </w:ins>
      <w:del w:id="254" w:author="Ulrike Hiltner" w:date="2018-02-28T12:37:00Z">
        <w:r w:rsidRPr="00450098" w:rsidDel="00826A97">
          <w:rPr>
            <w:lang w:val="en-US"/>
          </w:rPr>
          <w:delText xml:space="preserve">to derive the carbon budgets of tropical forests </w:delText>
        </w:r>
      </w:del>
      <w:del w:id="255" w:author="Ulrike Hiltner" w:date="2018-03-12T10:25:00Z">
        <w:r w:rsidRPr="00450098" w:rsidDel="008228A5">
          <w:rPr>
            <w:lang w:val="en-US"/>
          </w:rPr>
          <w:delText>(Van Breugel et al. 2011; Gibbs et al. 2007; Malhi and Grace 2000</w:delText>
        </w:r>
      </w:del>
      <w:ins w:id="256" w:author="Ulrike Hiltner" w:date="2018-03-01T11:17:00Z">
        <w:r w:rsidR="00094CAA">
          <w:rPr>
            <w:lang w:val="en-US"/>
          </w:rPr>
          <w:t>.</w:t>
        </w:r>
      </w:ins>
      <w:del w:id="257" w:author="Ulrike Hiltner" w:date="2018-03-01T11:17:00Z">
        <w:r w:rsidRPr="00450098" w:rsidDel="00094CAA">
          <w:rPr>
            <w:lang w:val="en-US"/>
          </w:rPr>
          <w:delText>). In the global carbon budget,</w:delText>
        </w:r>
      </w:del>
      <w:ins w:id="258" w:author="Ulrike Hiltner" w:date="2018-02-28T15:17:00Z">
        <w:r w:rsidR="0006620B">
          <w:rPr>
            <w:lang w:val="en-US"/>
          </w:rPr>
          <w:t xml:space="preserve"> </w:t>
        </w:r>
      </w:ins>
      <w:ins w:id="259" w:author="Ulrike Hiltner" w:date="2018-03-01T11:18:00Z">
        <w:r w:rsidR="00094CAA">
          <w:rPr>
            <w:lang w:val="en-US"/>
          </w:rPr>
          <w:t>T</w:t>
        </w:r>
      </w:ins>
      <w:ins w:id="260" w:author="Ulrike Hiltner" w:date="2018-02-28T15:17:00Z">
        <w:r w:rsidR="0006620B">
          <w:rPr>
            <w:lang w:val="en-US"/>
          </w:rPr>
          <w:t>he</w:t>
        </w:r>
      </w:ins>
      <w:r w:rsidRPr="00450098">
        <w:rPr>
          <w:lang w:val="en-US"/>
        </w:rPr>
        <w:t xml:space="preserve"> vegetation </w:t>
      </w:r>
      <w:del w:id="261" w:author="Ulrike Hiltner" w:date="2018-02-28T12:38:00Z">
        <w:r w:rsidRPr="00450098" w:rsidDel="00826A97">
          <w:rPr>
            <w:lang w:val="en-US"/>
          </w:rPr>
          <w:delText xml:space="preserve">variability </w:delText>
        </w:r>
      </w:del>
      <w:ins w:id="262" w:author="Ulrike Hiltner" w:date="2018-02-28T12:38:00Z">
        <w:r w:rsidR="00826A97">
          <w:rPr>
            <w:lang w:val="en-US"/>
          </w:rPr>
          <w:t>state</w:t>
        </w:r>
        <w:r w:rsidR="00826A97" w:rsidRPr="00450098">
          <w:rPr>
            <w:lang w:val="en-US"/>
          </w:rPr>
          <w:t xml:space="preserve"> </w:t>
        </w:r>
      </w:ins>
      <w:r w:rsidRPr="00450098">
        <w:rPr>
          <w:lang w:val="en-US"/>
        </w:rPr>
        <w:t>is one of the most uncertain variables</w:t>
      </w:r>
      <w:del w:id="263" w:author="Ulrike Hiltner" w:date="2018-03-01T11:18:00Z">
        <w:r w:rsidRPr="00450098" w:rsidDel="00094CAA">
          <w:rPr>
            <w:lang w:val="en-US"/>
          </w:rPr>
          <w:delText xml:space="preserve"> </w:delText>
        </w:r>
      </w:del>
      <w:ins w:id="264" w:author="Ulrike Hiltner" w:date="2018-03-01T11:17:00Z">
        <w:r w:rsidR="00094CAA" w:rsidRPr="00450098">
          <w:rPr>
            <w:lang w:val="en-US"/>
          </w:rPr>
          <w:t xml:space="preserve"> </w:t>
        </w:r>
      </w:ins>
      <w:ins w:id="265" w:author="Ulrike Hiltner" w:date="2018-03-01T11:18:00Z">
        <w:r w:rsidR="00094CAA">
          <w:rPr>
            <w:lang w:val="en-US"/>
          </w:rPr>
          <w:t>i</w:t>
        </w:r>
      </w:ins>
      <w:ins w:id="266" w:author="Ulrike Hiltner" w:date="2018-03-01T11:17:00Z">
        <w:r w:rsidR="00094CAA" w:rsidRPr="00450098">
          <w:rPr>
            <w:lang w:val="en-US"/>
          </w:rPr>
          <w:t xml:space="preserve">n the global carbon budget </w:t>
        </w:r>
      </w:ins>
      <w:ins w:id="267" w:author="Ulrike Hiltner" w:date="2018-03-12T10:26:00Z">
        <w:r w:rsidR="008228A5">
          <w:rPr>
            <w:lang w:val="en-US"/>
          </w:rPr>
          <w:fldChar w:fldCharType="begin" w:fldLock="1"/>
        </w:r>
      </w:ins>
      <w:r w:rsidR="00F031AC">
        <w:rPr>
          <w:lang w:val="en-US"/>
        </w:rPr>
        <w:instrText>ADDIN CSL_CITATION { "citationItems" : [ { "id" : "ITEM-1", "itemData" : { "DOI" : "10.1146/annurev-ecolsys-110512-135914", "ISBN" : "1543-592X 978-0-8243-1444-6", "ISSN" : "1543-592X", "abstract" : "Forests are the dominant terrestrial ecosystem on Earth. We review the environmental factors controlling their structure and global distribution and evaluate their current and future trajectory. Adaptations of trees to cli- mate and resource gradients, coupledwith disturbances and forest dynamics, create complex geographical patterns in forest assemblages and structures. These patterns are increasingly discernible through new satellite and air- borne observation systems, improved forest inventories, and global ecosys- tem models. Forest biomass is a complex property affected by forest dis- tribution, structure, and ecological processes. Since at least 1990, biomass density has consistently increased in global established forests, despite in- creasing mortality in some regions, suggesting that a global driver such as elevated CO2 may be enhancing biomass gains. Global forests have also ap- parently become more dynamic. Advanced information about the structure, distribution, and biomass of the world\u2019s forests provides critical ecological insights and opportunities for sustainable forest management and enhancing forest conservation and ecosystem services.", "author" : [ { "dropping-particle" : "", "family" : "Pan", "given" : "Yude", "non-dropping-particle" : "", "parse-names" : false, "suffix" : "" }, { "dropping-particle" : "", "family" : "Birdsey", "given" : "Richard A.", "non-dropping-particle" : "", "parse-names" : false, "suffix" : "" }, { "dropping-particle" : "", "family" : "Phillips", "given" : "Oliver L.", "non-dropping-particle" : "", "parse-names" : false, "suffix" : "" }, { "dropping-particle" : "", "family" : "Jackson", "given" : "Robert B.", "non-dropping-particle" : "", "parse-names" : false, "suffix" : "" } ], "container-title" : "Annual Review of Ecology, Evolution, and Systematics", "id" : "ITEM-1", "issue" : "1", "issued" : { "date-parts" : [ [ "2013" ] ] }, "page" : "593-622", "title" : "The Structure, Distribution, and Biomass of the World's Forests", "type" : "article-journal", "volume" : "44" }, "uris" : [ "http://www.mendeley.com/documents/?uuid=0d46987d-12de-4d70-ab07-36941eb3233d" ] } ], "mendeley" : { "formattedCitation" : "(Pan et al., 2013)", "plainTextFormattedCitation" : "(Pan et al., 2013)", "previouslyFormattedCitation" : "(Pan et al., 2013)" }, "properties" : {  }, "schema" : "https://github.com/citation-style-language/schema/raw/master/csl-citation.json" }</w:instrText>
      </w:r>
      <w:r w:rsidR="008228A5">
        <w:rPr>
          <w:lang w:val="en-US"/>
        </w:rPr>
        <w:fldChar w:fldCharType="separate"/>
      </w:r>
      <w:r w:rsidR="00F031AC" w:rsidRPr="00F031AC">
        <w:rPr>
          <w:noProof/>
          <w:lang w:val="en-US"/>
        </w:rPr>
        <w:t>(Pan et al., 2013)</w:t>
      </w:r>
      <w:ins w:id="268" w:author="Ulrike Hiltner" w:date="2018-03-12T10:26:00Z">
        <w:r w:rsidR="008228A5">
          <w:rPr>
            <w:lang w:val="en-US"/>
          </w:rPr>
          <w:fldChar w:fldCharType="end"/>
        </w:r>
      </w:ins>
      <w:del w:id="269" w:author="Ulrike Hiltner" w:date="2018-03-12T10:26:00Z">
        <w:r w:rsidRPr="00450098" w:rsidDel="008228A5">
          <w:rPr>
            <w:lang w:val="en-US"/>
          </w:rPr>
          <w:delText>(</w:delText>
        </w:r>
        <w:r w:rsidDel="008228A5">
          <w:rPr>
            <w:lang w:val="en-US"/>
          </w:rPr>
          <w:delText>Pan</w:delText>
        </w:r>
        <w:r w:rsidRPr="00450098" w:rsidDel="008228A5">
          <w:rPr>
            <w:lang w:val="en-US"/>
          </w:rPr>
          <w:delText xml:space="preserve"> et al. </w:delText>
        </w:r>
        <w:r w:rsidDel="008228A5">
          <w:rPr>
            <w:lang w:val="en-US"/>
          </w:rPr>
          <w:delText>2011</w:delText>
        </w:r>
        <w:r w:rsidRPr="00450098" w:rsidDel="008228A5">
          <w:rPr>
            <w:lang w:val="en-US"/>
          </w:rPr>
          <w:delText>)</w:delText>
        </w:r>
      </w:del>
      <w:r w:rsidRPr="00450098">
        <w:rPr>
          <w:lang w:val="en-US"/>
        </w:rPr>
        <w:t xml:space="preserve">. On the other hand, the long-term </w:t>
      </w:r>
      <w:del w:id="270" w:author="Ulrike Hiltner" w:date="2018-03-01T11:18:00Z">
        <w:r w:rsidRPr="00450098" w:rsidDel="00094CAA">
          <w:rPr>
            <w:lang w:val="en-US"/>
          </w:rPr>
          <w:delText xml:space="preserve">effects </w:delText>
        </w:r>
      </w:del>
      <w:ins w:id="271" w:author="Ulrike Hiltner" w:date="2018-03-01T11:18:00Z">
        <w:r w:rsidR="00094CAA">
          <w:rPr>
            <w:lang w:val="en-US"/>
          </w:rPr>
          <w:t>e</w:t>
        </w:r>
        <w:r w:rsidR="00094CAA" w:rsidRPr="00450098">
          <w:rPr>
            <w:lang w:val="en-US"/>
          </w:rPr>
          <w:t xml:space="preserve">ffects </w:t>
        </w:r>
      </w:ins>
      <w:r w:rsidRPr="00450098">
        <w:rPr>
          <w:lang w:val="en-US"/>
        </w:rPr>
        <w:t xml:space="preserve">of </w:t>
      </w:r>
      <w:ins w:id="272" w:author="Ulrike Hiltner" w:date="2018-03-01T11:19:00Z">
        <w:r w:rsidR="00094CAA">
          <w:rPr>
            <w:lang w:val="en-US"/>
          </w:rPr>
          <w:t xml:space="preserve">present </w:t>
        </w:r>
      </w:ins>
      <w:del w:id="273" w:author="Ulrike Hiltner" w:date="2018-03-01T11:15:00Z">
        <w:r w:rsidRPr="00450098" w:rsidDel="00094CAA">
          <w:rPr>
            <w:lang w:val="en-US"/>
          </w:rPr>
          <w:delText xml:space="preserve">silviculture </w:delText>
        </w:r>
      </w:del>
      <w:ins w:id="274" w:author="Ulrike Hiltner" w:date="2018-03-01T11:15:00Z">
        <w:r w:rsidR="00094CAA">
          <w:rPr>
            <w:lang w:val="en-US"/>
          </w:rPr>
          <w:t>forest management</w:t>
        </w:r>
        <w:r w:rsidR="00094CAA" w:rsidRPr="00450098">
          <w:rPr>
            <w:lang w:val="en-US"/>
          </w:rPr>
          <w:t xml:space="preserve"> </w:t>
        </w:r>
      </w:ins>
      <w:r w:rsidRPr="00450098">
        <w:rPr>
          <w:lang w:val="en-US"/>
        </w:rPr>
        <w:t>strategies on forest growth dynamics need to be</w:t>
      </w:r>
      <w:ins w:id="275" w:author="Ulrike Hiltner" w:date="2018-02-28T15:19:00Z">
        <w:r w:rsidR="00094CAA">
          <w:rPr>
            <w:lang w:val="en-US"/>
          </w:rPr>
          <w:t xml:space="preserve"> studie</w:t>
        </w:r>
      </w:ins>
      <w:ins w:id="276" w:author="Ulrike Hiltner" w:date="2018-03-01T11:15:00Z">
        <w:r w:rsidR="00094CAA">
          <w:rPr>
            <w:lang w:val="en-US"/>
          </w:rPr>
          <w:t>d</w:t>
        </w:r>
      </w:ins>
      <w:ins w:id="277" w:author="Ulrike Hiltner" w:date="2018-02-28T12:38:00Z">
        <w:r w:rsidR="00826A97">
          <w:rPr>
            <w:lang w:val="en-US"/>
          </w:rPr>
          <w:t xml:space="preserve"> </w:t>
        </w:r>
      </w:ins>
      <w:ins w:id="278" w:author="Ulrike Hiltner" w:date="2018-03-12T10:27:00Z">
        <w:r w:rsidR="008228A5">
          <w:rPr>
            <w:lang w:val="en-US"/>
          </w:rPr>
          <w:fldChar w:fldCharType="begin" w:fldLock="1"/>
        </w:r>
      </w:ins>
      <w:r w:rsidR="00F031AC">
        <w:rPr>
          <w:lang w:val="en-US"/>
        </w:rPr>
        <w:instrText>ADDIN CSL_CITATION { "citationItems" : [ { "id" : "ITEM-1", "itemData" : { "DOI" : "10.1016/j.foreco.2011.05.014", "ISBN" : "0378-1127", "ISSN" : "03781127", "abstract" : "Developing management strategies for addressing global climate change has become an increasingly important issue influencing forest management around the globe. Currently, management approaches are being proposed that intend to (1) mitigate climate change by enhancing forest carbon stores and (2) foster adaptation by maintaining compositionally and structurally complex forests. However, little is known about the compatibility of these two objectives or the long-term efficacy of a given management regime at simultaneously achieving adaptation and mitigation. To address this need, we examined stand-level carbon and complexity responses using five long-term (&gt;50. yrs) silviculture experiments within the upper Great Lakes region, USA. In particular, live tree carbon stores and sequestration rates, and compositional and structural complexity were analyzed from three thinning experiments in Pinus resinosa and two selection method experiments in northern hardwood systems to elucidate the long-term effects of management on these ecosystem attributes and the general compatibility of mitigation and adaptation objectives.As expected, we observed a general increase in large tree densities with stand age and positive relationships between stand stocking level and live tree carbon stores. More importantly, our results clearly identify tradeoffs between the achievement of mitigation and adaptation objectives across each study. For example, maintaining higher stocking levels (i.e., enhanced mitigation by increasing carbon stores) resulted in decreases in stand-level structural and compositional complexity (i.e., reduced adaptation potential). In addition, rates of live tree carbon increment were also the lowest within the highest stocking levels; despite the benefits of these stand conditions to maximizing carbon stores. Collectively, these findings underscore the importance of avoiding rigid adherence to a single objective, such as maximum on-site carbon stores, without recognizing potential consequences to other ecosystem components crucial to ensuring long-term ecosystem functioning within the context of environmental change. One potential stand-level strategy for balancing these goals may be to employ multi-aged management systems, such as irregular shelterwood and selection systems, that maintain a large proportion of carbon stores in retained mature trees while using thinning to create spatial heterogeneity that promotes higher sequestration rates in smaller, you\u2026", "author" : [ { "dropping-particle" : "", "family" : "D'Amato", "given" : "Anthony W.", "non-dropping-particle" : "", "parse-names" : false, "suffix" : "" }, { "dropping-particle" : "", "family" : "Bradford", "given" : "John B.", "non-dropping-particle" : "", "parse-names" : false, "suffix" : "" }, { "dropping-particle" : "", "family" : "Fraver", "given" : "Shawn", "non-dropping-particle" : "", "parse-names" : false, "suffix" : "" }, { "dropping-particle" : "", "family" : "Palik", "given" : "Brian J.", "non-dropping-particle" : "", "parse-names" : false, "suffix" : "" } ], "container-title" : "Forest Ecology and Management", "id" : "ITEM-1", "issue" : "5", "issued" : { "date-parts" : [ [ "2011" ] ] }, "page" : "803-816", "title" : "Forest management for mitigation and adaptation to climate change: Insights from long-term silviculture experiments", "type" : "article-journal", "volume" : "262" }, "uris" : [ "http://www.mendeley.com/documents/?uuid=a5dc71b5-fa66-4ac6-ab4b-653f8a8e617c" ] }, { "id" : "ITEM-2", "itemData" : { "DOI" : "10.1038/nclimate2869", "ISBN" : "1758-678X", "ISSN" : "17586798", "abstract" : "Tropical forests could offset much of the carbon released from the declining use of fossil fuels, helping to stabilize and then reduce atmospheric CO2 concentrations, thereby providing a bridge to a low-fossil-fuel future. A", "author" : [ { "dropping-particle" : "", "family" : "Houghton", "given" : "R. A.", "non-dropping-particle" : "", "parse-names" : false, "suffix" : "" }, { "dropping-particle" : "", "family" : "Byers", "given" : "Brett", "non-dropping-particle" : "", "parse-names" : false, "suffix" : "" }, { "dropping-particle" : "", "family" : "Nassikas", "given" : "Alexander A.", "non-dropping-particle" : "", "parse-names" : false, "suffix" : "" } ], "container-title" : "Nature Climate Change", "id" : "ITEM-2", "issue" : "12", "issued" : { "date-parts" : [ [ "2015" ] ] }, "page" : "1022-1023", "title" : "A role for tropical forests in stabilizing atmospheric CO2", "type" : "article", "volume" : "5" }, "uris" : [ "http://www.mendeley.com/documents/?uuid=a1daa35e-04d0-4990-93b7-c02c373a1e33" ] } ], "mendeley" : { "formattedCitation" : "(D\u2019Amato et al., 2011; Houghton et al., 2015)", "plainTextFormattedCitation" : "(D\u2019Amato et al., 2011; Houghton et al., 2015)", "previouslyFormattedCitation" : "(D\u2019Amato et al., 2011; Houghton et al., 2015)" }, "properties" : {  }, "schema" : "https://github.com/citation-style-language/schema/raw/master/csl-citation.json" }</w:instrText>
      </w:r>
      <w:r w:rsidR="008228A5">
        <w:rPr>
          <w:lang w:val="en-US"/>
        </w:rPr>
        <w:fldChar w:fldCharType="separate"/>
      </w:r>
      <w:r w:rsidR="00F031AC" w:rsidRPr="00F031AC">
        <w:rPr>
          <w:noProof/>
          <w:lang w:val="en-US"/>
        </w:rPr>
        <w:t>(D’Amato et al., 2011; Houghton et al., 2015)</w:t>
      </w:r>
      <w:ins w:id="279" w:author="Ulrike Hiltner" w:date="2018-03-12T10:27:00Z">
        <w:r w:rsidR="008228A5">
          <w:rPr>
            <w:lang w:val="en-US"/>
          </w:rPr>
          <w:fldChar w:fldCharType="end"/>
        </w:r>
      </w:ins>
      <w:del w:id="280" w:author="Ulrike Hiltner" w:date="2018-02-28T12:38:00Z">
        <w:r w:rsidRPr="00450098" w:rsidDel="00826A97">
          <w:rPr>
            <w:lang w:val="en-US"/>
          </w:rPr>
          <w:delText xml:space="preserve"> studied in order to better control their future effects </w:delText>
        </w:r>
      </w:del>
      <w:del w:id="281" w:author="Ulrike Hiltner" w:date="2018-03-12T10:27:00Z">
        <w:r w:rsidRPr="00450098" w:rsidDel="008228A5">
          <w:rPr>
            <w:lang w:val="en-US"/>
          </w:rPr>
          <w:delText>(D’Amato et al. 2011)</w:delText>
        </w:r>
      </w:del>
      <w:del w:id="282" w:author="Ulrike Hiltner" w:date="2018-02-28T15:19:00Z">
        <w:r w:rsidRPr="00450098" w:rsidDel="0006620B">
          <w:rPr>
            <w:lang w:val="en-US"/>
          </w:rPr>
          <w:delText xml:space="preserve"> on resilience in secondary succession</w:delText>
        </w:r>
        <w:r w:rsidDel="0006620B">
          <w:rPr>
            <w:lang w:val="en-US"/>
          </w:rPr>
          <w:delText xml:space="preserve"> </w:delText>
        </w:r>
        <w:r w:rsidRPr="00450098" w:rsidDel="0006620B">
          <w:rPr>
            <w:lang w:val="en-US"/>
          </w:rPr>
          <w:delText>(Poorter et al. 2016)</w:delText>
        </w:r>
      </w:del>
      <w:r w:rsidRPr="00450098">
        <w:rPr>
          <w:lang w:val="en-US"/>
        </w:rPr>
        <w:t>. Consequently, a successful implementation of such international action programs requires methods and knowledge to assess the impact of silviculture</w:t>
      </w:r>
      <w:ins w:id="283" w:author="Ulrike Hiltner" w:date="2018-02-28T12:57:00Z">
        <w:r w:rsidR="008C2CF7">
          <w:rPr>
            <w:lang w:val="en-US"/>
          </w:rPr>
          <w:t>, such as</w:t>
        </w:r>
      </w:ins>
      <w:ins w:id="284" w:author="Ulrike Hiltner" w:date="2018-02-28T16:02:00Z">
        <w:r w:rsidR="00B250E2">
          <w:rPr>
            <w:lang w:val="en-US"/>
          </w:rPr>
          <w:t xml:space="preserve"> selective</w:t>
        </w:r>
      </w:ins>
      <w:ins w:id="285" w:author="Ulrike Hiltner" w:date="2018-02-28T12:57:00Z">
        <w:r w:rsidR="008C2CF7">
          <w:rPr>
            <w:lang w:val="en-US"/>
          </w:rPr>
          <w:t xml:space="preserve"> logging,</w:t>
        </w:r>
      </w:ins>
      <w:r w:rsidRPr="00450098">
        <w:rPr>
          <w:lang w:val="en-US"/>
        </w:rPr>
        <w:t xml:space="preserve"> on </w:t>
      </w:r>
      <w:del w:id="286" w:author="Ulrike Hiltner" w:date="2018-02-28T12:47:00Z">
        <w:r w:rsidRPr="00450098" w:rsidDel="00826A97">
          <w:rPr>
            <w:lang w:val="en-US"/>
          </w:rPr>
          <w:delText xml:space="preserve">the dynamics of </w:delText>
        </w:r>
      </w:del>
      <w:r w:rsidRPr="00450098">
        <w:rPr>
          <w:lang w:val="en-US"/>
        </w:rPr>
        <w:t xml:space="preserve">forest growth in </w:t>
      </w:r>
      <w:del w:id="287" w:author="Ulrike Hiltner" w:date="2018-03-01T15:26:00Z">
        <w:r w:rsidRPr="00450098" w:rsidDel="006B04BF">
          <w:rPr>
            <w:lang w:val="en-US"/>
          </w:rPr>
          <w:delText>tropical forests</w:delText>
        </w:r>
      </w:del>
      <w:ins w:id="288" w:author="Ulrike Hiltner" w:date="2018-03-01T15:26:00Z">
        <w:r w:rsidR="006B04BF">
          <w:rPr>
            <w:lang w:val="en-US"/>
          </w:rPr>
          <w:t>the tropics</w:t>
        </w:r>
      </w:ins>
      <w:ins w:id="289" w:author="Ulrike Hiltner" w:date="2018-02-28T12:48:00Z">
        <w:r w:rsidR="008C2CF7">
          <w:rPr>
            <w:lang w:val="en-US"/>
          </w:rPr>
          <w:t xml:space="preserve"> </w:t>
        </w:r>
      </w:ins>
      <w:ins w:id="290" w:author="Ulrike Hiltner" w:date="2018-03-12T10:42:00Z">
        <w:r w:rsidR="004D37BF">
          <w:rPr>
            <w:lang w:val="en-US"/>
          </w:rPr>
          <w:fldChar w:fldCharType="begin" w:fldLock="1"/>
        </w:r>
      </w:ins>
      <w:r w:rsidR="0087725C">
        <w:rPr>
          <w:lang w:val="en-US"/>
        </w:rPr>
        <w:instrText>ADDIN CSL_CITATION { "citationItems" : [ { "id" : "ITEM-1", "itemData" : { "DOI" : "10.1126/science.1259855", "ISBN" : "1095-9203 (Electronic)\\r0036-8075 (Linking)", "ISSN" : "0036-8075", "PMID" : "26068843", "abstract" : "Steffen et al. (Research Articles, 13 February 2015, p. 736) recently assessed current global freshwater use, finding it to be well below a corresponding planetary boundary. However, they ignored recent scientific advances implying that the global consumptive use of freshwater may have already crossed the associated planetary boundary.", "author" : [ { "dropping-particle" : "", "family" : "Steffen", "given" : "W.", "non-dropping-particle" : "", "parse-names" : false, "suffix" : "" }, { "dropping-particle" : "", "family" : "Richardson", "given" : "K.", "non-dropping-particle" : "", "parse-names" : false, "suffix" : "" }, { "dropping-particle" : "", "family" : "Rockstrom", "given" : "J.", "non-dropping-particle" : "", "parse-names" : false, "suffix" : "" }, { "dropping-particle" : "", "family" : "Cornell", "given" : "S. E.", "non-dropping-particle" : "", "parse-names" : false, "suffix" : "" }, { "dropping-particle" : "", "family" : "Fetzer", "given" : "I.", "non-dropping-particle" : "", "parse-names" : false, "suffix" : "" }, { "dropping-particle" : "", "family" : "Bennett", "given" : "E. M.", "non-dropping-particle" : "", "parse-names" : false, "suffix" : "" }, { "dropping-particle" : "", "family" : "Biggs", "given" : "R.", "non-dropping-particle" : "", "parse-names" : false, "suffix" : "" }, { "dropping-particle" : "", "family" : "Carpenter", "given" : "S. R.", "non-dropping-particle" : "", "parse-names" : false, "suffix" : "" }, { "dropping-particle" : "", "family" : "Vries", "given" : "W.", "non-dropping-particle" : "de", "parse-names" : false, "suffix" : "" }, { "dropping-particle" : "", "family" : "Wit", "given" : "C. A.", "non-dropping-particle" : "de", "parse-names" : false, "suffix" : "" }, { "dropping-particle" : "", "family" : "Folke", "given" : "C.", "non-dropping-particle" : "", "parse-names" : false, "suffix" : "" }, { "dropping-particle" : "", "family" : "Gerten", "given" : "D.", "non-dropping-particle" : "", "parse-names" : false, "suffix" : "" }, { "dropping-particle" : "", "family" : "Heinke", "given" : "J.", "non-dropping-particle" : "", "parse-names" : false, "suffix" : "" }, { "dropping-particle" : "", "family" : "Mace", "given" : "G. M.", "non-dropping-particle" : "", "parse-names" : false, "suffix" : "" }, { "dropping-particle" : "", "family" : "Persson", "given" : "L. M.", "non-dropping-particle" : "", "parse-names" : false, "suffix" : "" }, { "dropping-particle" : "", "family" : "Ramanathan", "given" : "V.", "non-dropping-particle" : "", "parse-names" : false, "suffix" : "" }, { "dropping-particle" : "", "family" : "Reyers", "given" : "B.", "non-dropping-particle" : "", "parse-names" : false, "suffix" : "" }, { "dropping-particle" : "", "family" : "Sorlin", "given" : "S.", "non-dropping-particle" : "", "parse-names" : false, "suffix" : "" } ], "container-title" : "Science", "id" : "ITEM-1", "issue" : "6223", "issued" : { "date-parts" : [ [ "2015" ] ] }, "page" : "1259855-1259855", "title" : "Planetary boundaries: Guiding human development on a changing planet", "type" : "article-journal", "volume" : "347" }, "uris" : [ "http://www.mendeley.com/documents/?uuid=0cb82845-ba08-4652-a50c-0e1428f91447" ] }, { "id" : "ITEM-2", "itemData" : { "DOI" : "10.1016/j.ecolecon.2012.03.001", "ISBN" : "0921-8009", "ISSN" : "09218009", "abstract" : "The risk of interacting planetary boundaries highlights the challenge for contemporary institutional structures. This article shines light on the need to better understand how regime complexes manage overlaps. In developing this understanding, the article explores overlaps and coordination in the forest regime complex. By examining the work of an informal high level agency, the Collaborative Partnership on Forests, the article investigates how coordination in a dense regime complex could be achieved. In pursuing this analysis, the article draws lessons for how to manage increasingly complex problems that interacting planetary boundaries could give rise to. The article draws on the literatures of institutional interplay and institutional design in order to understand the more subtle forms of institutional decision-making. The article shows that there are many overlaps among international institutions with forest related mandate, and identifies the innovative mechanism as important in managing these linkages, although it does not take part in actual decision-making. In sum, the article's findings suggest that carefully designed mechanisms might be one way to, if not to overcome, at least to facilitate the institutional response of governance challenges in the complex setting of planetary boundaries. \u00a9 2012 Elsevier B.V.", "author" : [ { "dropping-particle" : "", "family" : "Reischl", "given" : "Gunilla", "non-dropping-particle" : "", "parse-names" : false, "suffix" : "" } ], "container-title" : "Ecological Economics", "id" : "ITEM-2", "issued" : { "date-parts" : [ [ "2012" ] ] }, "page" : "33-40", "title" : "Designing institutions for governing planetary boundaries - Lessons from global forest governance", "type" : "article-journal", "volume" : "81" }, "uris" : [ "http://www.mendeley.com/documents/?uuid=ff981e83-dfb5-4567-8128-a2a50bf8139e" ] }, { "id" : "ITEM-3", "itemData" : { "DOI" : "10.1038/climate.2009.96", "ISBN" : "1753-9315", "ISSN" : "1753-9315", "abstract" : "Five per cent is a reasonable limit for acceptable ozone depletion, but it doesn\u2019t represent a tipping point.", "author" : [ { "dropping-particle" : "", "family" : "Molina", "given" : "Mario J.", "non-dropping-particle" : "", "parse-names" : false, "suffix" : "" } ], "container-title" : "Nature Reports Climate Change", "id" : "ITEM-3", "issue" : "0910", "issued" : { "date-parts" : [ [ "2009" ] ] }, "page" : "115-116", "title" : "Planetary boundaries: Identifying abrupt change", "type" : "article-journal" }, "uris" : [ "http://www.mendeley.com/documents/?uuid=c2d563e3-fa65-4fe6-adc3-0f27aba9b680" ] }, { "id" : "ITEM-4", "itemData" : { "DOI" : "10.1088/1748-9326/10/12/124004", "ISBN" : "1748-9326", "ISSN" : "17489326", "abstract" : "Land use change in South America, mainly deforestation, is a large source of anthropogenicCO2 emissions. Identifying and addressing the causes or drivers of anthropogenic forest change is considered crucial for global climate change mitigation. Few countries however, monitor deforestation drivers in a systematic manner. National-level quantitative spatially explicit information on drivers is often lacking. This study quantifies proximate drivers of deforestation and related carbon losses in South America based on remote sensing time series in a systematic, spatially explicit manner. Deforestation areas were derived from the 2010 global remote sensing survey of the Food and Agricultural Organisation Forest Resource Assessment. To assess proximate drivers, land use following deforestation was assigned by visual interpretation of high-resolution satellite imagery. To estimate gross carbon losses from deforestation, default Tier 1 biomass levels per country and ecozone were used. Pasture was the dominant driver of forest area (71.2%) and related carbon loss (71.6%) in South America, followed by commercial cropland (14% and 12.1% respectively). Hotspots of deforestation due to pasture occurred in Northern Argentina, Western Paraguay, and along the arc of deforestation in Brazil where they gradually moved into higher biomass forests causing additional carbon losses. Deforestation driven by commercial cropland increased in time, with hotspots occurring in Brazil (Mato Grosso State), Northern Argentina, Eastern Paraguay and Central Bolivia. Infrastructure, such as urban expansion and roads, contributed little as proximate drivers of forest area loss (1.7%). Our findings contribute to the understanding of drivers of deforestation and related carbon losses in South America, and are comparable at the national, regional and continental level. In addition, they support the development of nationalREDD+interventions and forest monitoring systems, and provide valuable input for statistical analysis and modelling of underlying drivers of deforestation.", "author" : [ { "dropping-particle" : "", "family" : "Sy", "given" : "V.", "non-dropping-particle" : "De", "parse-names" : false, "suffix" : "" }, { "dropping-particle" : "", "family" : "Herold", "given" : "M.", "non-dropping-particle" : "", "parse-names" : false, "suffix" : "" }, { "dropping-particle" : "", "family" : "Achard", "given" : "F.", "non-dropping-particle" : "", "parse-names" : false, "suffix" : "" }, { "dropping-particle" : "", "family" : "Beuchle", "given" : "R.", "non-dropping-particle" : "", "parse-names" : false, "suffix" : "" }, { "dropping-particle" : "", "family" : "Clevers", "given" : "J. G.P.W.", "non-dropping-particle" : "", "parse-names" : false, "suffix" : "" }, { "dropping-particle" : "", "family" : "Lindquist", "given" : "E.", "non-dropping-particle" : "", "parse-names" : false, "suffix" : "" }, { "dropping-particle" : "", "family" : "Verchot", "given" : "L.", "non-dropping-particle" : "", "parse-names" : false, "suffix" : "" } ], "container-title" : "Environmental Research Letters", "id" : "ITEM-4", "issue" : "12", "issued" : { "date-parts" : [ [ "2015" ] ] }, "title" : "Land use patterns and related carbon losses following deforestation in South America", "type" : "article-journal", "volume" : "10" }, "uris" : [ "http://www.mendeley.com/documents/?uuid=5f311472-3def-41bc-8705-203c8f100533" ] } ], "mendeley" : { "formattedCitation" : "(De Sy et al., 2015; Molina, 2009; Reischl, 2012; Steffen et al., 2015)", "plainTextFormattedCitation" : "(De Sy et al., 2015; Molina, 2009; Reischl, 2012; Steffen et al., 2015)", "previouslyFormattedCitation" : "(De Sy et al., 2015; Molina, 2009; Reischl, 2012; Steffen et al., 2015)" }, "properties" : {  }, "schema" : "https://github.com/citation-style-language/schema/raw/master/csl-citation.json" }</w:instrText>
      </w:r>
      <w:r w:rsidR="004D37BF">
        <w:rPr>
          <w:lang w:val="en-US"/>
        </w:rPr>
        <w:fldChar w:fldCharType="separate"/>
      </w:r>
      <w:r w:rsidR="0087725C" w:rsidRPr="0087725C">
        <w:rPr>
          <w:noProof/>
        </w:rPr>
        <w:t>(De Sy et al., 2015; Molina, 2009; Reischl, 2012; Steffen et al., 2015)</w:t>
      </w:r>
      <w:ins w:id="291" w:author="Ulrike Hiltner" w:date="2018-03-12T10:42:00Z">
        <w:r w:rsidR="004D37BF">
          <w:rPr>
            <w:lang w:val="en-US"/>
          </w:rPr>
          <w:fldChar w:fldCharType="end"/>
        </w:r>
      </w:ins>
      <w:r w:rsidRPr="004D37BF">
        <w:rPr>
          <w:rPrChange w:id="292" w:author="Ulrike Hiltner" w:date="2018-03-12T10:42:00Z">
            <w:rPr>
              <w:lang w:val="en-US"/>
            </w:rPr>
          </w:rPrChange>
        </w:rPr>
        <w:t xml:space="preserve">. </w:t>
      </w:r>
    </w:p>
    <w:p w:rsidR="008C2CF7" w:rsidDel="008C2CF7" w:rsidRDefault="008C2CF7">
      <w:pPr>
        <w:rPr>
          <w:del w:id="293" w:author="Ulrike Hiltner" w:date="2018-02-28T12:55:00Z"/>
          <w:lang w:val="en-US"/>
        </w:rPr>
      </w:pPr>
    </w:p>
    <w:p w:rsidR="00D7084D" w:rsidRPr="00450098" w:rsidDel="00DA75B9" w:rsidRDefault="00450098">
      <w:pPr>
        <w:rPr>
          <w:del w:id="294" w:author="Ulrike Hiltner" w:date="2018-02-28T12:58:00Z"/>
          <w:lang w:val="en-US"/>
        </w:rPr>
      </w:pPr>
      <w:del w:id="295" w:author="Ulrike Hiltner" w:date="2018-02-28T12:58:00Z">
        <w:r w:rsidRPr="00450098" w:rsidDel="00DA75B9">
          <w:rPr>
            <w:lang w:val="en-US"/>
          </w:rPr>
          <w:delText xml:space="preserve">The overall aim of this study is to find a possible solution for the two issues mentioned above (see </w:delText>
        </w:r>
        <w:r w:rsidRPr="00450098" w:rsidDel="00DA75B9">
          <w:rPr>
            <w:i/>
            <w:lang w:val="en-US"/>
          </w:rPr>
          <w:delText>i.</w:delText>
        </w:r>
        <w:r w:rsidRPr="00450098" w:rsidDel="00DA75B9">
          <w:rPr>
            <w:lang w:val="en-US"/>
          </w:rPr>
          <w:delText xml:space="preserve">, </w:delText>
        </w:r>
        <w:r w:rsidRPr="00450098" w:rsidDel="00DA75B9">
          <w:rPr>
            <w:i/>
            <w:lang w:val="en-US"/>
          </w:rPr>
          <w:delText>ii.</w:delText>
        </w:r>
        <w:r w:rsidRPr="00450098" w:rsidDel="00DA75B9">
          <w:rPr>
            <w:lang w:val="en-US"/>
          </w:rPr>
          <w:delText>) by means of the further development of an application-oriented methodology. This can contribute to prioritizing options for action in the decision-making process, i. e. developing silvicultural management strategies in the sense of REDD+ and FSC certification.</w:delText>
        </w:r>
      </w:del>
    </w:p>
    <w:p w:rsidR="00094CAA" w:rsidRPr="002F3F2B" w:rsidRDefault="00450098" w:rsidP="00094CAA">
      <w:pPr>
        <w:rPr>
          <w:ins w:id="296" w:author="Ulrike Hiltner" w:date="2018-03-01T11:22:00Z"/>
          <w:lang w:val="en-US"/>
        </w:rPr>
      </w:pPr>
      <w:r w:rsidRPr="00450098">
        <w:rPr>
          <w:lang w:val="en-US"/>
        </w:rPr>
        <w:t xml:space="preserve">In order to investigate </w:t>
      </w:r>
      <w:del w:id="297" w:author="Ulrike Hiltner" w:date="2018-02-28T16:34:00Z">
        <w:r w:rsidRPr="00450098" w:rsidDel="000229BC">
          <w:rPr>
            <w:lang w:val="en-US"/>
          </w:rPr>
          <w:delText xml:space="preserve">the </w:delText>
        </w:r>
      </w:del>
      <w:r w:rsidRPr="00450098">
        <w:rPr>
          <w:lang w:val="en-US"/>
        </w:rPr>
        <w:t xml:space="preserve">effects of different </w:t>
      </w:r>
      <w:del w:id="298" w:author="Ulrike Hiltner" w:date="2018-02-28T12:59:00Z">
        <w:r w:rsidRPr="00450098" w:rsidDel="00DA75B9">
          <w:rPr>
            <w:lang w:val="en-US"/>
          </w:rPr>
          <w:delText xml:space="preserve">disturbance </w:delText>
        </w:r>
      </w:del>
      <w:ins w:id="299" w:author="Ulrike Hiltner" w:date="2018-02-28T12:59:00Z">
        <w:r w:rsidR="00DA75B9">
          <w:rPr>
            <w:lang w:val="en-US"/>
          </w:rPr>
          <w:t>logging</w:t>
        </w:r>
        <w:r w:rsidR="00DA75B9" w:rsidRPr="00450098">
          <w:rPr>
            <w:lang w:val="en-US"/>
          </w:rPr>
          <w:t xml:space="preserve"> </w:t>
        </w:r>
      </w:ins>
      <w:r w:rsidRPr="00450098">
        <w:rPr>
          <w:lang w:val="en-US"/>
        </w:rPr>
        <w:t xml:space="preserve">intensities </w:t>
      </w:r>
      <w:del w:id="300" w:author="Ulrike Hiltner" w:date="2018-02-28T12:59:00Z">
        <w:r w:rsidRPr="00450098" w:rsidDel="00DA75B9">
          <w:rPr>
            <w:lang w:val="en-US"/>
          </w:rPr>
          <w:delText xml:space="preserve">caused by silviculture </w:delText>
        </w:r>
      </w:del>
      <w:r w:rsidRPr="00450098">
        <w:rPr>
          <w:lang w:val="en-US"/>
        </w:rPr>
        <w:t>on the succession of a forest in the northeastern Amazon basin</w:t>
      </w:r>
      <w:ins w:id="301" w:author="Ulrike Hiltner" w:date="2018-02-28T16:38:00Z">
        <w:r w:rsidR="000229BC">
          <w:rPr>
            <w:lang w:val="en-US"/>
          </w:rPr>
          <w:t xml:space="preserve"> in French Guiana (Paracou)</w:t>
        </w:r>
      </w:ins>
      <w:r w:rsidRPr="00450098">
        <w:rPr>
          <w:lang w:val="en-US"/>
        </w:rPr>
        <w:t xml:space="preserve">, we </w:t>
      </w:r>
      <w:del w:id="302" w:author="Ulrike Hiltner" w:date="2018-03-01T11:26:00Z">
        <w:r w:rsidRPr="00450098" w:rsidDel="00E354B0">
          <w:rPr>
            <w:lang w:val="en-US"/>
          </w:rPr>
          <w:delText xml:space="preserve">used </w:delText>
        </w:r>
      </w:del>
      <w:ins w:id="303" w:author="Ulrike Hiltner" w:date="2018-03-01T11:26:00Z">
        <w:r w:rsidR="00E354B0">
          <w:rPr>
            <w:lang w:val="en-US"/>
          </w:rPr>
          <w:t>applied</w:t>
        </w:r>
        <w:r w:rsidR="00E354B0" w:rsidRPr="00450098">
          <w:rPr>
            <w:lang w:val="en-US"/>
          </w:rPr>
          <w:t xml:space="preserve"> </w:t>
        </w:r>
      </w:ins>
      <w:r w:rsidRPr="00450098">
        <w:rPr>
          <w:lang w:val="en-US"/>
        </w:rPr>
        <w:t xml:space="preserve">the forest growth model FORMIND </w:t>
      </w:r>
      <w:del w:id="304" w:author="Ulrike Hiltner" w:date="2018-02-28T12:59:00Z">
        <w:r w:rsidRPr="00450098" w:rsidDel="00DA75B9">
          <w:rPr>
            <w:lang w:val="en-US"/>
          </w:rPr>
          <w:delText xml:space="preserve">with </w:delText>
        </w:r>
      </w:del>
      <w:ins w:id="305" w:author="Ulrike Hiltner" w:date="2018-02-28T12:59:00Z">
        <w:r w:rsidR="00DA75B9">
          <w:rPr>
            <w:lang w:val="en-US"/>
          </w:rPr>
          <w:t>including a</w:t>
        </w:r>
        <w:r w:rsidR="00DA75B9" w:rsidRPr="00450098">
          <w:rPr>
            <w:lang w:val="en-US"/>
          </w:rPr>
          <w:t xml:space="preserve"> </w:t>
        </w:r>
      </w:ins>
      <w:r w:rsidRPr="00450098">
        <w:rPr>
          <w:lang w:val="en-US"/>
        </w:rPr>
        <w:t>management module</w:t>
      </w:r>
      <w:del w:id="306" w:author="Ulrike Hiltner" w:date="2018-04-09T15:37:00Z">
        <w:r w:rsidRPr="00450098" w:rsidDel="0087725C">
          <w:rPr>
            <w:lang w:val="en-US"/>
          </w:rPr>
          <w:delText>, which was developed especially for tropical forests</w:delText>
        </w:r>
      </w:del>
      <w:r w:rsidRPr="00450098">
        <w:rPr>
          <w:lang w:val="en-US"/>
        </w:rPr>
        <w:t xml:space="preserve"> </w:t>
      </w:r>
      <w:ins w:id="307" w:author="Ulrike Hiltner" w:date="2018-03-12T10:42:00Z">
        <w:r w:rsidR="004D37BF">
          <w:rPr>
            <w:lang w:val="en-US"/>
          </w:rPr>
          <w:fldChar w:fldCharType="begin" w:fldLock="1"/>
        </w:r>
      </w:ins>
      <w:r w:rsidR="004D37BF">
        <w:rPr>
          <w:lang w:val="en-US"/>
        </w:rPr>
        <w:instrText>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"id" : "ITEM-2", "itemData" : { "DOI" : "10.1016/S0378-1127(01)00783-6", "ISBN" : "0378-1127", "ISSN" : "03781127", "PMID" : "3630", "abstract" : "In publications on tropical forest fragmentation, regrowing secondary forests (SF) on abandoned agricultural land are often overlooked. These forests represent highly fragmented components in the landscape matrix which are generally less than 100 ha in size. SF are found on privately owned land where they are contributing to on-farm income through logging and/or use of non-timber products. Hence, defining pure conservation goals for this forest type seems to be unrealistic. In this paper, we used the process-based model FORMIX3-Q to simulate successional processes and logging scenarios in SF exposed to different degrees of fragmentation (either facing non-forest land on only one side or totally surrounded by agricultural land) in the subtropical eastern part of Paraguay. We compared results with primary forest embedded in a similar matrix. Under light fragmentation, bole volume of SF approached primary forest values after about 50 years of succession. Species composition, however, was clearly distinct from primary forest over the first 200 years of succession. The development of bole volume and species composition in severely fragmented SF was similar to the less fragmented SF over the initial 50 years. However, limited seed input, largely confined to on-site seed sources in the severely fragmented SF, led to a decline in bole volume by about one-third compared to the reference value over the simulation period of 400 years. By applying a minimum felling diameter (MFD) of 35 cm in the lightly fragmented SF, first logging was only possible after 30 years, resulting in a mere 3.7 m3 ha-1 harvest. Highest timber yields were obtained with 10 yr cutting cycles and a maximum removal of 20 stems ha-1, though sustainable yields only resulted from lowering the MFD to 30 cm. Logging in severely fragmented SF accelerated the decline of bole volume. Overall, results suggest that timber production in SF without silvicultural treatments is low and hence does not constitute a viable option to diversify farm income. Only managed SF may serve this function. Research focusing on the elaboration of management options for SF, integrating as much as possible of the original vegetation, is needed. \u00a9 2002 Elsevier Science B.V. All rights reserved.", "author" : [ { "dropping-particle" : "", "family" : "Kammesheidt", "given" : "Ludwig", "non-dropping-particle" : "", "parse-names" : false, "suffix" : "" }, { "dropping-particle" : "", "family" : "K\u00f6hler", "given" : "Peter", "non-dropping-particle" : "", "parse-names" : false, "suffix" : "" }, { "dropping-particle" : "", "family" : "Huth", "given" : "Andreas", "non-dropping-particle" : "", "parse-names" : false, "suffix" : "" } ], "container-title" : "Forest Ecology and Management", "id" : "ITEM-2", "issue" : "1-3", "issued" : { "date-parts" : [ [ "2002", "10" ] ] }, "page" : "89-105", "title" : "Simulating logging scenarios in secondary forest embedded in a fragmented neotropical landscape", "type" : "article-journal", "volume" : "170" }, "uris" : [ "http://www.mendeley.com/documents/?uuid=3b2c4cc5-54da-412f-9cac-1780d101efb5" ] } ], "mendeley" : { "formattedCitation" : "(Fischer et al., 2016; Kammesheidt et al., 2002)", "plainTextFormattedCitation" : "(Fischer et al., 2016; Kammesheidt et al., 2002)", "previouslyFormattedCitation" : "(Fischer et al., 2016; Kammesheidt et al., 2002)" }, "properties" : {  }, "schema" : "https://github.com/citation-style-language/schema/raw/master/csl-citation.json" }</w:instrText>
      </w:r>
      <w:r w:rsidR="004D37BF">
        <w:rPr>
          <w:lang w:val="en-US"/>
        </w:rPr>
        <w:fldChar w:fldCharType="separate"/>
      </w:r>
      <w:r w:rsidR="004D37BF" w:rsidRPr="004D37BF">
        <w:rPr>
          <w:noProof/>
          <w:lang w:val="en-US"/>
        </w:rPr>
        <w:t>(Fischer et al., 2016; Kammesheidt et al., 2002)</w:t>
      </w:r>
      <w:ins w:id="308" w:author="Ulrike Hiltner" w:date="2018-03-12T10:42:00Z">
        <w:r w:rsidR="004D37BF">
          <w:rPr>
            <w:lang w:val="en-US"/>
          </w:rPr>
          <w:fldChar w:fldCharType="end"/>
        </w:r>
      </w:ins>
      <w:del w:id="309" w:author="Ulrike Hiltner" w:date="2018-03-12T10:43:00Z">
        <w:r w:rsidRPr="00450098" w:rsidDel="004D37BF">
          <w:rPr>
            <w:lang w:val="en-US"/>
          </w:rPr>
          <w:delText>(Fischer et al. 2016; Kammesheidt</w:delText>
        </w:r>
      </w:del>
      <w:del w:id="310" w:author="Ulrike Hiltner" w:date="2018-03-09T15:31:00Z">
        <w:r w:rsidRPr="00450098" w:rsidDel="00BE1E0B">
          <w:rPr>
            <w:lang w:val="en-US"/>
          </w:rPr>
          <w:delText>, Köhler, and Huth</w:delText>
        </w:r>
      </w:del>
      <w:del w:id="311" w:author="Ulrike Hiltner" w:date="2018-03-12T10:43:00Z">
        <w:r w:rsidRPr="00450098" w:rsidDel="004D37BF">
          <w:rPr>
            <w:lang w:val="en-US"/>
          </w:rPr>
          <w:delText xml:space="preserve"> 2002)</w:delText>
        </w:r>
      </w:del>
      <w:r w:rsidRPr="00450098">
        <w:rPr>
          <w:lang w:val="en-US"/>
        </w:rPr>
        <w:t xml:space="preserve">. </w:t>
      </w:r>
      <w:ins w:id="312" w:author="Ulrike Hiltner" w:date="2018-03-01T11:20:00Z">
        <w:r w:rsidR="00094CAA" w:rsidRPr="00450098">
          <w:rPr>
            <w:lang w:val="en-US"/>
          </w:rPr>
          <w:t xml:space="preserve">The Paracou test site is located in a forest area (so-called </w:t>
        </w:r>
        <w:proofErr w:type="spellStart"/>
        <w:r w:rsidR="00094CAA" w:rsidRPr="00BE1E0B">
          <w:rPr>
            <w:i/>
            <w:lang w:val="en-US"/>
            <w:rPrChange w:id="313" w:author="Ulrike Hiltner" w:date="2018-03-09T15:31:00Z">
              <w:rPr>
                <w:lang w:val="en-US"/>
              </w:rPr>
            </w:rPrChange>
          </w:rPr>
          <w:t>Domaine</w:t>
        </w:r>
        <w:proofErr w:type="spellEnd"/>
        <w:r w:rsidR="00094CAA" w:rsidRPr="00BE1E0B">
          <w:rPr>
            <w:i/>
            <w:lang w:val="en-US"/>
            <w:rPrChange w:id="314" w:author="Ulrike Hiltner" w:date="2018-03-09T15:31:00Z">
              <w:rPr>
                <w:lang w:val="en-US"/>
              </w:rPr>
            </w:rPrChange>
          </w:rPr>
          <w:t xml:space="preserve"> </w:t>
        </w:r>
        <w:proofErr w:type="spellStart"/>
        <w:r w:rsidR="00094CAA" w:rsidRPr="00BE1E0B">
          <w:rPr>
            <w:i/>
            <w:lang w:val="en-US"/>
            <w:rPrChange w:id="315" w:author="Ulrike Hiltner" w:date="2018-03-09T15:31:00Z">
              <w:rPr>
                <w:lang w:val="en-US"/>
              </w:rPr>
            </w:rPrChange>
          </w:rPr>
          <w:t>Forestier</w:t>
        </w:r>
        <w:proofErr w:type="spellEnd"/>
        <w:r w:rsidR="00094CAA" w:rsidRPr="00BE1E0B">
          <w:rPr>
            <w:i/>
            <w:lang w:val="en-US"/>
            <w:rPrChange w:id="316" w:author="Ulrike Hiltner" w:date="2018-03-09T15:31:00Z">
              <w:rPr>
                <w:lang w:val="en-US"/>
              </w:rPr>
            </w:rPrChange>
          </w:rPr>
          <w:t xml:space="preserve"> Permanent</w:t>
        </w:r>
        <w:r w:rsidR="00094CAA" w:rsidRPr="00450098">
          <w:rPr>
            <w:lang w:val="en-US"/>
          </w:rPr>
          <w:t>), which covers 2.4 10</w:t>
        </w:r>
        <w:r w:rsidR="00094CAA" w:rsidRPr="00450098">
          <w:rPr>
            <w:vertAlign w:val="superscript"/>
            <w:lang w:val="en-US"/>
          </w:rPr>
          <w:t>6</w:t>
        </w:r>
        <w:r w:rsidR="00094CAA" w:rsidRPr="00450098">
          <w:rPr>
            <w:lang w:val="en-US"/>
          </w:rPr>
          <w:t xml:space="preserve">ha and is managed by the National Forest Service </w:t>
        </w:r>
        <w:r w:rsidR="00094CAA" w:rsidRPr="00450098">
          <w:rPr>
            <w:i/>
            <w:lang w:val="en-US"/>
          </w:rPr>
          <w:t>NFS</w:t>
        </w:r>
        <w:r w:rsidR="00094CAA" w:rsidRPr="00450098">
          <w:rPr>
            <w:lang w:val="en-US"/>
          </w:rPr>
          <w:t xml:space="preserve"> of French Guiana </w:t>
        </w:r>
      </w:ins>
      <w:ins w:id="317" w:author="Ulrike Hiltner" w:date="2018-03-12T10:43:00Z">
        <w:r w:rsidR="004D37BF">
          <w:rPr>
            <w:lang w:val="en-US"/>
          </w:rPr>
          <w:fldChar w:fldCharType="begin" w:fldLock="1"/>
        </w:r>
      </w:ins>
      <w:ins w:id="318" w:author="Ulrike Hiltner" w:date="2018-03-12T10:44:00Z">
        <w:r w:rsidR="004D37BF">
          <w:rPr>
            <w:lang w:val="en-US"/>
          </w:rPr>
          <w:instrText>ADDIN CSL_CITATION { "citationItems" : [ { "id" : "ITEM-1", "itemData" : { "abstract" : "The present chapter first provides a general overview of the Paracou experimental site within the ecological context of French Guiana and describes the original design of the Silvicultural Project and the main data collected on the plots. It then reviews the main characteristics and potential differences between these plots, as a basis for further discussion and interpretation of the results reported in some of the following chapters.", "author" : [ { "dropping-particle" : "", "family" : "Gourlet-Fleury", "given" : "S", "non-dropping-particle" : "", "parse-names" : false, "suffix" : "" }, { "dropping-particle" : "", "family" : "Ferry", "given" : "B", "non-dropping-particle" : "", "parse-names" : false, "suffix" : "" }, { "dropping-particle" : "", "family" : "Molino", "given" : "J-F.", "non-dropping-particle" : "", "parse-names" : false, "suffix" : "" }, { "dropping-particle" : "", "family" : "Petronelli", "given" : "P", "non-dropping-particle" : "", "parse-names" : false, "suffix" : "" }, { "dropping-particle" : "", "family" : "Schmitt", "given" : "L", "non-dropping-particle" : "", "parse-names" : false, "suffix" : "" } ], "container-title" : "Ecology and management of a neotropical rainforest : lessons drawn from Paracou, a long-term experimental research site in French Guiana", "id" : "ITEM-1", "issued" : { "date-parts" : [ [ "2004" ] ] }, "page" : "3-60", "title" : "Paracou exp\u00e9rimental plots: key features", "type" : "chapter" }, "uris" : [ "http://www.mendeley.com/documents/?uuid=dd594c4b-87b6-463a-8143-90aa2a2db38c" ] } ], "mendeley" : { "formattedCitation" : "(Gourlet-Fleury et al., 2004)", "manualFormatting" : "(Gourlet-Fleury et al., 2004; CIRAD, 2016)", "plainTextFormattedCitation" : "(Gourlet-Fleury et al., 2004)", "previouslyFormattedCitation" : "(Gourlet-Fleury et al., 2004)" }, "properties" : {  }, "schema" : "https://github.com/citation-style-language/schema/raw/master/csl-citation.json" }</w:instrText>
        </w:r>
      </w:ins>
      <w:del w:id="319" w:author="Ulrike Hiltner" w:date="2018-03-12T10:44:00Z">
        <w:r w:rsidR="004D37BF" w:rsidDel="004D37BF">
          <w:rPr>
            <w:lang w:val="en-US"/>
          </w:rPr>
          <w:delInstrText>ADDIN CSL_CITATION { "citationItems" : [ { "id" : "ITEM-1", "itemData" : { "abstract" : "The present chapter first provides a general overview of the Paracou experimental site within the ecological context of French Guiana and describes the original design of the Silvicultural Project and the main data collected on the plots. It then reviews the main characteristics and potential differences between these plots, as a basis for further discussion and interpretation of the results reported in some of the following chapters.", "author" : [ { "dropping-particle" : "", "family" : "Gourlet-Fleury", "given" : "S", "non-dropping-particle" : "", "parse-names" : false, "suffix" : "" }, { "dropping-particle" : "", "family" : "Ferry", "given" : "B", "non-dropping-particle" : "", "parse-names" : false, "suffix" : "" }, { "dropping-particle" : "", "family" : "Molino", "given" : "J-F.", "non-dropping-particle" : "", "parse-names" : false, "suffix" : "" }, { "dropping-particle" : "", "family" : "Petronelli", "given" : "P", "non-dropping-particle" : "", "parse-names" : false, "suffix" : "" }, { "dropping-particle" : "", "family" : "Schmitt", "given" : "L", "non-dropping-particle" : "", "parse-names" : false, "suffix" : "" } ], "container-title" : "Ecology and management of a neotropical rainforest : lessons drawn from Paracou, a long-term experimental research site in French Guiana", "id" : "ITEM-1", "issued" : { "date-parts" : [ [ "2004" ] ] }, "page" : "3-60", "title" : "Paracou exp\u00e9rimental plots: key features", "type" : "chapter" }, "uris" : [ "http://www.mendeley.com/documents/?uuid=dd594c4b-87b6-463a-8143-90aa2a2db38c" ] } ], "mendeley" : { "formattedCitation" : "(Gourlet-Fleury et al., 2004)", "plainTextFormattedCitation" : "(Gourlet-Fleury et al., 2004)", "previouslyFormattedCitation" : "(Gourlet-Fleury et al., 2004)" }, "properties" : {  }, "schema" : "https://github.com/citation-style-language/schema/raw/master/csl-citation.json" }</w:delInstrText>
        </w:r>
      </w:del>
      <w:r w:rsidR="004D37BF">
        <w:rPr>
          <w:lang w:val="en-US"/>
        </w:rPr>
        <w:fldChar w:fldCharType="separate"/>
      </w:r>
      <w:r w:rsidR="004D37BF" w:rsidRPr="004D37BF">
        <w:rPr>
          <w:noProof/>
          <w:lang w:val="en-US"/>
        </w:rPr>
        <w:t>(Gourlet-Fleury et al., 2004</w:t>
      </w:r>
      <w:ins w:id="320" w:author="Ulrike Hiltner" w:date="2018-03-12T10:45:00Z">
        <w:r w:rsidR="00CB0D2E">
          <w:rPr>
            <w:noProof/>
            <w:lang w:val="en-US"/>
          </w:rPr>
          <w:t>;</w:t>
        </w:r>
      </w:ins>
      <w:ins w:id="321" w:author="Ulrike Hiltner" w:date="2018-03-12T10:44:00Z">
        <w:r w:rsidR="004D37BF">
          <w:rPr>
            <w:noProof/>
            <w:lang w:val="en-US"/>
          </w:rPr>
          <w:t xml:space="preserve"> CIRAD, 2016</w:t>
        </w:r>
      </w:ins>
      <w:r w:rsidR="004D37BF" w:rsidRPr="004D37BF">
        <w:rPr>
          <w:noProof/>
          <w:lang w:val="en-US"/>
        </w:rPr>
        <w:t>)</w:t>
      </w:r>
      <w:ins w:id="322" w:author="Ulrike Hiltner" w:date="2018-03-12T10:43:00Z">
        <w:r w:rsidR="004D37BF">
          <w:rPr>
            <w:lang w:val="en-US"/>
          </w:rPr>
          <w:fldChar w:fldCharType="end"/>
        </w:r>
      </w:ins>
      <w:ins w:id="323" w:author="Ulrike Hiltner" w:date="2018-03-01T11:20:00Z">
        <w:r w:rsidR="00094CAA" w:rsidRPr="00450098">
          <w:rPr>
            <w:lang w:val="en-US"/>
          </w:rPr>
          <w:t xml:space="preserve">. About 45% of the country's production forest areas have been certified according to </w:t>
        </w:r>
        <w:r w:rsidR="00094CAA" w:rsidRPr="00450098">
          <w:rPr>
            <w:i/>
            <w:lang w:val="en-US"/>
          </w:rPr>
          <w:t>PEFC</w:t>
        </w:r>
        <w:r w:rsidR="00094CAA" w:rsidRPr="00450098">
          <w:rPr>
            <w:lang w:val="en-US"/>
          </w:rPr>
          <w:t xml:space="preserve"> </w:t>
        </w:r>
      </w:ins>
      <w:ins w:id="324" w:author="Ulrike Hiltner" w:date="2018-03-12T10:45:00Z">
        <w:r w:rsidR="004D37BF">
          <w:rPr>
            <w:lang w:val="en-US"/>
          </w:rPr>
          <w:fldChar w:fldCharType="begin" w:fldLock="1"/>
        </w:r>
        <w:r w:rsidR="004D37BF">
          <w:rPr>
            <w:lang w:val="en-US"/>
          </w:rPr>
          <w:instrText>ADDIN CSL_CITATION { "citationItems" : [ { "id" : "ITEM-1", "itemData" : { "ISSN" : "00183784", "abstract" : "A comparison is made between the timber certification system of FSC (Forest Stewardship Council) of Germany and the PEFC (Pan-European Forest Certification) of Austria. The comparison of timber certification systems by FSC and PEFC for Austria depends on the state of knowledge that includes at this time regular certifications in domestic operations/regions. For lack of domestic FSC implementation determinations the analysis was made with the German FSC determinations. A difference is the sought for global validity according to FSC in contrast to the European approach of the family forest economy according to the PEFC. Regional certification regularly better accommodates this small area structure. PEFC requires at least 70% certified timber for the trade and processing chain \"chain of custody\" whereas FSC requires only 30% certified timber. There are above all differences in the formulation of goals. PEFC sets in advance a percentage and species limitation and requires special types and living space for the supply of the hemerobie (variety of types). The \u00d6GNU (Austrian Environmental Umbrella Organization) expects a small sales potential for FSC certification above all from large operations and industries. The participation possibilities are clearly regulated according to the German model. In Austria, according to the PEFC, there is the principle of unanimity with a right to veto for the \u00d6GNU. The acceptance of the PEFC by timber processors is still awaited. PEFC proponents stress the mutual recognition to avoid the loss of image for timber. Both systems are not accepted unconditionally by environmental organizations. Certification organizations are accredited by the FSC itself but as a rule, with respect to the PEFC, they are accredited by the state. Table.", "author" : [ { "dropping-particle" : "", "family" : "Kurier", "given" : "Holz", "non-dropping-particle" : "", "parse-names" : false, "suffix" : "" } ], "container-title" : "Holz - Kurier", "id" : "ITEM-1", "issue" : "33", "issued" : { "date-parts" : [ [ "2000" ] ] }, "page" : "14", "title" : "Query whether the comparison between the PEFC and FSC is reliable with respect to competition in certification", "type" : "article-journal", "volume" : "55" }, "uris" : [ "http://www.mendeley.com/documents/?uuid=580e0423-0d8c-4bdd-ba47-901e77452bc4" ] } ], "mendeley" : { "formattedCitation" : "(Kurier, 2000)", "manualFormatting" : "(Kurier, 2000;", "plainTextFormattedCitation" : "(Kurier, 2000)", "previouslyFormattedCitation" : "(Kurier, 2000)" }, "properties" : {  }, "schema" : "https://github.com/citation-style-language/schema/raw/master/csl-citation.json" }</w:instrText>
        </w:r>
      </w:ins>
      <w:del w:id="325" w:author="Ulrike Hiltner" w:date="2018-03-12T10:45:00Z">
        <w:r w:rsidR="004D37BF" w:rsidDel="004D37BF">
          <w:rPr>
            <w:lang w:val="en-US"/>
          </w:rPr>
          <w:delInstrText>ADDIN CSL_CITATION { "citationItems" : [ { "id" : "ITEM-1", "itemData" : { "ISSN" : "00183784", "abstract" : "A comparison is made between the timber certification system of FSC (Forest Stewardship Council) of Germany and the PEFC (Pan-European Forest Certification) of Austria. The comparison of timber certification systems by FSC and PEFC for Austria depends on the state of knowledge that includes at this time regular certifications in domestic operations/regions. For lack of domestic FSC implementation determinations the analysis was made with the German FSC determinations. A difference is the sought for global validity according to FSC in contrast to the European approach of the family forest economy according to the PEFC. Regional certification regularly better accommodates this small area structure. PEFC requires at least 70% certified timber for the trade and processing chain \"chain of custody\" whereas FSC requires only 30% certified timber. There are above all differences in the formulation of goals. PEFC sets in advance a percentage and species limitation and requires special types and living space for the supply of the hemerobie (variety of types). The \u00d6GNU (Austrian Environmental Umbrella Organization) expects a small sales potential for FSC certification above all from large operations and industries. The participation possibilities are clearly regulated according to the German model. In Austria, according to the PEFC, there is the principle of unanimity with a right to veto for the \u00d6GNU. The acceptance of the PEFC by timber processors is still awaited. PEFC proponents stress the mutual recognition to avoid the loss of image for timber. Both systems are not accepted unconditionally by environmental organizations. Certification organizations are accredited by the FSC itself but as a rule, with respect to the PEFC, they are accredited by the state. Table.", "author" : [ { "dropping-particle" : "", "family" : "Kurier", "given" : "Holz", "non-dropping-particle" : "", "parse-names" : false, "suffix" : "" } ], "container-title" : "Holz - Kurier", "id" : "ITEM-1", "issue" : "33", "issued" : { "date-parts" : [ [ "2000" ] ] }, "page" : "14", "title" : "Query whether the comparison between the PEFC and FSC is reliable with respect to competition in certification", "type" : "article-journal", "volume" : "55" }, "uris" : [ "http://www.mendeley.com/documents/?uuid=580e0423-0d8c-4bdd-ba47-901e77452bc4" ] } ], "mendeley" : { "formattedCitation" : "(Kurier, 2000)", "plainTextFormattedCitation" : "(Kurier, 2000)", "previouslyFormattedCitation" : "(Kurier, 2000)" }, "properties" : {  }, "schema" : "https://github.com/citation-style-language/schema/raw/master/csl-citation.json" }</w:delInstrText>
        </w:r>
      </w:del>
      <w:r w:rsidR="004D37BF">
        <w:rPr>
          <w:lang w:val="en-US"/>
        </w:rPr>
        <w:fldChar w:fldCharType="separate"/>
      </w:r>
      <w:r w:rsidR="004D37BF" w:rsidRPr="004D37BF">
        <w:rPr>
          <w:noProof/>
          <w:lang w:val="en-US"/>
        </w:rPr>
        <w:t>(Kurier, 2000</w:t>
      </w:r>
      <w:ins w:id="326" w:author="Ulrike Hiltner" w:date="2018-03-12T10:45:00Z">
        <w:r w:rsidR="004D37BF">
          <w:rPr>
            <w:noProof/>
            <w:lang w:val="en-US"/>
          </w:rPr>
          <w:t>;</w:t>
        </w:r>
      </w:ins>
      <w:del w:id="327" w:author="Ulrike Hiltner" w:date="2018-03-12T10:45:00Z">
        <w:r w:rsidR="004D37BF" w:rsidRPr="004D37BF" w:rsidDel="004D37BF">
          <w:rPr>
            <w:noProof/>
            <w:lang w:val="en-US"/>
          </w:rPr>
          <w:delText>)</w:delText>
        </w:r>
      </w:del>
      <w:ins w:id="328" w:author="Ulrike Hiltner" w:date="2018-03-12T10:45:00Z">
        <w:r w:rsidR="004D37BF">
          <w:rPr>
            <w:lang w:val="en-US"/>
          </w:rPr>
          <w:fldChar w:fldCharType="end"/>
        </w:r>
        <w:r w:rsidR="004D37BF">
          <w:rPr>
            <w:lang w:val="en-US"/>
          </w:rPr>
          <w:t xml:space="preserve"> </w:t>
        </w:r>
      </w:ins>
      <w:ins w:id="329" w:author="Ulrike Hiltner" w:date="2018-03-01T11:20:00Z">
        <w:r w:rsidR="00094CAA" w:rsidRPr="00450098">
          <w:rPr>
            <w:lang w:val="en-US"/>
          </w:rPr>
          <w:t>PEFC International, 2017</w:t>
        </w:r>
      </w:ins>
      <w:ins w:id="330" w:author="Ulrike Hiltner" w:date="2018-03-12T10:45:00Z">
        <w:r w:rsidR="004D37BF">
          <w:rPr>
            <w:lang w:val="en-US"/>
          </w:rPr>
          <w:t>)</w:t>
        </w:r>
      </w:ins>
      <w:ins w:id="331" w:author="Ulrike Hiltner" w:date="2018-03-01T11:20:00Z">
        <w:r w:rsidR="00094CAA" w:rsidRPr="00450098">
          <w:rPr>
            <w:lang w:val="en-US"/>
          </w:rPr>
          <w:t xml:space="preserve"> since 2013, but are not yet FSC certified</w:t>
        </w:r>
        <w:r w:rsidR="00094CAA">
          <w:rPr>
            <w:lang w:val="en-US"/>
          </w:rPr>
          <w:t>.</w:t>
        </w:r>
        <w:r w:rsidR="00094CAA" w:rsidRPr="00450098">
          <w:rPr>
            <w:lang w:val="en-US"/>
          </w:rPr>
          <w:t xml:space="preserve"> When the Paracou test site was built in 1982, the main focus was on wood and its sustainable renewal (CIRAD, 2016).</w:t>
        </w:r>
      </w:ins>
      <w:ins w:id="332" w:author="Ulrike Hiltner" w:date="2018-03-01T11:21:00Z">
        <w:r w:rsidR="00094CAA">
          <w:rPr>
            <w:lang w:val="en-US"/>
          </w:rPr>
          <w:t xml:space="preserve"> </w:t>
        </w:r>
      </w:ins>
      <w:ins w:id="333" w:author="Ulrike Hiltner" w:date="2018-03-01T11:22:00Z">
        <w:r w:rsidR="00094CAA" w:rsidRPr="002F3F2B">
          <w:rPr>
            <w:lang w:val="en-US"/>
          </w:rPr>
          <w:t xml:space="preserve">The available forest inventory data from Paracou provide an excellent basis for the parameterization of forest models. </w:t>
        </w:r>
      </w:ins>
      <w:ins w:id="334" w:author="Ulrike Hiltner" w:date="2018-04-09T15:38:00Z">
        <w:r w:rsidR="00C8569C">
          <w:rPr>
            <w:lang w:val="en-US"/>
          </w:rPr>
          <w:t>F</w:t>
        </w:r>
      </w:ins>
      <w:ins w:id="335" w:author="Ulrike Hiltner" w:date="2018-03-01T11:22:00Z">
        <w:r w:rsidR="00094CAA" w:rsidRPr="002F3F2B">
          <w:rPr>
            <w:lang w:val="en-US"/>
          </w:rPr>
          <w:t xml:space="preserve">orest models can </w:t>
        </w:r>
      </w:ins>
      <w:ins w:id="336" w:author="Ulrike Hiltner" w:date="2018-04-09T15:38:00Z">
        <w:r w:rsidR="00C8569C">
          <w:rPr>
            <w:lang w:val="en-US"/>
          </w:rPr>
          <w:t xml:space="preserve">be used to </w:t>
        </w:r>
      </w:ins>
      <w:ins w:id="337" w:author="Ulrike Hiltner" w:date="2018-03-01T11:22:00Z">
        <w:r w:rsidR="00094CAA" w:rsidRPr="002F3F2B">
          <w:rPr>
            <w:lang w:val="en-US"/>
          </w:rPr>
          <w:t xml:space="preserve">assess the long-term effects of current management </w:t>
        </w:r>
      </w:ins>
      <w:ins w:id="338" w:author="Ulrike Hiltner" w:date="2018-03-01T15:28:00Z">
        <w:r w:rsidR="006B04BF">
          <w:rPr>
            <w:lang w:val="en-US"/>
          </w:rPr>
          <w:t xml:space="preserve">actions </w:t>
        </w:r>
      </w:ins>
      <w:ins w:id="339" w:author="Ulrike Hiltner" w:date="2018-04-09T15:40:00Z">
        <w:r w:rsidR="00C8569C">
          <w:rPr>
            <w:lang w:val="en-US"/>
          </w:rPr>
          <w:fldChar w:fldCharType="begin" w:fldLock="1"/>
        </w:r>
      </w:ins>
      <w:r w:rsidR="00C8569C">
        <w:rPr>
          <w:lang w:val="en-US"/>
        </w:rPr>
        <w:instrText>ADDIN CSL_CITATION { "citationItems" : [ { "id" : "ITEM-1", "itemData" : { "DOI" : "10.1016/j.jenvman.2004.03.008", "ISBN" : "0301-4797", "ISSN" : "03014797", "PMID" : "15217720", "abstract" : "Forest growth models are useful tools for investigating the long-term impacts of logging. In this paper, the results of the rain forest growth model FORMIND were assessed by a multicriteria decision analysis. The main processes covered by FORMIND include tree growth, mortality, regeneration and competition. Tree growth is calculated based on a carbon balance approach. Trees compete for light and space; dying large trees fall down and create gaps in the forest. Sixty-four different logging scenarios for an initially undisturbed forest stand at Deramakot (Malaysia) were simulated. The scenarios differ regarding the logging cycle, logging method, cutting limit and logging intensity. We characterise the impacts with four criteria describing the yield, canopy opening and changes in species composition. Multicriteria decision analysis was used for the first time to evaluate the scenarios and identify the efficient ones. Our results plainly show that reduced-impact logging scenarios are more 'efficient' than the others, since in these scenarios forest damage is minimised without significantly reducing yield. Nevertheless, there is a trade-off between yield and achieving a desired ecological state of logged forest; the ecological state of the logged forests can only be improved by reducing yields and enlarging the logging cycles. Our study also demonstrates that high cutting limits or low logging intensities cannot compensate for the high level of damage caused by conventional logging techniques. ?? 2004 Elsevier Ltd. All rights reserved.", "author" : [ { "dropping-particle" : "", "family" : "Huth", "given" : "Andreas", "non-dropping-particle" : "", "parse-names" : false, "suffix" : "" }, { "dropping-particle" : "", "family" : "Drechsler", "given" : "Martin", "non-dropping-particle" : "", "parse-names" : false, "suffix" : "" }, { "dropping-particle" : "", "family" : "K\u00f6hler", "given" : "Peter", "non-dropping-particle" : "", "parse-names" : false, "suffix" : "" } ], "container-title" : "Journal of Environmental Management", "id" : "ITEM-1", "issue" : "4", "issued" : { "date-parts" : [ [ "2004", "7" ] ] }, "page" : "321-333", "title" : "Multicriteria evaluation of simulated logging scenarios in a tropical rain forest", "type" : "article-journal", "volume" : "71" }, "uris" : [ "http://www.mendeley.com/documents/?uuid=c1faeb09-e844-4666-b42e-1f8bc4c21548" ] } ], "mendeley" : { "formattedCitation" : "(Huth et al., 2004)", "plainTextFormattedCitation" : "(Huth et al., 2004)", "previouslyFormattedCitation" : "(Huth et al., 2004)" }, "properties" : {  }, "schema" : "https://github.com/citation-style-language/schema/raw/master/csl-citation.json" }</w:instrText>
      </w:r>
      <w:r w:rsidR="00C8569C">
        <w:rPr>
          <w:lang w:val="en-US"/>
        </w:rPr>
        <w:fldChar w:fldCharType="separate"/>
      </w:r>
      <w:r w:rsidR="00C8569C" w:rsidRPr="00C8569C">
        <w:rPr>
          <w:noProof/>
          <w:lang w:val="en-US"/>
        </w:rPr>
        <w:t>(Huth et al., 2004)</w:t>
      </w:r>
      <w:ins w:id="340" w:author="Ulrike Hiltner" w:date="2018-04-09T15:40:00Z">
        <w:r w:rsidR="00C8569C">
          <w:rPr>
            <w:lang w:val="en-US"/>
          </w:rPr>
          <w:fldChar w:fldCharType="end"/>
        </w:r>
      </w:ins>
      <w:ins w:id="341" w:author="Ulrike Hiltner" w:date="2018-04-09T15:39:00Z">
        <w:r w:rsidR="00C8569C">
          <w:rPr>
            <w:lang w:val="en-US"/>
          </w:rPr>
          <w:t xml:space="preserve"> </w:t>
        </w:r>
      </w:ins>
      <w:ins w:id="342" w:author="Ulrike Hiltner" w:date="2018-03-01T11:22:00Z">
        <w:r w:rsidR="00094CAA" w:rsidRPr="002F3F2B">
          <w:rPr>
            <w:lang w:val="en-US"/>
          </w:rPr>
          <w:t xml:space="preserve">and thus contribute to </w:t>
        </w:r>
      </w:ins>
      <w:ins w:id="343" w:author="Ulrike Hiltner" w:date="2018-03-01T15:29:00Z">
        <w:r w:rsidR="006B04BF">
          <w:rPr>
            <w:lang w:val="en-US"/>
          </w:rPr>
          <w:t xml:space="preserve">the </w:t>
        </w:r>
      </w:ins>
      <w:ins w:id="344" w:author="Ulrike Hiltner" w:date="2018-03-01T11:22:00Z">
        <w:r w:rsidR="00094CAA" w:rsidRPr="002F3F2B">
          <w:rPr>
            <w:lang w:val="en-US"/>
          </w:rPr>
          <w:t>decision-making</w:t>
        </w:r>
      </w:ins>
      <w:ins w:id="345" w:author="Ulrike Hiltner" w:date="2018-03-01T15:29:00Z">
        <w:r w:rsidR="006B04BF">
          <w:rPr>
            <w:lang w:val="en-US"/>
          </w:rPr>
          <w:t xml:space="preserve"> process</w:t>
        </w:r>
      </w:ins>
      <w:ins w:id="346" w:author="Ulrike Hiltner" w:date="2018-04-09T15:39:00Z">
        <w:r w:rsidR="00C8569C">
          <w:rPr>
            <w:lang w:val="en-US"/>
          </w:rPr>
          <w:t xml:space="preserve"> </w:t>
        </w:r>
        <w:r w:rsidR="00C8569C">
          <w:rPr>
            <w:lang w:val="en-US"/>
          </w:rPr>
          <w:fldChar w:fldCharType="begin" w:fldLock="1"/>
        </w:r>
      </w:ins>
      <w:r w:rsidR="00C8569C">
        <w:rPr>
          <w:lang w:val="en-US"/>
        </w:rPr>
        <w:instrText>ADDIN CSL_CITATION { "citationItems" : [ { "id" : "ITEM-1", "itemData" : { "DOI" : "10.1088/1748-9326/10/12/124004", "ISBN" : "1748-9326", "ISSN" : "17489326", "abstract" : "Land use change in South America, mainly deforestation, is a large source of anthropogenicCO2 emissions. Identifying and addressing the causes or drivers of anthropogenic forest change is considered crucial for global climate change mitigation. Few countries however, monitor deforestation drivers in a systematic manner. National-level quantitative spatially explicit information on drivers is often lacking. This study quantifies proximate drivers of deforestation and related carbon losses in South America based on remote sensing time series in a systematic, spatially explicit manner. Deforestation areas were derived from the 2010 global remote sensing survey of the Food and Agricultural Organisation Forest Resource Assessment. To assess proximate drivers, land use following deforestation was assigned by visual interpretation of high-resolution satellite imagery. To estimate gross carbon losses from deforestation, default Tier 1 biomass levels per country and ecozone were used. Pasture was the dominant driver of forest area (71.2%) and related carbon loss (71.6%) in South America, followed by commercial cropland (14% and 12.1% respectively). Hotspots of deforestation due to pasture occurred in Northern Argentina, Western Paraguay, and along the arc of deforestation in Brazil where they gradually moved into higher biomass forests causing additional carbon losses. Deforestation driven by commercial cropland increased in time, with hotspots occurring in Brazil (Mato Grosso State), Northern Argentina, Eastern Paraguay and Central Bolivia. Infrastructure, such as urban expansion and roads, contributed little as proximate drivers of forest area loss (1.7%). Our findings contribute to the understanding of drivers of deforestation and related carbon losses in South America, and are comparable at the national, regional and continental level. In addition, they support the development of nationalREDD+interventions and forest monitoring systems, and provide valuable input for statistical analysis and modelling of underlying drivers of deforestation.", "author" : [ { "dropping-particle" : "", "family" : "Sy", "given" : "V.", "non-dropping-particle" : "De", "parse-names" : false, "suffix" : "" }, { "dropping-particle" : "", "family" : "Herold", "given" : "M.", "non-dropping-particle" : "", "parse-names" : false, "suffix" : "" }, { "dropping-particle" : "", "family" : "Achard", "given" : "F.", "non-dropping-particle" : "", "parse-names" : false, "suffix" : "" }, { "dropping-particle" : "", "family" : "Beuchle", "given" : "R.", "non-dropping-particle" : "", "parse-names" : false, "suffix" : "" }, { "dropping-particle" : "", "family" : "Clevers", "given" : "J. G.P.W.", "non-dropping-particle" : "", "parse-names" : false, "suffix" : "" }, { "dropping-particle" : "", "family" : "Lindquist", "given" : "E.", "non-dropping-particle" : "", "parse-names" : false, "suffix" : "" }, { "dropping-particle" : "", "family" : "Verchot", "given" : "L.", "non-dropping-particle" : "", "parse-names" : false, "suffix" : "" } ], "container-title" : "Environmental Research Letters", "id" : "ITEM-1", "issue" : "12", "issued" : { "date-parts" : [ [ "2015" ] ] }, "title" : "Land use patterns and related carbon losses following deforestation in South America", "type" : "article-journal", "volume" : "10" }, "uris" : [ "http://www.mendeley.com/documents/?uuid=5f311472-3def-41bc-8705-203c8f100533" ] } ], "mendeley" : { "formattedCitation" : "(De Sy et al., 2015)", "plainTextFormattedCitation" : "(De Sy et al., 2015)", "previouslyFormattedCitation" : "(De Sy et al., 2015)" }, "properties" : {  }, "schema" : "https://github.com/citation-style-language/schema/raw/master/csl-citation.json" }</w:instrText>
      </w:r>
      <w:r w:rsidR="00C8569C">
        <w:rPr>
          <w:lang w:val="en-US"/>
        </w:rPr>
        <w:fldChar w:fldCharType="separate"/>
      </w:r>
      <w:r w:rsidR="00C8569C" w:rsidRPr="00C8569C">
        <w:rPr>
          <w:noProof/>
          <w:lang w:val="en-US"/>
        </w:rPr>
        <w:t>(De Sy et al., 2015)</w:t>
      </w:r>
      <w:ins w:id="347" w:author="Ulrike Hiltner" w:date="2018-04-09T15:39:00Z">
        <w:r w:rsidR="00C8569C">
          <w:rPr>
            <w:lang w:val="en-US"/>
          </w:rPr>
          <w:fldChar w:fldCharType="end"/>
        </w:r>
      </w:ins>
      <w:ins w:id="348" w:author="Ulrike Hiltner" w:date="2018-03-01T11:22:00Z">
        <w:r w:rsidR="00094CAA" w:rsidRPr="002F3F2B">
          <w:rPr>
            <w:lang w:val="en-US"/>
          </w:rPr>
          <w:t xml:space="preserve">. Complex interrelationships between ecosystem functions and management intensity can thus be </w:t>
        </w:r>
      </w:ins>
      <w:ins w:id="349" w:author="Ulrike Hiltner" w:date="2018-03-01T11:24:00Z">
        <w:r w:rsidR="00E354B0">
          <w:rPr>
            <w:lang w:val="en-US"/>
          </w:rPr>
          <w:t>revealed</w:t>
        </w:r>
      </w:ins>
      <w:ins w:id="350" w:author="Ulrike Hiltner" w:date="2018-03-01T11:22:00Z">
        <w:r w:rsidR="00094CAA" w:rsidRPr="002F3F2B">
          <w:rPr>
            <w:lang w:val="en-US"/>
          </w:rPr>
          <w:t>. In this context, we answer the following four research questions in this study:</w:t>
        </w:r>
      </w:ins>
    </w:p>
    <w:p w:rsidR="009E3798" w:rsidRDefault="00094CAA">
      <w:pPr>
        <w:numPr>
          <w:ilvl w:val="0"/>
          <w:numId w:val="4"/>
        </w:numPr>
        <w:rPr>
          <w:ins w:id="351" w:author="Ulrike Hiltner" w:date="2018-03-08T10:19:00Z"/>
          <w:lang w:val="en-US"/>
        </w:rPr>
      </w:pPr>
      <w:ins w:id="352" w:author="Ulrike Hiltner" w:date="2018-03-01T11:22:00Z">
        <w:r w:rsidRPr="00B250E2">
          <w:rPr>
            <w:lang w:val="en-US"/>
          </w:rPr>
          <w:lastRenderedPageBreak/>
          <w:t>Is it possible to</w:t>
        </w:r>
      </w:ins>
      <w:ins w:id="353" w:author="Ulrike Hiltner" w:date="2018-04-09T15:42:00Z">
        <w:r w:rsidR="00C8569C">
          <w:rPr>
            <w:lang w:val="en-US"/>
          </w:rPr>
          <w:t xml:space="preserve"> reproduce the dynamics </w:t>
        </w:r>
      </w:ins>
      <w:ins w:id="354" w:author="Ulrike Hiltner" w:date="2018-04-09T15:43:00Z">
        <w:r w:rsidR="00C8569C">
          <w:rPr>
            <w:lang w:val="en-US"/>
          </w:rPr>
          <w:t xml:space="preserve">of </w:t>
        </w:r>
      </w:ins>
      <w:ins w:id="355" w:author="Ulrike Hiltner" w:date="2018-04-10T15:42:00Z">
        <w:r w:rsidR="00BD0563">
          <w:rPr>
            <w:lang w:val="en-US"/>
          </w:rPr>
          <w:t>a</w:t>
        </w:r>
      </w:ins>
      <w:ins w:id="356" w:author="Ulrike Hiltner" w:date="2018-03-01T11:22:00Z">
        <w:r>
          <w:rPr>
            <w:lang w:val="en-US"/>
          </w:rPr>
          <w:t xml:space="preserve"> </w:t>
        </w:r>
        <w:r w:rsidRPr="00B250E2">
          <w:rPr>
            <w:lang w:val="en-US"/>
          </w:rPr>
          <w:t>selectively logged forest</w:t>
        </w:r>
      </w:ins>
      <w:ins w:id="357" w:author="Ulrike Hiltner" w:date="2018-04-09T15:43:00Z">
        <w:r w:rsidR="00C8569C">
          <w:rPr>
            <w:lang w:val="en-US"/>
          </w:rPr>
          <w:t xml:space="preserve"> by individual-based forest modeling</w:t>
        </w:r>
      </w:ins>
      <w:ins w:id="358" w:author="Ulrike Hiltner" w:date="2018-03-01T11:22:00Z">
        <w:r w:rsidRPr="00B250E2">
          <w:rPr>
            <w:lang w:val="en-US"/>
          </w:rPr>
          <w:t>?</w:t>
        </w:r>
      </w:ins>
    </w:p>
    <w:p w:rsidR="00094CAA" w:rsidRPr="009E3798" w:rsidRDefault="00094CAA">
      <w:pPr>
        <w:numPr>
          <w:ilvl w:val="0"/>
          <w:numId w:val="4"/>
        </w:numPr>
        <w:rPr>
          <w:ins w:id="359" w:author="Ulrike Hiltner" w:date="2018-03-08T10:18:00Z"/>
          <w:lang w:val="en-US"/>
        </w:rPr>
      </w:pPr>
      <w:ins w:id="360" w:author="Ulrike Hiltner" w:date="2018-03-01T11:22:00Z">
        <w:r w:rsidRPr="009E3798">
          <w:rPr>
            <w:lang w:val="en-US"/>
          </w:rPr>
          <w:t>How do different management intensities (</w:t>
        </w:r>
      </w:ins>
      <w:r w:rsidR="00D04626">
        <w:rPr>
          <w:i/>
          <w:lang w:val="en-US"/>
        </w:rPr>
        <w:t>DBH</w:t>
      </w:r>
      <w:ins w:id="361" w:author="Ulrike Hiltner" w:date="2018-03-01T15:29:00Z">
        <w:r w:rsidR="006B04BF" w:rsidRPr="009E3798">
          <w:rPr>
            <w:lang w:val="en-US"/>
          </w:rPr>
          <w:t xml:space="preserve"> </w:t>
        </w:r>
      </w:ins>
      <w:ins w:id="362" w:author="Ulrike Hiltner" w:date="2018-03-06T21:33:00Z">
        <w:r w:rsidR="00EE700B" w:rsidRPr="009E3798">
          <w:rPr>
            <w:lang w:val="en-US"/>
          </w:rPr>
          <w:t>of lower cutting</w:t>
        </w:r>
      </w:ins>
      <w:ins w:id="363" w:author="Ulrike Hiltner" w:date="2018-03-01T11:22:00Z">
        <w:r w:rsidRPr="009E3798">
          <w:rPr>
            <w:lang w:val="en-US"/>
          </w:rPr>
          <w:t xml:space="preserve"> threshold) affect the ecosystem functions of the forest (biomass balance, gross primary </w:t>
        </w:r>
      </w:ins>
      <w:ins w:id="364" w:author="Ulrike Hiltner" w:date="2018-03-06T21:33:00Z">
        <w:r w:rsidR="00EE700B" w:rsidRPr="009E3798">
          <w:rPr>
            <w:lang w:val="en-US"/>
          </w:rPr>
          <w:t>production</w:t>
        </w:r>
      </w:ins>
      <w:ins w:id="365" w:author="Ulrike Hiltner" w:date="2018-03-01T11:22:00Z">
        <w:r w:rsidRPr="009E3798">
          <w:rPr>
            <w:lang w:val="en-US"/>
          </w:rPr>
          <w:t>)?</w:t>
        </w:r>
      </w:ins>
    </w:p>
    <w:p w:rsidR="00C8569C" w:rsidRDefault="00C8569C" w:rsidP="00C8569C">
      <w:pPr>
        <w:numPr>
          <w:ilvl w:val="0"/>
          <w:numId w:val="4"/>
        </w:numPr>
        <w:rPr>
          <w:ins w:id="366" w:author="Ulrike Hiltner" w:date="2018-04-09T15:44:00Z"/>
          <w:lang w:val="en-US"/>
        </w:rPr>
      </w:pPr>
      <w:ins w:id="367" w:author="Ulrike Hiltner" w:date="2018-04-09T15:44:00Z">
        <w:r w:rsidRPr="00FF6A44">
          <w:rPr>
            <w:lang w:val="en-US"/>
          </w:rPr>
          <w:t xml:space="preserve">How long does the </w:t>
        </w:r>
        <w:r>
          <w:rPr>
            <w:lang w:val="en-US"/>
          </w:rPr>
          <w:t>recovery</w:t>
        </w:r>
        <w:r w:rsidRPr="00FF6A44">
          <w:rPr>
            <w:lang w:val="en-US"/>
          </w:rPr>
          <w:t xml:space="preserve"> of the forest</w:t>
        </w:r>
        <w:r>
          <w:rPr>
            <w:lang w:val="en-US"/>
          </w:rPr>
          <w:t>’s ecosystem functions</w:t>
        </w:r>
        <w:r w:rsidRPr="00FF6A44">
          <w:rPr>
            <w:lang w:val="en-US"/>
          </w:rPr>
          <w:t xml:space="preserve"> take </w:t>
        </w:r>
        <w:r>
          <w:rPr>
            <w:lang w:val="en-US"/>
          </w:rPr>
          <w:t>regarding</w:t>
        </w:r>
        <w:r w:rsidRPr="00FF6A44">
          <w:rPr>
            <w:lang w:val="en-US"/>
          </w:rPr>
          <w:t xml:space="preserve"> different </w:t>
        </w:r>
        <w:r>
          <w:rPr>
            <w:lang w:val="en-US"/>
          </w:rPr>
          <w:t>logging</w:t>
        </w:r>
        <w:r w:rsidRPr="00FF6A44">
          <w:rPr>
            <w:lang w:val="en-US"/>
          </w:rPr>
          <w:t xml:space="preserve"> intensities?</w:t>
        </w:r>
      </w:ins>
    </w:p>
    <w:p w:rsidR="00726615" w:rsidRDefault="00726615" w:rsidP="00726615">
      <w:pPr>
        <w:numPr>
          <w:ilvl w:val="0"/>
          <w:numId w:val="4"/>
        </w:numPr>
        <w:rPr>
          <w:ins w:id="368" w:author="Ulrike Hiltner" w:date="2018-03-08T10:18:00Z"/>
          <w:lang w:val="en-US"/>
        </w:rPr>
      </w:pPr>
      <w:ins w:id="369" w:author="Ulrike Hiltner" w:date="2018-03-08T10:18:00Z">
        <w:r w:rsidRPr="005B1C2E">
          <w:rPr>
            <w:lang w:val="en-US"/>
          </w:rPr>
          <w:t xml:space="preserve">How does the relationship between </w:t>
        </w:r>
        <w:r>
          <w:rPr>
            <w:lang w:val="en-US"/>
          </w:rPr>
          <w:t xml:space="preserve">the </w:t>
        </w:r>
        <w:r w:rsidRPr="005B1C2E">
          <w:rPr>
            <w:lang w:val="en-US"/>
          </w:rPr>
          <w:t>forest</w:t>
        </w:r>
        <w:r>
          <w:rPr>
            <w:lang w:val="en-US"/>
          </w:rPr>
          <w:t>’s</w:t>
        </w:r>
        <w:r w:rsidRPr="005B1C2E">
          <w:rPr>
            <w:lang w:val="en-US"/>
          </w:rPr>
          <w:t xml:space="preserve"> productivity and biomass</w:t>
        </w:r>
        <w:r>
          <w:rPr>
            <w:lang w:val="en-US"/>
          </w:rPr>
          <w:t xml:space="preserve"> balance</w:t>
        </w:r>
        <w:r w:rsidRPr="005B1C2E">
          <w:rPr>
            <w:lang w:val="en-US"/>
          </w:rPr>
          <w:t xml:space="preserve"> change after </w:t>
        </w:r>
        <w:r>
          <w:rPr>
            <w:lang w:val="en-US"/>
          </w:rPr>
          <w:t>selective logging</w:t>
        </w:r>
        <w:r w:rsidRPr="005B1C2E">
          <w:rPr>
            <w:lang w:val="en-US"/>
          </w:rPr>
          <w:t>?</w:t>
        </w:r>
      </w:ins>
    </w:p>
    <w:p w:rsidR="00D7084D" w:rsidRPr="00450098" w:rsidRDefault="00E354B0" w:rsidP="00DA75B9">
      <w:pPr>
        <w:rPr>
          <w:lang w:val="en-US"/>
        </w:rPr>
      </w:pPr>
      <w:ins w:id="370" w:author="Ulrike Hiltner" w:date="2018-03-01T11:23:00Z">
        <w:r>
          <w:rPr>
            <w:lang w:val="en-US"/>
          </w:rPr>
          <w:t>We</w:t>
        </w:r>
      </w:ins>
      <w:del w:id="371" w:author="Ulrike Hiltner" w:date="2018-03-01T11:16:00Z">
        <w:r w:rsidR="00450098" w:rsidRPr="00450098" w:rsidDel="00094CAA">
          <w:rPr>
            <w:lang w:val="en-US"/>
          </w:rPr>
          <w:delText>W</w:delText>
        </w:r>
      </w:del>
      <w:del w:id="372" w:author="Ulrike Hiltner" w:date="2018-03-01T11:23:00Z">
        <w:r w:rsidR="00450098" w:rsidRPr="00450098" w:rsidDel="00E354B0">
          <w:rPr>
            <w:lang w:val="en-US"/>
          </w:rPr>
          <w:delText>e</w:delText>
        </w:r>
      </w:del>
      <w:r w:rsidR="00450098" w:rsidRPr="00450098">
        <w:rPr>
          <w:lang w:val="en-US"/>
        </w:rPr>
        <w:t xml:space="preserve"> proceeded methodically as follows:</w:t>
      </w:r>
    </w:p>
    <w:p w:rsidR="00D7084D" w:rsidRPr="00450098" w:rsidDel="00E87762" w:rsidRDefault="00450098">
      <w:pPr>
        <w:rPr>
          <w:del w:id="373" w:author="Ulrike Hiltner" w:date="2018-02-28T14:09:00Z"/>
          <w:lang w:val="en-US"/>
        </w:rPr>
      </w:pPr>
      <w:del w:id="374" w:author="Ulrike Hiltner" w:date="2018-02-28T13:00:00Z">
        <w:r w:rsidRPr="00450098" w:rsidDel="00DA75B9">
          <w:rPr>
            <w:lang w:val="en-US"/>
          </w:rPr>
          <w:delText>On the one hand</w:delText>
        </w:r>
      </w:del>
      <w:ins w:id="375" w:author="Ulrike Hiltner" w:date="2018-02-28T13:00:00Z">
        <w:r w:rsidR="00DA75B9">
          <w:rPr>
            <w:lang w:val="en-US"/>
          </w:rPr>
          <w:t>Firstly</w:t>
        </w:r>
      </w:ins>
      <w:r w:rsidRPr="00450098">
        <w:rPr>
          <w:lang w:val="en-US"/>
        </w:rPr>
        <w:t xml:space="preserve">, the FORMIND forest model was parameterized </w:t>
      </w:r>
      <w:del w:id="376" w:author="Ulrike Hiltner" w:date="2018-03-01T11:31:00Z">
        <w:r w:rsidRPr="00450098" w:rsidDel="00E354B0">
          <w:rPr>
            <w:lang w:val="en-US"/>
          </w:rPr>
          <w:delText xml:space="preserve">and calibrated </w:delText>
        </w:r>
      </w:del>
      <w:r w:rsidRPr="00450098">
        <w:rPr>
          <w:lang w:val="en-US"/>
        </w:rPr>
        <w:t>for the Paracou test site in French Guiana on the basis of forest inventory data</w:t>
      </w:r>
      <w:del w:id="377" w:author="Ulrike Hiltner" w:date="2018-02-28T13:01:00Z">
        <w:r w:rsidRPr="00450098" w:rsidDel="00DA75B9">
          <w:rPr>
            <w:lang w:val="en-US"/>
          </w:rPr>
          <w:delText xml:space="preserve"> from an undisturbed growing rain forest</w:delText>
        </w:r>
      </w:del>
      <w:r w:rsidRPr="00450098">
        <w:rPr>
          <w:lang w:val="en-US"/>
        </w:rPr>
        <w:t xml:space="preserve">. These were recorded over 32 years </w:t>
      </w:r>
      <w:del w:id="378" w:author="Ulrike Hiltner" w:date="2017-12-08T14:59:00Z">
        <w:r w:rsidRPr="00450098" w:rsidDel="00744319">
          <w:rPr>
            <w:lang w:val="en-US"/>
          </w:rPr>
          <w:delText xml:space="preserve">until 2016 </w:delText>
        </w:r>
      </w:del>
      <w:r w:rsidRPr="00450098">
        <w:rPr>
          <w:lang w:val="en-US"/>
        </w:rPr>
        <w:t xml:space="preserve">on </w:t>
      </w:r>
      <w:del w:id="379" w:author="Ulrike Hiltner" w:date="2017-12-08T14:59:00Z">
        <w:r w:rsidRPr="00450098" w:rsidDel="00744319">
          <w:rPr>
            <w:lang w:val="en-US"/>
          </w:rPr>
          <w:delText xml:space="preserve">test </w:delText>
        </w:r>
      </w:del>
      <w:r w:rsidRPr="00450098">
        <w:rPr>
          <w:lang w:val="en-US"/>
        </w:rPr>
        <w:t>plots covering a total of 62.5 hectares</w:t>
      </w:r>
      <w:ins w:id="380" w:author="Ulrike Hiltner" w:date="2018-02-28T14:16:00Z">
        <w:r w:rsidR="00E87762">
          <w:rPr>
            <w:lang w:val="en-US"/>
          </w:rPr>
          <w:t xml:space="preserve"> of primary forest</w:t>
        </w:r>
      </w:ins>
      <w:r w:rsidRPr="00450098">
        <w:rPr>
          <w:lang w:val="en-US"/>
        </w:rPr>
        <w:t>.</w:t>
      </w:r>
      <w:ins w:id="381" w:author="Ulrike Hiltner" w:date="2018-02-28T14:24:00Z">
        <w:r w:rsidR="00D968B7">
          <w:rPr>
            <w:lang w:val="en-US"/>
          </w:rPr>
          <w:t xml:space="preserve"> </w:t>
        </w:r>
      </w:ins>
      <w:del w:id="382" w:author="Ulrike Hiltner" w:date="2018-02-28T14:24:00Z">
        <w:r w:rsidRPr="00450098" w:rsidDel="00D968B7">
          <w:rPr>
            <w:lang w:val="en-US"/>
          </w:rPr>
          <w:delText xml:space="preserve"> </w:delText>
        </w:r>
      </w:del>
      <w:del w:id="383" w:author="Ulrike Hiltner" w:date="2018-02-28T14:07:00Z">
        <w:r w:rsidRPr="00450098" w:rsidDel="00E87762">
          <w:rPr>
            <w:lang w:val="en-US"/>
          </w:rPr>
          <w:delText xml:space="preserve">The results of the model calibration quantified the quality of the forest model in relation to the model output of the aboveground biomass and the basal area. </w:delText>
        </w:r>
      </w:del>
      <w:del w:id="384" w:author="Ulrike Hiltner" w:date="2018-02-28T14:09:00Z">
        <w:r w:rsidRPr="00450098" w:rsidDel="00E87762">
          <w:rPr>
            <w:lang w:val="en-US"/>
          </w:rPr>
          <w:delText>On the basis of this, the forest stand structure and growth dynamics for the location were to be mapped</w:delText>
        </w:r>
      </w:del>
      <w:del w:id="385" w:author="Ulrike Hiltner" w:date="2017-12-08T14:59:00Z">
        <w:r w:rsidRPr="00450098" w:rsidDel="00744319">
          <w:rPr>
            <w:lang w:val="en-US"/>
          </w:rPr>
          <w:delText>. The tree species inventoried on the Paracou test site were aggregated according to functional traits, such as maximum tree height and mean annual stem diameter increment, into plant function types in order to calculate the geometric relations of the trees for model parameterization. In addition, parameter values for eco-physiological processes describing tree growth in the model were calculated from the forest inventory data.</w:delText>
        </w:r>
      </w:del>
    </w:p>
    <w:p w:rsidR="00744AA8" w:rsidRDefault="00450098">
      <w:pPr>
        <w:rPr>
          <w:ins w:id="386" w:author="Ulrike Hiltner" w:date="2018-02-28T14:47:00Z"/>
          <w:lang w:val="en-US"/>
        </w:rPr>
      </w:pPr>
      <w:del w:id="387" w:author="Ulrike Hiltner" w:date="2018-02-28T13:04:00Z">
        <w:r w:rsidRPr="00450098" w:rsidDel="00DA75B9">
          <w:rPr>
            <w:lang w:val="en-US"/>
          </w:rPr>
          <w:delText>On the other hand</w:delText>
        </w:r>
      </w:del>
      <w:ins w:id="388" w:author="Ulrike Hiltner" w:date="2018-02-28T13:04:00Z">
        <w:r w:rsidR="00DA75B9">
          <w:rPr>
            <w:lang w:val="en-US"/>
          </w:rPr>
          <w:t>Secondly</w:t>
        </w:r>
      </w:ins>
      <w:r w:rsidRPr="00450098">
        <w:rPr>
          <w:lang w:val="en-US"/>
        </w:rPr>
        <w:t xml:space="preserve">, we have </w:t>
      </w:r>
      <w:del w:id="389" w:author="Ulrike Hiltner" w:date="2018-02-28T14:11:00Z">
        <w:r w:rsidRPr="00450098" w:rsidDel="00E87762">
          <w:rPr>
            <w:lang w:val="en-US"/>
          </w:rPr>
          <w:delText xml:space="preserve">developed </w:delText>
        </w:r>
      </w:del>
      <w:ins w:id="390" w:author="Ulrike Hiltner" w:date="2018-02-28T14:11:00Z">
        <w:r w:rsidR="00E87762">
          <w:rPr>
            <w:lang w:val="en-US"/>
          </w:rPr>
          <w:t>analyzed different logging</w:t>
        </w:r>
      </w:ins>
      <w:del w:id="391" w:author="Ulrike Hiltner" w:date="2018-02-28T14:12:00Z">
        <w:r w:rsidRPr="00450098" w:rsidDel="00E87762">
          <w:rPr>
            <w:lang w:val="en-US"/>
          </w:rPr>
          <w:delText>three</w:delText>
        </w:r>
      </w:del>
      <w:r w:rsidRPr="00450098">
        <w:rPr>
          <w:lang w:val="en-US"/>
        </w:rPr>
        <w:t xml:space="preserve"> scenarios </w:t>
      </w:r>
      <w:del w:id="392" w:author="Ulrike Hiltner" w:date="2018-04-09T15:45:00Z">
        <w:r w:rsidRPr="00450098" w:rsidDel="00C8569C">
          <w:rPr>
            <w:lang w:val="en-US"/>
          </w:rPr>
          <w:delText>for a</w:delText>
        </w:r>
      </w:del>
      <w:ins w:id="393" w:author="Ulrike Hiltner" w:date="2018-04-09T15:45:00Z">
        <w:r w:rsidR="00C8569C">
          <w:rPr>
            <w:lang w:val="en-US"/>
          </w:rPr>
          <w:t>in</w:t>
        </w:r>
      </w:ins>
      <w:r w:rsidRPr="00450098">
        <w:rPr>
          <w:lang w:val="en-US"/>
        </w:rPr>
        <w:t xml:space="preserve"> simulation experiment</w:t>
      </w:r>
      <w:ins w:id="394" w:author="Ulrike Hiltner" w:date="2018-04-09T15:45:00Z">
        <w:r w:rsidR="00C8569C">
          <w:rPr>
            <w:lang w:val="en-US"/>
          </w:rPr>
          <w:t>s</w:t>
        </w:r>
      </w:ins>
      <w:del w:id="395" w:author="Ulrike Hiltner" w:date="2018-04-09T15:46:00Z">
        <w:r w:rsidRPr="00450098" w:rsidDel="00C8569C">
          <w:rPr>
            <w:lang w:val="en-US"/>
          </w:rPr>
          <w:delText xml:space="preserve"> that allowed us to compare the influence of disturbance</w:delText>
        </w:r>
      </w:del>
      <w:del w:id="396" w:author="Ulrike Hiltner" w:date="2018-03-01T11:31:00Z">
        <w:r w:rsidRPr="00450098" w:rsidDel="00E354B0">
          <w:rPr>
            <w:lang w:val="en-US"/>
          </w:rPr>
          <w:delText xml:space="preserve">s </w:delText>
        </w:r>
      </w:del>
      <w:del w:id="397" w:author="Ulrike Hiltner" w:date="2018-04-09T15:46:00Z">
        <w:r w:rsidRPr="00450098" w:rsidDel="00C8569C">
          <w:rPr>
            <w:lang w:val="en-US"/>
          </w:rPr>
          <w:delText>of different intensities caused by selective logging</w:delText>
        </w:r>
      </w:del>
      <w:ins w:id="398" w:author="Ulrike Hiltner" w:date="2018-02-28T14:13:00Z">
        <w:r w:rsidR="00E87762">
          <w:rPr>
            <w:lang w:val="en-US"/>
          </w:rPr>
          <w:t>.</w:t>
        </w:r>
      </w:ins>
      <w:del w:id="399" w:author="Ulrike Hiltner" w:date="2017-12-08T15:00:00Z">
        <w:r w:rsidRPr="00450098" w:rsidDel="00744319">
          <w:rPr>
            <w:lang w:val="en-US"/>
          </w:rPr>
          <w:delText xml:space="preserve">, in so-called </w:delText>
        </w:r>
        <w:r w:rsidRPr="00450098" w:rsidDel="00744319">
          <w:rPr>
            <w:i/>
            <w:lang w:val="en-US"/>
          </w:rPr>
          <w:delText>reduced impact logging</w:delText>
        </w:r>
        <w:r w:rsidRPr="00450098" w:rsidDel="00744319">
          <w:rPr>
            <w:lang w:val="en-US"/>
          </w:rPr>
          <w:delText xml:space="preserve"> or </w:delText>
        </w:r>
        <w:r w:rsidRPr="00450098" w:rsidDel="00744319">
          <w:rPr>
            <w:i/>
            <w:lang w:val="en-US"/>
          </w:rPr>
          <w:delText>Conventional Logging</w:delText>
        </w:r>
        <w:r w:rsidRPr="00450098" w:rsidDel="00744319">
          <w:rPr>
            <w:lang w:val="en-US"/>
          </w:rPr>
          <w:delText xml:space="preserve">, with undisturbed forest growth, a so-called </w:delText>
        </w:r>
        <w:r w:rsidRPr="00450098" w:rsidDel="00744319">
          <w:rPr>
            <w:i/>
            <w:lang w:val="en-US"/>
          </w:rPr>
          <w:delText>Reference</w:delText>
        </w:r>
        <w:r w:rsidRPr="00450098" w:rsidDel="00744319">
          <w:rPr>
            <w:lang w:val="en-US"/>
          </w:rPr>
          <w:delText xml:space="preserve">. In order to carry out this simulation experiment, the forest model FORMIND was extended by a management module. </w:delText>
        </w:r>
      </w:del>
      <w:ins w:id="400" w:author="Ulrike Hiltner" w:date="2017-12-08T15:00:00Z">
        <w:r w:rsidR="00744319">
          <w:rPr>
            <w:lang w:val="en-US"/>
          </w:rPr>
          <w:t xml:space="preserve"> </w:t>
        </w:r>
      </w:ins>
      <w:ins w:id="401" w:author="Ulrike Hiltner" w:date="2018-04-09T15:46:00Z">
        <w:r w:rsidR="00C8569C">
          <w:rPr>
            <w:lang w:val="en-US"/>
          </w:rPr>
          <w:t>T</w:t>
        </w:r>
      </w:ins>
      <w:del w:id="402" w:author="Ulrike Hiltner" w:date="2018-04-09T15:46:00Z">
        <w:r w:rsidRPr="00450098" w:rsidDel="00C8569C">
          <w:rPr>
            <w:lang w:val="en-US"/>
          </w:rPr>
          <w:delText>Subsequently, t</w:delText>
        </w:r>
      </w:del>
      <w:r w:rsidRPr="00450098">
        <w:rPr>
          <w:lang w:val="en-US"/>
        </w:rPr>
        <w:t xml:space="preserve">he simulation results of </w:t>
      </w:r>
      <w:del w:id="403" w:author="Ulrike Hiltner" w:date="2017-12-08T15:00:00Z">
        <w:r w:rsidRPr="00706322" w:rsidDel="00744319">
          <w:rPr>
            <w:lang w:val="en-US"/>
          </w:rPr>
          <w:delText xml:space="preserve">the </w:delText>
        </w:r>
        <w:r w:rsidRPr="00706322" w:rsidDel="00744319">
          <w:rPr>
            <w:lang w:val="en-US"/>
            <w:rPrChange w:id="404" w:author="Ulrike Hiltner" w:date="2018-02-28T13:17:00Z">
              <w:rPr>
                <w:i/>
                <w:lang w:val="en-US"/>
              </w:rPr>
            </w:rPrChange>
          </w:rPr>
          <w:delText xml:space="preserve">reduced impact </w:delText>
        </w:r>
      </w:del>
      <w:ins w:id="405" w:author="Ulrike Hiltner" w:date="2018-02-28T14:13:00Z">
        <w:r w:rsidR="00E87762">
          <w:rPr>
            <w:lang w:val="en-US"/>
          </w:rPr>
          <w:t>one of those</w:t>
        </w:r>
      </w:ins>
      <w:ins w:id="406" w:author="Ulrike Hiltner" w:date="2017-12-08T15:00:00Z">
        <w:r w:rsidR="00744319" w:rsidRPr="00706322">
          <w:rPr>
            <w:lang w:val="en-US"/>
            <w:rPrChange w:id="407" w:author="Ulrike Hiltner" w:date="2018-02-28T13:17:00Z">
              <w:rPr>
                <w:i/>
                <w:lang w:val="en-US"/>
              </w:rPr>
            </w:rPrChange>
          </w:rPr>
          <w:t xml:space="preserve"> </w:t>
        </w:r>
      </w:ins>
      <w:r w:rsidRPr="00706322">
        <w:rPr>
          <w:lang w:val="en-US"/>
          <w:rPrChange w:id="408" w:author="Ulrike Hiltner" w:date="2018-02-28T13:17:00Z">
            <w:rPr>
              <w:i/>
              <w:lang w:val="en-US"/>
            </w:rPr>
          </w:rPrChange>
        </w:rPr>
        <w:t>logging</w:t>
      </w:r>
      <w:r w:rsidRPr="00450098">
        <w:rPr>
          <w:lang w:val="en-US"/>
        </w:rPr>
        <w:t xml:space="preserve"> scenario</w:t>
      </w:r>
      <w:ins w:id="409" w:author="Ulrike Hiltner" w:date="2018-02-28T14:13:00Z">
        <w:r w:rsidR="00E87762">
          <w:rPr>
            <w:lang w:val="en-US"/>
          </w:rPr>
          <w:t>s</w:t>
        </w:r>
      </w:ins>
      <w:r w:rsidRPr="00450098">
        <w:rPr>
          <w:lang w:val="en-US"/>
        </w:rPr>
        <w:t xml:space="preserve"> were </w:t>
      </w:r>
      <w:del w:id="410" w:author="Ulrike Hiltner" w:date="2018-02-28T13:16:00Z">
        <w:r w:rsidRPr="00450098" w:rsidDel="00706322">
          <w:rPr>
            <w:lang w:val="en-US"/>
          </w:rPr>
          <w:delText xml:space="preserve">validated with inventory data from </w:delText>
        </w:r>
      </w:del>
      <w:del w:id="411" w:author="Ulrike Hiltner" w:date="2017-12-08T15:00:00Z">
        <w:r w:rsidRPr="00450098" w:rsidDel="00744319">
          <w:rPr>
            <w:lang w:val="en-US"/>
          </w:rPr>
          <w:delText xml:space="preserve">test </w:delText>
        </w:r>
      </w:del>
      <w:del w:id="412" w:author="Ulrike Hiltner" w:date="2018-02-28T13:16:00Z">
        <w:r w:rsidRPr="00450098" w:rsidDel="00706322">
          <w:rPr>
            <w:lang w:val="en-US"/>
          </w:rPr>
          <w:delText>plots</w:delText>
        </w:r>
      </w:del>
      <w:ins w:id="413" w:author="Ulrike Hiltner" w:date="2018-02-28T13:16:00Z">
        <w:r w:rsidR="00706322">
          <w:rPr>
            <w:lang w:val="en-US"/>
          </w:rPr>
          <w:t>compared with field measurement</w:t>
        </w:r>
      </w:ins>
      <w:ins w:id="414" w:author="Ulrike Hiltner" w:date="2018-02-28T14:15:00Z">
        <w:r w:rsidR="00E87762">
          <w:rPr>
            <w:lang w:val="en-US"/>
          </w:rPr>
          <w:t>s</w:t>
        </w:r>
      </w:ins>
      <w:ins w:id="415" w:author="Ulrike Hiltner" w:date="2018-02-28T14:20:00Z">
        <w:r w:rsidR="00D968B7">
          <w:rPr>
            <w:lang w:val="en-US"/>
          </w:rPr>
          <w:t xml:space="preserve"> </w:t>
        </w:r>
      </w:ins>
      <w:ins w:id="416" w:author="Ulrike Hiltner" w:date="2018-02-28T14:22:00Z">
        <w:r w:rsidR="00D968B7">
          <w:rPr>
            <w:lang w:val="en-US"/>
          </w:rPr>
          <w:t>of</w:t>
        </w:r>
      </w:ins>
      <w:ins w:id="417" w:author="Ulrike Hiltner" w:date="2018-02-28T14:20:00Z">
        <w:r w:rsidR="00D968B7">
          <w:rPr>
            <w:lang w:val="en-US"/>
          </w:rPr>
          <w:t xml:space="preserve"> Paracou</w:t>
        </w:r>
      </w:ins>
      <w:ins w:id="418" w:author="Ulrike Hiltner" w:date="2018-02-28T14:22:00Z">
        <w:r w:rsidR="00D968B7">
          <w:rPr>
            <w:lang w:val="en-US"/>
          </w:rPr>
          <w:t xml:space="preserve"> (records over 32</w:t>
        </w:r>
      </w:ins>
      <w:ins w:id="419" w:author="Ulrike Hiltner" w:date="2018-03-12T13:17:00Z">
        <w:r w:rsidR="00C07449">
          <w:rPr>
            <w:lang w:val="en-US"/>
          </w:rPr>
          <w:t>a</w:t>
        </w:r>
      </w:ins>
      <w:ins w:id="420" w:author="Ulrike Hiltner" w:date="2018-02-28T14:22:00Z">
        <w:r w:rsidR="00D968B7">
          <w:rPr>
            <w:lang w:val="en-US"/>
          </w:rPr>
          <w:t xml:space="preserve"> </w:t>
        </w:r>
      </w:ins>
      <w:ins w:id="421" w:author="Ulrike Hiltner" w:date="2018-03-01T11:32:00Z">
        <w:r w:rsidR="00A57D1F">
          <w:rPr>
            <w:lang w:val="en-US"/>
          </w:rPr>
          <w:t>on</w:t>
        </w:r>
      </w:ins>
      <w:ins w:id="422" w:author="Ulrike Hiltner" w:date="2018-02-28T14:22:00Z">
        <w:r w:rsidR="00D968B7">
          <w:rPr>
            <w:lang w:val="en-US"/>
          </w:rPr>
          <w:t xml:space="preserve"> 18</w:t>
        </w:r>
      </w:ins>
      <w:ins w:id="423" w:author="Ulrike Hiltner" w:date="2018-02-28T14:23:00Z">
        <w:r w:rsidR="00D968B7">
          <w:rPr>
            <w:lang w:val="en-US"/>
          </w:rPr>
          <w:t>.75ha)</w:t>
        </w:r>
      </w:ins>
      <w:ins w:id="424" w:author="Ulrike Hiltner" w:date="2018-02-28T14:19:00Z">
        <w:r w:rsidR="00D968B7">
          <w:rPr>
            <w:lang w:val="en-US"/>
          </w:rPr>
          <w:t>.</w:t>
        </w:r>
      </w:ins>
      <w:ins w:id="425" w:author="Ulrike Hiltner" w:date="2018-02-28T14:32:00Z">
        <w:r w:rsidR="00294E70">
          <w:rPr>
            <w:lang w:val="en-US"/>
          </w:rPr>
          <w:t xml:space="preserve"> </w:t>
        </w:r>
      </w:ins>
      <w:del w:id="426" w:author="Ulrike Hiltner" w:date="2018-02-28T14:24:00Z">
        <w:r w:rsidRPr="00450098" w:rsidDel="00D968B7">
          <w:rPr>
            <w:lang w:val="en-US"/>
          </w:rPr>
          <w:delText xml:space="preserve"> </w:delText>
        </w:r>
      </w:del>
      <w:del w:id="427" w:author="Ulrike Hiltner" w:date="2017-12-08T15:01:00Z">
        <w:r w:rsidRPr="00450098" w:rsidDel="00744319">
          <w:rPr>
            <w:lang w:val="en-US"/>
          </w:rPr>
          <w:delText xml:space="preserve">where the </w:delText>
        </w:r>
        <w:r w:rsidRPr="00450098" w:rsidDel="00744319">
          <w:rPr>
            <w:i/>
            <w:lang w:val="en-US"/>
          </w:rPr>
          <w:delText>reduced impact logging</w:delText>
        </w:r>
        <w:r w:rsidRPr="00450098" w:rsidDel="00744319">
          <w:rPr>
            <w:lang w:val="en-US"/>
          </w:rPr>
          <w:delText xml:space="preserve"> was recorded. On these test plots, totaling 18.75 hectares, the secondary succession was recorded over a period of 30 years (until 2016). The logging event took place in 1986 and an average of 10 commercially usable trees per hectare with a mean stem diameter at breast height of 0.55 m were removed. This corresponded to an average stand biomass of 33 t</w:delText>
        </w:r>
        <w:r w:rsidRPr="00450098" w:rsidDel="00744319">
          <w:rPr>
            <w:vertAlign w:val="subscript"/>
            <w:lang w:val="en-US"/>
          </w:rPr>
          <w:delText>ODM</w:delText>
        </w:r>
        <w:r w:rsidRPr="00450098" w:rsidDel="00744319">
          <w:rPr>
            <w:lang w:val="en-US"/>
          </w:rPr>
          <w:delText xml:space="preserve">/ha. </w:delText>
        </w:r>
      </w:del>
      <w:ins w:id="428" w:author="Ulrike Hiltner" w:date="2018-04-09T15:49:00Z">
        <w:r w:rsidR="00B633F8" w:rsidRPr="00B633F8">
          <w:rPr>
            <w:lang w:val="en-US"/>
          </w:rPr>
          <w:t xml:space="preserve">Finally, different forest attributes </w:t>
        </w:r>
      </w:ins>
      <w:ins w:id="429" w:author="Ulrike Hiltner" w:date="2018-04-10T10:57:00Z">
        <w:r w:rsidR="0041586D" w:rsidRPr="00744AA8">
          <w:rPr>
            <w:lang w:val="en-US"/>
          </w:rPr>
          <w:t xml:space="preserve">(gross primary production, </w:t>
        </w:r>
        <w:r w:rsidR="0041586D">
          <w:rPr>
            <w:lang w:val="en-US"/>
          </w:rPr>
          <w:t>aboveground</w:t>
        </w:r>
        <w:r w:rsidR="0041586D" w:rsidRPr="00744AA8">
          <w:rPr>
            <w:lang w:val="en-US"/>
          </w:rPr>
          <w:t xml:space="preserve"> biomass, </w:t>
        </w:r>
        <w:r w:rsidR="0041586D">
          <w:rPr>
            <w:lang w:val="en-US"/>
          </w:rPr>
          <w:t>leaf area index</w:t>
        </w:r>
        <w:r w:rsidR="0041586D" w:rsidRPr="00744AA8">
          <w:rPr>
            <w:lang w:val="en-US"/>
          </w:rPr>
          <w:t>, Shannon diversity index)</w:t>
        </w:r>
        <w:r w:rsidR="0041586D">
          <w:rPr>
            <w:lang w:val="en-US"/>
          </w:rPr>
          <w:t xml:space="preserve"> </w:t>
        </w:r>
      </w:ins>
      <w:ins w:id="430" w:author="Ulrike Hiltner" w:date="2018-04-09T15:49:00Z">
        <w:r w:rsidR="00B633F8" w:rsidRPr="00B633F8">
          <w:rPr>
            <w:lang w:val="en-US"/>
          </w:rPr>
          <w:t>were extrapolated for each logging scenar</w:t>
        </w:r>
        <w:r w:rsidR="00B633F8">
          <w:rPr>
            <w:lang w:val="en-US"/>
          </w:rPr>
          <w:t>io</w:t>
        </w:r>
      </w:ins>
      <w:ins w:id="431" w:author="Ulrike Hiltner" w:date="2018-02-28T14:47:00Z">
        <w:r w:rsidR="00744AA8" w:rsidRPr="00744AA8">
          <w:rPr>
            <w:lang w:val="en-US"/>
          </w:rPr>
          <w:t>.</w:t>
        </w:r>
      </w:ins>
    </w:p>
    <w:p w:rsidR="00D7084D" w:rsidRPr="00450098" w:rsidDel="00294E70" w:rsidRDefault="00450098">
      <w:pPr>
        <w:pStyle w:val="berschrift1"/>
        <w:numPr>
          <w:ilvl w:val="0"/>
          <w:numId w:val="15"/>
        </w:numPr>
        <w:rPr>
          <w:del w:id="432" w:author="Ulrike Hiltner" w:date="2018-02-28T14:45:00Z"/>
        </w:rPr>
        <w:pPrChange w:id="433" w:author="Ulrike Hiltner" w:date="2018-03-12T12:40:00Z">
          <w:pPr/>
        </w:pPrChange>
      </w:pPr>
      <w:del w:id="434" w:author="Ulrike Hiltner" w:date="2018-02-28T14:45:00Z">
        <w:r w:rsidRPr="00450098" w:rsidDel="00294E70">
          <w:delText xml:space="preserve">Finally, for each </w:delText>
        </w:r>
      </w:del>
      <w:del w:id="435" w:author="Ulrike Hiltner" w:date="2018-02-28T14:31:00Z">
        <w:r w:rsidRPr="00450098" w:rsidDel="00294E70">
          <w:delText xml:space="preserve">simulation </w:delText>
        </w:r>
      </w:del>
      <w:del w:id="436" w:author="Ulrike Hiltner" w:date="2018-02-28T14:45:00Z">
        <w:r w:rsidRPr="00450098" w:rsidDel="00294E70">
          <w:delText xml:space="preserve">scenario, the </w:delText>
        </w:r>
      </w:del>
      <w:del w:id="437" w:author="Ulrike Hiltner" w:date="2017-12-08T15:01:00Z">
        <w:r w:rsidRPr="00450098" w:rsidDel="00744319">
          <w:delText xml:space="preserve">variability of the mean </w:delText>
        </w:r>
      </w:del>
      <w:del w:id="438" w:author="Ulrike Hiltner" w:date="2018-02-28T14:45:00Z">
        <w:r w:rsidRPr="00450098" w:rsidDel="00294E70">
          <w:delText xml:space="preserve">gross primary production and </w:delText>
        </w:r>
      </w:del>
      <w:del w:id="439" w:author="Ulrike Hiltner" w:date="2017-12-08T15:01:00Z">
        <w:r w:rsidRPr="00450098" w:rsidDel="00744319">
          <w:delText xml:space="preserve">the development of the </w:delText>
        </w:r>
      </w:del>
      <w:del w:id="440" w:author="Ulrike Hiltner" w:date="2018-02-28T14:45:00Z">
        <w:r w:rsidRPr="00450098" w:rsidDel="00294E70">
          <w:delText xml:space="preserve">aboveground biomass of the forest stand was </w:delText>
        </w:r>
      </w:del>
      <w:del w:id="441" w:author="Ulrike Hiltner" w:date="2018-02-28T14:31:00Z">
        <w:r w:rsidRPr="00450098" w:rsidDel="00294E70">
          <w:delText>extrapolated until the end of the 21</w:delText>
        </w:r>
        <w:r w:rsidRPr="00450098" w:rsidDel="00294E70">
          <w:rPr>
            <w:vertAlign w:val="superscript"/>
          </w:rPr>
          <w:delText>st</w:delText>
        </w:r>
        <w:r w:rsidRPr="00450098" w:rsidDel="00294E70">
          <w:delText xml:space="preserve"> century</w:delText>
        </w:r>
      </w:del>
      <w:del w:id="442" w:author="Ulrike Hiltner" w:date="2018-02-28T14:45:00Z">
        <w:r w:rsidRPr="00450098" w:rsidDel="00294E70">
          <w:delText>.</w:delText>
        </w:r>
      </w:del>
    </w:p>
    <w:p w:rsidR="00D7084D" w:rsidRPr="003D10F0" w:rsidDel="002F3F2B" w:rsidRDefault="00450098">
      <w:pPr>
        <w:pStyle w:val="berschrift1"/>
        <w:numPr>
          <w:ilvl w:val="0"/>
          <w:numId w:val="15"/>
        </w:numPr>
        <w:rPr>
          <w:del w:id="443" w:author="Ulrike Hiltner" w:date="2018-03-01T11:02:00Z"/>
        </w:rPr>
        <w:pPrChange w:id="444" w:author="Ulrike Hiltner" w:date="2018-03-12T12:40:00Z">
          <w:pPr/>
        </w:pPrChange>
      </w:pPr>
      <w:del w:id="445" w:author="Ulrike Hiltner" w:date="2018-02-28T14:53:00Z">
        <w:r w:rsidRPr="00450098" w:rsidDel="00744AA8">
          <w:delText>We chose the Paracou site in French Guiana for three reasons: (</w:delText>
        </w:r>
        <w:r w:rsidRPr="00450098" w:rsidDel="00744AA8">
          <w:rPr>
            <w:i/>
          </w:rPr>
          <w:delText>i.</w:delText>
        </w:r>
        <w:r w:rsidRPr="00450098" w:rsidDel="00744AA8">
          <w:delText>) It is located in the humid, tropical lowland plain in the northeastern Amazon basin. Since the Amazon rain forest is an important carbon reservoir (Brienen et al. 2015) and, in addition to other valuable ecosystem services (Foley et al. 2007), also exhibits a high level of biodiversity (Sakschewski et al. 2016), the question arises as to how far its forests are managed sustainably. (</w:delText>
        </w:r>
        <w:r w:rsidRPr="00450098" w:rsidDel="00744AA8">
          <w:rPr>
            <w:i/>
          </w:rPr>
          <w:delText>ii.</w:delText>
        </w:r>
        <w:r w:rsidRPr="00450098" w:rsidDel="00744AA8">
          <w:delText xml:space="preserve">) </w:delText>
        </w:r>
      </w:del>
      <w:del w:id="446" w:author="Ulrike Hiltner" w:date="2018-03-01T10:47:00Z">
        <w:r w:rsidRPr="00450098" w:rsidDel="005B1C2E">
          <w:delText>The Paracou test site is located in a forest area (so-called Domaine Forestier Permanent), which covers 2.4 10</w:delText>
        </w:r>
        <w:r w:rsidRPr="00450098" w:rsidDel="005B1C2E">
          <w:rPr>
            <w:vertAlign w:val="superscript"/>
          </w:rPr>
          <w:delText>6</w:delText>
        </w:r>
        <w:r w:rsidRPr="00450098" w:rsidDel="005B1C2E">
          <w:delText xml:space="preserve"> ha and is managed by the National Forest Service </w:delText>
        </w:r>
        <w:r w:rsidRPr="00450098" w:rsidDel="005B1C2E">
          <w:rPr>
            <w:i/>
          </w:rPr>
          <w:delText>NFS</w:delText>
        </w:r>
        <w:r w:rsidRPr="00450098" w:rsidDel="005B1C2E">
          <w:delText xml:space="preserve"> of French Guiana </w:delText>
        </w:r>
      </w:del>
      <w:del w:id="447" w:author="Ulrike Hiltner" w:date="2018-02-28T14:54:00Z">
        <w:r w:rsidRPr="00450098" w:rsidDel="00744AA8">
          <w:delText>(Dourdain and Hérault 2015)</w:delText>
        </w:r>
      </w:del>
      <w:del w:id="448" w:author="Ulrike Hiltner" w:date="2018-03-01T10:47:00Z">
        <w:r w:rsidRPr="00450098" w:rsidDel="005B1C2E">
          <w:delText>. When the Paracou test site was built in 1982, the main focus was on wood and its sustainable renewal (CIRAD, 2016).</w:delText>
        </w:r>
      </w:del>
      <w:del w:id="449" w:author="Ulrike Hiltner" w:date="2018-02-28T14:55:00Z">
        <w:r w:rsidRPr="00450098" w:rsidDel="00744AA8">
          <w:delText xml:space="preserve"> The findings of the scientific studies have been incorporated directly into the </w:delText>
        </w:r>
        <w:r w:rsidRPr="00450098" w:rsidDel="00744AA8">
          <w:rPr>
            <w:i/>
          </w:rPr>
          <w:delText>NFS</w:delText>
        </w:r>
        <w:r w:rsidRPr="00450098" w:rsidDel="00744AA8">
          <w:delText xml:space="preserve">'s decisions on the management of other production forests in French Guiana. </w:delText>
        </w:r>
      </w:del>
      <w:del w:id="450" w:author="Ulrike Hiltner" w:date="2018-02-28T16:40:00Z">
        <w:r w:rsidRPr="00450098" w:rsidDel="00FD743F">
          <w:delText xml:space="preserve">About 45% of the country's production forest areas have been certified for environmentally friendly land use according to </w:delText>
        </w:r>
        <w:r w:rsidRPr="00450098" w:rsidDel="00FD743F">
          <w:rPr>
            <w:i/>
          </w:rPr>
          <w:delText>PEFC</w:delText>
        </w:r>
        <w:r w:rsidRPr="00450098" w:rsidDel="00FD743F">
          <w:delText xml:space="preserve"> (PEFC International, 2017; Kurier 2000) since 2013, but are not yet FSC certified</w:delText>
        </w:r>
      </w:del>
      <w:del w:id="451" w:author="Ulrike Hiltner" w:date="2018-02-28T14:56:00Z">
        <w:r w:rsidRPr="00450098" w:rsidDel="009B0AC2">
          <w:delText xml:space="preserve">. In contrast to the </w:delText>
        </w:r>
        <w:r w:rsidRPr="00450098" w:rsidDel="009B0AC2">
          <w:rPr>
            <w:i/>
          </w:rPr>
          <w:delText>PEFC</w:delText>
        </w:r>
        <w:r w:rsidRPr="00450098" w:rsidDel="009B0AC2">
          <w:delText xml:space="preserve">, the </w:delText>
        </w:r>
        <w:r w:rsidRPr="00450098" w:rsidDel="009B0AC2">
          <w:rPr>
            <w:i/>
          </w:rPr>
          <w:delText>FSC</w:delText>
        </w:r>
        <w:r w:rsidRPr="00450098" w:rsidDel="009B0AC2">
          <w:delText xml:space="preserve"> observes the long-term effects of silviculture strategies on the dynamics of forest growth. In contrast to the </w:delText>
        </w:r>
        <w:r w:rsidRPr="00450098" w:rsidDel="009B0AC2">
          <w:rPr>
            <w:i/>
          </w:rPr>
          <w:delText>PEFC</w:delText>
        </w:r>
        <w:r w:rsidRPr="00450098" w:rsidDel="009B0AC2">
          <w:delText xml:space="preserve">, these must be proven as sustainable in the long term. The results of model simulation experiments on timber harvesting could, for example, be used by the </w:delText>
        </w:r>
        <w:r w:rsidRPr="00450098" w:rsidDel="009B0AC2">
          <w:rPr>
            <w:i/>
          </w:rPr>
          <w:delText>NFS</w:delText>
        </w:r>
        <w:r w:rsidRPr="00450098" w:rsidDel="009B0AC2">
          <w:delText xml:space="preserve"> of French Guiana to assess the sustainable use of wood in order to achieve stricter </w:delText>
        </w:r>
        <w:r w:rsidRPr="00450098" w:rsidDel="009B0AC2">
          <w:rPr>
            <w:i/>
          </w:rPr>
          <w:delText>FSC</w:delText>
        </w:r>
        <w:r w:rsidRPr="00450098" w:rsidDel="009B0AC2">
          <w:delText xml:space="preserve"> certification. (</w:delText>
        </w:r>
        <w:r w:rsidRPr="00450098" w:rsidDel="009B0AC2">
          <w:rPr>
            <w:i/>
          </w:rPr>
          <w:delText>iii.</w:delText>
        </w:r>
        <w:r w:rsidRPr="00450098" w:rsidDel="009B0AC2">
          <w:delText>)</w:delText>
        </w:r>
      </w:del>
      <w:del w:id="452" w:author="Ulrike Hiltner" w:date="2018-02-28T16:40:00Z">
        <w:r w:rsidRPr="00450098" w:rsidDel="00FD743F">
          <w:delText xml:space="preserve"> </w:delText>
        </w:r>
      </w:del>
      <w:del w:id="453" w:author="Ulrike Hiltner" w:date="2018-02-28T17:28:00Z">
        <w:r w:rsidRPr="00450098" w:rsidDel="00771204">
          <w:delText xml:space="preserve">The available forest inventory data from Paracou </w:delText>
        </w:r>
      </w:del>
      <w:del w:id="454" w:author="Ulrike Hiltner" w:date="2018-02-28T14:57:00Z">
        <w:r w:rsidRPr="00450098" w:rsidDel="009B0AC2">
          <w:delText xml:space="preserve">have been measured on a long-term basis and on a large scale. Thus, they not only </w:delText>
        </w:r>
      </w:del>
      <w:del w:id="455" w:author="Ulrike Hiltner" w:date="2018-02-28T17:28:00Z">
        <w:r w:rsidRPr="00450098" w:rsidDel="00771204">
          <w:delText xml:space="preserve">provide an excellent basis for the parameterization of </w:delText>
        </w:r>
      </w:del>
      <w:del w:id="456" w:author="Ulrike Hiltner" w:date="2018-02-28T14:57:00Z">
        <w:r w:rsidRPr="00450098" w:rsidDel="009B0AC2">
          <w:delText>the FORMIND</w:delText>
        </w:r>
      </w:del>
      <w:del w:id="457" w:author="Ulrike Hiltner" w:date="2018-02-28T17:28:00Z">
        <w:r w:rsidRPr="00450098" w:rsidDel="00771204">
          <w:delText xml:space="preserve"> model</w:delText>
        </w:r>
      </w:del>
      <w:del w:id="458" w:author="Ulrike Hiltner" w:date="2018-02-28T14:57:00Z">
        <w:r w:rsidRPr="00450098" w:rsidDel="009B0AC2">
          <w:delText>, but also enable the innovative core of this study</w:delText>
        </w:r>
      </w:del>
      <w:del w:id="459" w:author="Ulrike Hiltner" w:date="2018-02-28T17:28:00Z">
        <w:r w:rsidRPr="00450098" w:rsidDel="00771204">
          <w:delText xml:space="preserve">. </w:delText>
        </w:r>
      </w:del>
      <w:del w:id="460" w:author="Ulrike Hiltner" w:date="2018-02-28T17:16:00Z">
        <w:r w:rsidRPr="00450098" w:rsidDel="009C7F14">
          <w:delText>S</w:delText>
        </w:r>
      </w:del>
      <w:del w:id="461" w:author="Ulrike Hiltner" w:date="2018-02-28T17:28:00Z">
        <w:r w:rsidRPr="00450098" w:rsidDel="00771204">
          <w:delText xml:space="preserve">hort-term simulation results </w:delText>
        </w:r>
      </w:del>
      <w:del w:id="462" w:author="Ulrike Hiltner" w:date="2018-02-28T17:16:00Z">
        <w:r w:rsidRPr="00450098" w:rsidDel="009C7F14">
          <w:delText xml:space="preserve">should </w:delText>
        </w:r>
      </w:del>
      <w:del w:id="463" w:author="Ulrike Hiltner" w:date="2018-02-28T17:28:00Z">
        <w:r w:rsidRPr="00450098" w:rsidDel="00771204">
          <w:delText xml:space="preserve">be </w:delText>
        </w:r>
      </w:del>
      <w:del w:id="464" w:author="Ulrike Hiltner" w:date="2018-02-28T17:17:00Z">
        <w:r w:rsidRPr="00450098" w:rsidDel="009C7F14">
          <w:delText xml:space="preserve">validated </w:delText>
        </w:r>
      </w:del>
      <w:del w:id="465" w:author="Ulrike Hiltner" w:date="2018-02-28T17:28:00Z">
        <w:r w:rsidRPr="00450098" w:rsidDel="00771204">
          <w:delText>with regard to disturbances caused by selective deforestation during silviculture</w:delText>
        </w:r>
      </w:del>
      <w:del w:id="466" w:author="Ulrike Hiltner" w:date="2018-02-28T17:17:00Z">
        <w:r w:rsidRPr="00450098" w:rsidDel="009C7F14">
          <w:delText xml:space="preserve">. </w:delText>
        </w:r>
      </w:del>
      <w:del w:id="467" w:author="Ulrike Hiltner" w:date="2018-02-28T17:16:00Z">
        <w:r w:rsidRPr="00450098" w:rsidDel="009676DD">
          <w:delText>The model validation</w:delText>
        </w:r>
      </w:del>
      <w:del w:id="468" w:author="Ulrike Hiltner" w:date="2018-02-28T17:17:00Z">
        <w:r w:rsidRPr="00450098" w:rsidDel="009C7F14">
          <w:delText xml:space="preserve"> enabled</w:delText>
        </w:r>
      </w:del>
      <w:del w:id="469" w:author="Ulrike Hiltner" w:date="2018-02-28T17:28:00Z">
        <w:r w:rsidRPr="00450098" w:rsidDel="00771204">
          <w:delText xml:space="preserve"> a qualitative evaluation of the simulation results of long-term simulations of different scenarios.</w:delText>
        </w:r>
      </w:del>
      <w:del w:id="470" w:author="Ulrike Hiltner" w:date="2018-02-28T17:29:00Z">
        <w:r w:rsidRPr="00450098" w:rsidDel="00771204">
          <w:delText xml:space="preserve"> </w:delText>
        </w:r>
      </w:del>
      <w:del w:id="471" w:author="Ulrike Hiltner" w:date="2018-03-01T09:53:00Z">
        <w:r w:rsidRPr="00744319" w:rsidDel="00486E23">
          <w:delText>W</w:delText>
        </w:r>
      </w:del>
      <w:del w:id="472" w:author="Ulrike Hiltner" w:date="2018-03-01T11:02:00Z">
        <w:r w:rsidRPr="00744319" w:rsidDel="002F3F2B">
          <w:delText>e tried to answer</w:delText>
        </w:r>
        <w:r w:rsidRPr="002C753F" w:rsidDel="002F3F2B">
          <w:delText xml:space="preserve"> the following three research questions:</w:delText>
        </w:r>
      </w:del>
    </w:p>
    <w:p w:rsidR="00D7084D" w:rsidRPr="00450098" w:rsidDel="00B250E2" w:rsidRDefault="00450098">
      <w:pPr>
        <w:pStyle w:val="berschrift1"/>
        <w:numPr>
          <w:ilvl w:val="0"/>
          <w:numId w:val="15"/>
        </w:numPr>
        <w:rPr>
          <w:del w:id="473" w:author="Ulrike Hiltner" w:date="2018-02-28T16:04:00Z"/>
        </w:rPr>
        <w:pPrChange w:id="474" w:author="Ulrike Hiltner" w:date="2018-03-12T12:40:00Z">
          <w:pPr>
            <w:numPr>
              <w:numId w:val="4"/>
            </w:numPr>
            <w:ind w:left="360" w:hanging="360"/>
          </w:pPr>
        </w:pPrChange>
      </w:pPr>
      <w:del w:id="475" w:author="Ulrike Hiltner" w:date="2018-02-28T16:03:00Z">
        <w:r w:rsidRPr="00B250E2" w:rsidDel="00B250E2">
          <w:delText xml:space="preserve">Is it possible to map the forest structure of </w:delText>
        </w:r>
      </w:del>
      <w:del w:id="476" w:author="Ulrike Hiltner" w:date="2017-12-08T15:02:00Z">
        <w:r w:rsidRPr="00B250E2" w:rsidDel="00744319">
          <w:delText>undisturbed growth dynamics</w:delText>
        </w:r>
      </w:del>
      <w:del w:id="477" w:author="Ulrike Hiltner" w:date="2018-02-28T16:03:00Z">
        <w:r w:rsidRPr="00B250E2" w:rsidDel="00B250E2">
          <w:delText xml:space="preserve"> (here: aboveground biomass, basal area) using </w:delText>
        </w:r>
      </w:del>
      <w:del w:id="478" w:author="Ulrike Hiltner" w:date="2017-12-08T15:02:00Z">
        <w:r w:rsidRPr="00B250E2" w:rsidDel="00744319">
          <w:delText>the FORMIND</w:delText>
        </w:r>
      </w:del>
      <w:del w:id="479" w:author="Ulrike Hiltner" w:date="2018-02-28T16:03:00Z">
        <w:r w:rsidRPr="00B250E2" w:rsidDel="00B250E2">
          <w:delText xml:space="preserve"> forest model</w:delText>
        </w:r>
      </w:del>
      <w:del w:id="480" w:author="Ulrike Hiltner" w:date="2018-02-28T16:04:00Z">
        <w:r w:rsidRPr="00B250E2" w:rsidDel="00B250E2">
          <w:delText>?</w:delText>
        </w:r>
      </w:del>
    </w:p>
    <w:p w:rsidR="00D7084D" w:rsidDel="00F35962" w:rsidRDefault="00450098">
      <w:pPr>
        <w:pStyle w:val="berschrift1"/>
        <w:numPr>
          <w:ilvl w:val="0"/>
          <w:numId w:val="15"/>
        </w:numPr>
        <w:rPr>
          <w:del w:id="481" w:author="Ulrike Hiltner" w:date="2018-02-28T16:22:00Z"/>
        </w:rPr>
        <w:pPrChange w:id="482" w:author="Ulrike Hiltner" w:date="2018-03-12T12:40:00Z">
          <w:pPr>
            <w:numPr>
              <w:numId w:val="4"/>
            </w:numPr>
            <w:ind w:left="360" w:hanging="360"/>
          </w:pPr>
        </w:pPrChange>
      </w:pPr>
      <w:del w:id="483" w:author="Ulrike Hiltner" w:date="2018-02-28T16:17:00Z">
        <w:r w:rsidRPr="00B250E2" w:rsidDel="00B250E2">
          <w:delText xml:space="preserve">Is it possible to map the forest structure </w:delText>
        </w:r>
      </w:del>
      <w:del w:id="484" w:author="Ulrike Hiltner" w:date="2017-12-08T15:03:00Z">
        <w:r w:rsidRPr="00B250E2" w:rsidDel="00744319">
          <w:delText xml:space="preserve">of </w:delText>
        </w:r>
      </w:del>
      <w:del w:id="485" w:author="Ulrike Hiltner" w:date="2018-02-28T16:17:00Z">
        <w:r w:rsidRPr="00B250E2" w:rsidDel="00B250E2">
          <w:delText xml:space="preserve">growth dynamics disturbed by selective logging with the help of </w:delText>
        </w:r>
      </w:del>
      <w:del w:id="486" w:author="Ulrike Hiltner" w:date="2017-12-08T15:03:00Z">
        <w:r w:rsidRPr="00B250E2" w:rsidDel="00744319">
          <w:delText>the FORMIND</w:delText>
        </w:r>
      </w:del>
      <w:del w:id="487" w:author="Ulrike Hiltner" w:date="2018-02-28T16:17:00Z">
        <w:r w:rsidRPr="00B250E2" w:rsidDel="00B250E2">
          <w:delText xml:space="preserve"> forest model</w:delText>
        </w:r>
      </w:del>
      <w:del w:id="488" w:author="Ulrike Hiltner" w:date="2017-12-08T15:03:00Z">
        <w:r w:rsidRPr="00B250E2" w:rsidDel="00744319">
          <w:delText xml:space="preserve"> by adding the management module</w:delText>
        </w:r>
      </w:del>
      <w:del w:id="489" w:author="Ulrike Hiltner" w:date="2018-03-01T10:05:00Z">
        <w:r w:rsidRPr="00B250E2" w:rsidDel="00F35962">
          <w:delText>?</w:delText>
        </w:r>
      </w:del>
    </w:p>
    <w:p w:rsidR="00D7084D" w:rsidRPr="00FF6A44" w:rsidDel="00FF6A44" w:rsidRDefault="00450098">
      <w:pPr>
        <w:pStyle w:val="berschrift1"/>
        <w:numPr>
          <w:ilvl w:val="0"/>
          <w:numId w:val="15"/>
        </w:numPr>
        <w:rPr>
          <w:del w:id="490" w:author="Ulrike Hiltner" w:date="2018-02-28T16:22:00Z"/>
        </w:rPr>
        <w:pPrChange w:id="491" w:author="Ulrike Hiltner" w:date="2018-03-12T12:40:00Z">
          <w:pPr>
            <w:numPr>
              <w:numId w:val="4"/>
            </w:numPr>
            <w:ind w:left="360" w:hanging="360"/>
          </w:pPr>
        </w:pPrChange>
      </w:pPr>
      <w:del w:id="492" w:author="Ulrike Hiltner" w:date="2018-02-28T16:22:00Z">
        <w:r w:rsidRPr="00FF6A44" w:rsidDel="00FF6A44">
          <w:delText>How resilient is the biomass productivity of the forest stand until the end of this century with regard to varying damage intensity in selective logging events?</w:delText>
        </w:r>
      </w:del>
    </w:p>
    <w:p w:rsidR="00D7084D" w:rsidRPr="00450098" w:rsidRDefault="00450098">
      <w:pPr>
        <w:pStyle w:val="berschrift1"/>
        <w:numPr>
          <w:ilvl w:val="0"/>
          <w:numId w:val="15"/>
        </w:numPr>
        <w:pPrChange w:id="493" w:author="Ulrike Hiltner" w:date="2018-03-12T12:40:00Z">
          <w:pPr>
            <w:pStyle w:val="berschrift1"/>
          </w:pPr>
        </w:pPrChange>
      </w:pPr>
      <w:bookmarkStart w:id="494" w:name="header2"/>
      <w:bookmarkEnd w:id="494"/>
      <w:del w:id="495" w:author="Ulrike Hiltner" w:date="2018-03-12T12:25:00Z">
        <w:r w:rsidRPr="00450098" w:rsidDel="00177113">
          <w:delText xml:space="preserve">2. </w:delText>
        </w:r>
      </w:del>
      <w:r w:rsidRPr="00450098">
        <w:t>Methods</w:t>
      </w:r>
    </w:p>
    <w:p w:rsidR="00D7084D" w:rsidRPr="00450098" w:rsidDel="00744319" w:rsidRDefault="00C07449">
      <w:pPr>
        <w:pStyle w:val="berschrift2"/>
        <w:rPr>
          <w:del w:id="496" w:author="Ulrike Hiltner" w:date="2017-12-08T15:03:00Z"/>
        </w:rPr>
        <w:pPrChange w:id="497" w:author="Ulrike Hiltner" w:date="2018-03-12T12:31:00Z">
          <w:pPr/>
        </w:pPrChange>
      </w:pPr>
      <w:ins w:id="498" w:author="Ulrike Hiltner" w:date="2018-03-12T13:24:00Z">
        <w:r>
          <w:t xml:space="preserve">2.1 </w:t>
        </w:r>
      </w:ins>
      <w:del w:id="499" w:author="Ulrike Hiltner" w:date="2017-12-08T15:03:00Z">
        <w:r w:rsidR="00450098" w:rsidRPr="00450098" w:rsidDel="00744319">
          <w:delText xml:space="preserve">This chapter documents the methodical approach by describing briefly the FORMIND forest model with management module </w:delText>
        </w:r>
        <w:r w:rsidR="00450098" w:rsidDel="00744319">
          <w:fldChar w:fldCharType="begin"/>
        </w:r>
        <w:r w:rsidR="00450098" w:rsidRPr="00450098" w:rsidDel="00744319">
          <w:delInstrText xml:space="preserve"> HYPERLINK \l "header2.1" \h </w:delInstrText>
        </w:r>
        <w:r w:rsidR="00450098" w:rsidDel="00744319">
          <w:fldChar w:fldCharType="separate"/>
        </w:r>
        <w:r w:rsidR="00450098" w:rsidRPr="00450098" w:rsidDel="00744319">
          <w:delText>(chap. 2.1)</w:delText>
        </w:r>
        <w:r w:rsidR="00450098" w:rsidDel="00744319">
          <w:fldChar w:fldCharType="end"/>
        </w:r>
        <w:r w:rsidR="00450098" w:rsidRPr="00450098" w:rsidDel="00744319">
          <w:delText xml:space="preserve">. The adaptation of FORMIND to the Paracou test site in French Guiana is based on a parameterization, for which measurements of field data from forest inventories were carried out </w:delText>
        </w:r>
        <w:r w:rsidR="00450098" w:rsidDel="00744319">
          <w:fldChar w:fldCharType="begin"/>
        </w:r>
        <w:r w:rsidR="00450098" w:rsidRPr="00450098" w:rsidDel="00744319">
          <w:delInstrText xml:space="preserve"> HYPERLINK \l "header2.2" \h </w:delInstrText>
        </w:r>
        <w:r w:rsidR="00450098" w:rsidDel="00744319">
          <w:fldChar w:fldCharType="separate"/>
        </w:r>
        <w:r w:rsidR="00450098" w:rsidRPr="00450098" w:rsidDel="00744319">
          <w:delText>(chap. 2.2)</w:delText>
        </w:r>
        <w:r w:rsidR="00450098" w:rsidDel="00744319">
          <w:fldChar w:fldCharType="end"/>
        </w:r>
        <w:r w:rsidR="00450098" w:rsidRPr="00450098" w:rsidDel="00744319">
          <w:delText xml:space="preserve">. The approach to the forest model's parameterization and calibration as well as the management module's parameterization and validation are documented in </w:delText>
        </w:r>
        <w:r w:rsidR="00450098" w:rsidDel="00744319">
          <w:fldChar w:fldCharType="begin"/>
        </w:r>
        <w:r w:rsidR="00450098" w:rsidRPr="00450098" w:rsidDel="00744319">
          <w:delInstrText xml:space="preserve"> HYPERLINK \l "header2.3" \h </w:delInstrText>
        </w:r>
        <w:r w:rsidR="00450098" w:rsidDel="00744319">
          <w:fldChar w:fldCharType="separate"/>
        </w:r>
        <w:r w:rsidR="00450098" w:rsidRPr="00450098" w:rsidDel="00744319">
          <w:delText>chap. 2.3</w:delText>
        </w:r>
        <w:r w:rsidR="00450098" w:rsidDel="00744319">
          <w:fldChar w:fldCharType="end"/>
        </w:r>
        <w:r w:rsidR="00450098" w:rsidRPr="00450098" w:rsidDel="00744319">
          <w:delText xml:space="preserve">. The parameter settings for the simulation experiments are described in </w:delText>
        </w:r>
        <w:r w:rsidR="00450098" w:rsidDel="00744319">
          <w:fldChar w:fldCharType="begin"/>
        </w:r>
        <w:r w:rsidR="00450098" w:rsidRPr="00450098" w:rsidDel="00744319">
          <w:delInstrText xml:space="preserve"> HYPERLINK \l "header2.4" \h </w:delInstrText>
        </w:r>
        <w:r w:rsidR="00450098" w:rsidDel="00744319">
          <w:fldChar w:fldCharType="separate"/>
        </w:r>
        <w:r w:rsidR="00450098" w:rsidRPr="00450098" w:rsidDel="00744319">
          <w:delText>chap. 2.4</w:delText>
        </w:r>
        <w:r w:rsidR="00450098" w:rsidDel="00744319">
          <w:fldChar w:fldCharType="end"/>
        </w:r>
        <w:r w:rsidR="00450098" w:rsidRPr="00450098" w:rsidDel="00744319">
          <w:delText xml:space="preserve">. This served to analyze and evaluate the effects of disturbances caused by selective logging recorded at the Paracou test site in French Guiana. The parameterization process of the forest model and management module of FORMIND as well as detailed lists of the parameter values are documented in the supplementary material </w:delText>
        </w:r>
        <w:r w:rsidR="00450098" w:rsidDel="00744319">
          <w:fldChar w:fldCharType="begin"/>
        </w:r>
        <w:r w:rsidR="00450098" w:rsidRPr="00450098" w:rsidDel="00744319">
          <w:delInstrText xml:space="preserve"> HYPERLINK \l "headerA1" \h </w:delInstrText>
        </w:r>
        <w:r w:rsidR="00450098" w:rsidDel="00744319">
          <w:fldChar w:fldCharType="separate"/>
        </w:r>
        <w:r w:rsidR="00450098" w:rsidRPr="00450098" w:rsidDel="00744319">
          <w:delText>(Appendix A1</w:delText>
        </w:r>
        <w:r w:rsidR="00450098" w:rsidDel="00744319">
          <w:fldChar w:fldCharType="end"/>
        </w:r>
        <w:r w:rsidR="00450098" w:rsidRPr="00450098" w:rsidDel="00744319">
          <w:delText xml:space="preserve">; </w:delText>
        </w:r>
        <w:r w:rsidR="00450098" w:rsidDel="00744319">
          <w:fldChar w:fldCharType="begin"/>
        </w:r>
        <w:r w:rsidR="00450098" w:rsidRPr="00450098" w:rsidDel="00744319">
          <w:delInstrText xml:space="preserve"> HYPERLINK \l "headerA2" \h </w:delInstrText>
        </w:r>
        <w:r w:rsidR="00450098" w:rsidDel="00744319">
          <w:fldChar w:fldCharType="separate"/>
        </w:r>
        <w:r w:rsidR="00450098" w:rsidRPr="00450098" w:rsidDel="00744319">
          <w:delText>A2</w:delText>
        </w:r>
        <w:r w:rsidR="00450098" w:rsidDel="00744319">
          <w:fldChar w:fldCharType="end"/>
        </w:r>
        <w:r w:rsidR="00450098" w:rsidRPr="00450098" w:rsidDel="00744319">
          <w:delText>).</w:delText>
        </w:r>
      </w:del>
    </w:p>
    <w:p w:rsidR="00D7084D" w:rsidRPr="00450098" w:rsidRDefault="00450098">
      <w:pPr>
        <w:pStyle w:val="berschrift2"/>
      </w:pPr>
      <w:bookmarkStart w:id="500" w:name="header2.1"/>
      <w:bookmarkStart w:id="501" w:name="_Ref508619363"/>
      <w:bookmarkEnd w:id="500"/>
      <w:del w:id="502" w:author="Ulrike Hiltner" w:date="2018-03-12T12:27:00Z">
        <w:r w:rsidRPr="00450098" w:rsidDel="00177113">
          <w:delText xml:space="preserve">2.1. </w:delText>
        </w:r>
      </w:del>
      <w:ins w:id="503" w:author="Ulrike Hiltner" w:date="2018-03-02T14:36:00Z">
        <w:r w:rsidR="00FC66B6">
          <w:t xml:space="preserve">Description of </w:t>
        </w:r>
      </w:ins>
      <w:del w:id="504" w:author="Ulrike Hiltner" w:date="2018-03-02T14:36:00Z">
        <w:r w:rsidRPr="00450098" w:rsidDel="00FC66B6">
          <w:delText>T</w:delText>
        </w:r>
      </w:del>
      <w:ins w:id="505" w:author="Ulrike Hiltner" w:date="2018-03-02T14:36:00Z">
        <w:r w:rsidR="00FC66B6">
          <w:t>t</w:t>
        </w:r>
      </w:ins>
      <w:r w:rsidRPr="00450098">
        <w:t xml:space="preserve">he FORMIND </w:t>
      </w:r>
      <w:ins w:id="506" w:author="Ulrike Hiltner" w:date="2018-03-06T20:24:00Z">
        <w:r w:rsidR="00343441">
          <w:t xml:space="preserve">forest </w:t>
        </w:r>
      </w:ins>
      <w:r w:rsidRPr="00450098">
        <w:t>model</w:t>
      </w:r>
      <w:bookmarkEnd w:id="501"/>
      <w:del w:id="507" w:author="Ulrike Hiltner" w:date="2018-03-02T14:36:00Z">
        <w:r w:rsidRPr="00450098" w:rsidDel="00FC66B6">
          <w:delText>'s description</w:delText>
        </w:r>
      </w:del>
    </w:p>
    <w:p w:rsidR="004C5E3A" w:rsidRDefault="00450098">
      <w:pPr>
        <w:rPr>
          <w:ins w:id="508" w:author="Ulrike Hiltner" w:date="2018-03-01T16:01:00Z"/>
          <w:lang w:val="en-US"/>
        </w:rPr>
      </w:pPr>
      <w:del w:id="509" w:author="Ulrike Hiltner" w:date="2018-04-10T11:06:00Z">
        <w:r w:rsidRPr="00450098" w:rsidDel="00051C61">
          <w:rPr>
            <w:lang w:val="en-US"/>
          </w:rPr>
          <w:delText xml:space="preserve">On the basis of field observation data from forest inventories of the test site at Paracou in French Guiana </w:delText>
        </w:r>
      </w:del>
      <w:del w:id="510" w:author="Ulrike Hiltner" w:date="2018-03-12T13:16:00Z">
        <w:r w:rsidR="00C41B75" w:rsidDel="00C07449">
          <w:fldChar w:fldCharType="begin"/>
        </w:r>
        <w:r w:rsidR="00C41B75" w:rsidRPr="00051C61" w:rsidDel="00C07449">
          <w:rPr>
            <w:lang w:val="en-US"/>
            <w:rPrChange w:id="511" w:author="Ulrike Hiltner" w:date="2018-04-10T11:06:00Z">
              <w:rPr/>
            </w:rPrChange>
          </w:rPr>
          <w:delInstrText xml:space="preserve"> HYPERLINK \l "header2.2" \h </w:delInstrText>
        </w:r>
        <w:r w:rsidR="00C41B75" w:rsidDel="00C07449">
          <w:fldChar w:fldCharType="separate"/>
        </w:r>
        <w:r w:rsidRPr="00450098" w:rsidDel="00C07449">
          <w:rPr>
            <w:lang w:val="en-US"/>
          </w:rPr>
          <w:delText>(chap.</w:delText>
        </w:r>
      </w:del>
      <w:del w:id="512" w:author="Ulrike Hiltner" w:date="2018-03-12T12:41:00Z">
        <w:r w:rsidRPr="00450098" w:rsidDel="002C753F">
          <w:rPr>
            <w:lang w:val="en-US"/>
          </w:rPr>
          <w:delText xml:space="preserve"> 2.2</w:delText>
        </w:r>
      </w:del>
      <w:del w:id="513" w:author="Ulrike Hiltner" w:date="2018-03-12T13:16:00Z">
        <w:r w:rsidRPr="00450098" w:rsidDel="00C07449">
          <w:rPr>
            <w:lang w:val="en-US"/>
          </w:rPr>
          <w:delText>)</w:delText>
        </w:r>
        <w:r w:rsidR="00C41B75" w:rsidDel="00C07449">
          <w:rPr>
            <w:lang w:val="en-US"/>
          </w:rPr>
          <w:fldChar w:fldCharType="end"/>
        </w:r>
      </w:del>
      <w:del w:id="514" w:author="Ulrike Hiltner" w:date="2018-04-10T11:06:00Z">
        <w:r w:rsidRPr="00450098" w:rsidDel="00051C61">
          <w:rPr>
            <w:lang w:val="en-US"/>
          </w:rPr>
          <w:delText>, we adjusted</w:delText>
        </w:r>
      </w:del>
      <w:ins w:id="515" w:author="Ulrike Hiltner" w:date="2018-04-10T11:06:00Z">
        <w:r w:rsidR="00051C61">
          <w:rPr>
            <w:lang w:val="en-US"/>
          </w:rPr>
          <w:t>In this study we used</w:t>
        </w:r>
      </w:ins>
      <w:r w:rsidRPr="00450098">
        <w:rPr>
          <w:lang w:val="en-US"/>
        </w:rPr>
        <w:t xml:space="preserve"> the individual-based forest gap model FORMIND plus management module </w:t>
      </w:r>
      <w:ins w:id="516" w:author="Ulrike Hiltner" w:date="2018-03-12T10:46:00Z">
        <w:r w:rsidR="00CB0D2E">
          <w:rPr>
            <w:lang w:val="en-US"/>
          </w:rPr>
          <w:fldChar w:fldCharType="begin" w:fldLock="1"/>
        </w:r>
      </w:ins>
      <w:r w:rsidR="00CB0D2E">
        <w:rPr>
          <w:lang w:val="en-US"/>
        </w:rPr>
        <w:instrText>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"id" : "ITEM-2", "itemData" : { "DOI" : "10.1016/j.foreco.2004.10.028", "ISBN" : "0378-1127", "ISSN" : "03781127", "abstract" : "Sixty-four different tree-harvesting scenarios in an initially undisturbed Dipterocarp lowland rain forest stand in Sabah (Malaysia) were simulated with the rain forest growth model FORMIND. The scenarios differ in terms of their minimum cutting diameter, logging cycle, method and intensity. The simulation results include harvest yields and the impact on forest structure (canopy opening and changes in species composition). Multicriteria decision analysis was used to evaluate the scenarios and identify optimum ones by applying a stochastic extension of the PROMETHEE method. Almost all optimum scenarios used reduced-impact logging. High cutting limits or low logging intensities could not compensate for the high damage caused by conventional logging techniques. Five scenarios proved to be optimum for a wide range of priorities concerning different forest functions. They all use reduced-impact logging and long logging cycles (\u226560 years), either with a minimum cutting limit of 50 or 60 cm stem diameter, or with medium logging intensities. \u00a9 2004 Elsevier B.V. All rights reserved.", "author" : [ { "dropping-particle" : "", "family" : "Huth", "given" : "Andreas", "non-dropping-particle" : "", "parse-names" : false, "suffix" : "" }, { "dropping-particle" : "", "family" : "Drechsler", "given" : "Martin", "non-dropping-particle" : "", "parse-names" : false, "suffix" : "" }, { "dropping-particle" : "", "family" : "K\u00f6hler", "given" : "Peter", "non-dropping-particle" : "", "parse-names" : false, "suffix" : "" } ], "container-title" : "Forest Ecology and Management", "id" : "ITEM-2", "issue" : "1-2", "issued" : { "date-parts" : [ [ "2005", "3" ] ] }, "page" : "215-232", "title" : "Using multicriteria decision analysis and a forest growth model to assess impacts of tree harvesting in Dipterocarp lowland rain forests", "type" : "article-journal", "volume" : "207" }, "uris" : [ "http://www.mendeley.com/documents/?uuid=d32a569b-30bb-4833-bde6-8191aa3a1688" ] }, { "id" : "ITEM-3", "itemData" : { "DOI" : "10.1016/j.jenvman.2004.03.008", "ISBN" : "0301-4797", "ISSN" : "03014797", "PMID" : "15217720", "abstract" : "Forest growth models are useful tools for investigating the long-term impacts of logging. In this paper, the results of the rain forest growth model FORMIND were assessed by a multicriteria decision analysis. The main processes covered by FORMIND include tree growth, mortality, regeneration and competition. Tree growth is calculated based on a carbon balance approach. Trees compete for light and space; dying large trees fall down and create gaps in the forest. Sixty-four different logging scenarios for an initially undisturbed forest stand at Deramakot (Malaysia) were simulated. The scenarios differ regarding the logging cycle, logging method, cutting limit and logging intensity. We characterise the impacts with four criteria describing the yield, canopy opening and changes in species composition. Multicriteria decision analysis was used for the first time to evaluate the scenarios and identify the efficient ones. Our results plainly show that reduced-impact logging scenarios are more 'efficient' than the others, since in these scenarios forest damage is minimised without significantly reducing yield. Nevertheless, there is a trade-off between yield and achieving a desired ecological state of logged forest; the ecological state of the logged forests can only be improved by reducing yields and enlarging the logging cycles. Our study also demonstrates that high cutting limits or low logging intensities cannot compensate for the high level of damage caused by conventional logging techniques. ?? 2004 Elsevier Ltd. All rights reserved.", "author" : [ { "dropping-particle" : "", "family" : "Huth", "given" : "Andreas", "non-dropping-particle" : "", "parse-names" : false, "suffix" : "" }, { "dropping-particle" : "", "family" : "Drechsler", "given" : "Martin", "non-dropping-particle" : "", "parse-names" : false, "suffix" : "" }, { "dropping-particle" : "", "family" : "K\u00f6hler", "given" : "Peter", "non-dropping-particle" : "", "parse-names" : false, "suffix" : "" } ], "container-title" : "Journal of Environmental Management", "id" : "ITEM-3", "issue" : "4", "issued" : { "date-parts" : [ [ "2004", "7" ] ] }, "page" : "321-333", "title" : "Multicriteria evaluation of simulated logging scenarios in a tropical rain forest", "type" : "article-journal", "volume" : "71" }, "uris" : [ "http://www.mendeley.com/documents/?uuid=c1faeb09-e844-4666-b42e-1f8bc4c21548" ] } ], "mendeley" : { "formattedCitation" : "(Fischer et al., 2016; Huth et al., 2005, 2004)", "plainTextFormattedCitation" : "(Fischer et al., 2016; Huth et al., 2005, 2004)", "previouslyFormattedCitation" : "(Fischer et al., 2016; Huth et al., 2005, 2004)" }, "properties" : {  }, "schema" : "https://github.com/citation-style-language/schema/raw/master/csl-citation.json" }</w:instrText>
      </w:r>
      <w:r w:rsidR="00CB0D2E">
        <w:rPr>
          <w:lang w:val="en-US"/>
        </w:rPr>
        <w:fldChar w:fldCharType="separate"/>
      </w:r>
      <w:r w:rsidR="00CB0D2E" w:rsidRPr="00CB0D2E">
        <w:rPr>
          <w:noProof/>
          <w:lang w:val="en-US"/>
        </w:rPr>
        <w:t>(Fischer et al., 2016; Huth et al., 2005, 2004)</w:t>
      </w:r>
      <w:ins w:id="517" w:author="Ulrike Hiltner" w:date="2018-03-12T10:46:00Z">
        <w:r w:rsidR="00CB0D2E">
          <w:rPr>
            <w:lang w:val="en-US"/>
          </w:rPr>
          <w:fldChar w:fldCharType="end"/>
        </w:r>
      </w:ins>
      <w:del w:id="518" w:author="Ulrike Hiltner" w:date="2018-03-12T10:47:00Z">
        <w:r w:rsidRPr="00450098" w:rsidDel="00CB0D2E">
          <w:rPr>
            <w:lang w:val="en-US"/>
          </w:rPr>
          <w:delText>(Fischer et al. 2016; Huth, Drechsler, and Köhler 2004)</w:delText>
        </w:r>
      </w:del>
      <w:r w:rsidRPr="00450098">
        <w:rPr>
          <w:lang w:val="en-US"/>
        </w:rPr>
        <w:t xml:space="preserve">. </w:t>
      </w:r>
      <w:ins w:id="519" w:author="Ulrike Hiltner" w:date="2018-04-10T11:09:00Z">
        <w:r w:rsidR="00051C61" w:rsidRPr="00051C61">
          <w:rPr>
            <w:lang w:val="en-US"/>
          </w:rPr>
          <w:t>FORMIND was developed to analyze the structure and functions of tropical forests.</w:t>
        </w:r>
      </w:ins>
      <w:del w:id="520" w:author="Ulrike Hiltner" w:date="2018-04-10T11:09:00Z">
        <w:r w:rsidRPr="00450098" w:rsidDel="00051C61">
          <w:rPr>
            <w:lang w:val="en-US"/>
          </w:rPr>
          <w:delText xml:space="preserve">FORMIND is designed to analyze different </w:delText>
        </w:r>
      </w:del>
      <w:del w:id="521" w:author="Ulrike Hiltner" w:date="2018-03-01T15:34:00Z">
        <w:r w:rsidRPr="00450098" w:rsidDel="006B04BF">
          <w:rPr>
            <w:lang w:val="en-US"/>
          </w:rPr>
          <w:delText xml:space="preserve">output </w:delText>
        </w:r>
      </w:del>
      <w:del w:id="522" w:author="Ulrike Hiltner" w:date="2018-04-10T11:09:00Z">
        <w:r w:rsidRPr="00450098" w:rsidDel="00051C61">
          <w:rPr>
            <w:lang w:val="en-US"/>
          </w:rPr>
          <w:delText>variables related to the forest stand structure and functions of tropical forests.</w:delText>
        </w:r>
      </w:del>
      <w:r w:rsidRPr="00450098">
        <w:rPr>
          <w:lang w:val="en-US"/>
        </w:rPr>
        <w:t xml:space="preserve"> </w:t>
      </w:r>
      <w:ins w:id="523" w:author="Ulrike Hiltner" w:date="2018-03-01T15:45:00Z">
        <w:r w:rsidR="00EF4E56" w:rsidRPr="00EF4E56">
          <w:rPr>
            <w:lang w:val="en-US"/>
          </w:rPr>
          <w:t xml:space="preserve">In this study, the special interest in forest growth pointed at the </w:t>
        </w:r>
      </w:ins>
      <w:ins w:id="524" w:author="Ulrike Hiltner" w:date="2018-03-02T13:41:00Z">
        <w:r w:rsidR="004057FC">
          <w:rPr>
            <w:lang w:val="en-US"/>
          </w:rPr>
          <w:t>secondary succession (after selective logging)</w:t>
        </w:r>
      </w:ins>
      <w:ins w:id="525" w:author="Ulrike Hiltner" w:date="2018-03-01T15:45:00Z">
        <w:r w:rsidR="00EF4E56" w:rsidRPr="00EF4E56">
          <w:rPr>
            <w:lang w:val="en-US"/>
          </w:rPr>
          <w:t xml:space="preserve"> of aboveground biomass as well as the </w:t>
        </w:r>
        <w:r w:rsidR="00EF4E56">
          <w:rPr>
            <w:lang w:val="en-US"/>
          </w:rPr>
          <w:t>gross primary productivity.</w:t>
        </w:r>
      </w:ins>
      <w:del w:id="526" w:author="Ulrike Hiltner" w:date="2018-03-01T15:45:00Z">
        <w:r w:rsidRPr="00450098" w:rsidDel="00EF4E56">
          <w:rPr>
            <w:lang w:val="en-US"/>
          </w:rPr>
          <w:delText xml:space="preserve">In this study, the special interest in </w:delText>
        </w:r>
      </w:del>
      <w:del w:id="527" w:author="Ulrike Hiltner" w:date="2018-03-01T15:42:00Z">
        <w:r w:rsidRPr="00450098" w:rsidDel="00EF4E56">
          <w:rPr>
            <w:lang w:val="en-US"/>
          </w:rPr>
          <w:delText xml:space="preserve">the functionality of </w:delText>
        </w:r>
      </w:del>
      <w:del w:id="528" w:author="Ulrike Hiltner" w:date="2018-03-01T15:45:00Z">
        <w:r w:rsidRPr="00450098" w:rsidDel="00EF4E56">
          <w:rPr>
            <w:lang w:val="en-US"/>
          </w:rPr>
          <w:delText xml:space="preserve">forest growth </w:delText>
        </w:r>
      </w:del>
      <w:del w:id="529" w:author="Ulrike Hiltner" w:date="2018-03-01T15:43:00Z">
        <w:r w:rsidRPr="00450098" w:rsidDel="00EF4E56">
          <w:rPr>
            <w:lang w:val="en-US"/>
          </w:rPr>
          <w:delText xml:space="preserve">(succession) </w:delText>
        </w:r>
      </w:del>
      <w:del w:id="530" w:author="Ulrike Hiltner" w:date="2018-03-01T15:45:00Z">
        <w:r w:rsidRPr="00450098" w:rsidDel="00EF4E56">
          <w:rPr>
            <w:lang w:val="en-US"/>
          </w:rPr>
          <w:delText>pointed at the disturbance of aboveground biomass as well as the tree species' gross primary productivity.</w:delText>
        </w:r>
      </w:del>
      <w:r w:rsidRPr="00450098">
        <w:rPr>
          <w:lang w:val="en-US"/>
        </w:rPr>
        <w:t xml:space="preserve"> </w:t>
      </w:r>
    </w:p>
    <w:p w:rsidR="00D7084D" w:rsidRPr="00450098" w:rsidRDefault="00450098">
      <w:pPr>
        <w:rPr>
          <w:lang w:val="en-US"/>
        </w:rPr>
      </w:pPr>
      <w:del w:id="531" w:author="Ulrike Hiltner" w:date="2018-04-10T11:19:00Z">
        <w:r w:rsidRPr="00450098" w:rsidDel="006A26B5">
          <w:rPr>
            <w:lang w:val="en-US"/>
          </w:rPr>
          <w:delText xml:space="preserve">The fundamental concept of </w:delText>
        </w:r>
      </w:del>
      <w:del w:id="532" w:author="Ulrike Hiltner" w:date="2018-03-01T16:01:00Z">
        <w:r w:rsidRPr="00450098" w:rsidDel="004C5E3A">
          <w:rPr>
            <w:lang w:val="en-US"/>
          </w:rPr>
          <w:delText xml:space="preserve">this </w:delText>
        </w:r>
      </w:del>
      <w:ins w:id="533" w:author="Ulrike Hiltner" w:date="2018-04-10T11:19:00Z">
        <w:r w:rsidR="006A26B5">
          <w:rPr>
            <w:lang w:val="en-US"/>
          </w:rPr>
          <w:t>F</w:t>
        </w:r>
      </w:ins>
      <w:ins w:id="534" w:author="Ulrike Hiltner" w:date="2018-03-01T15:45:00Z">
        <w:r w:rsidR="00EF4E56">
          <w:rPr>
            <w:lang w:val="en-US"/>
          </w:rPr>
          <w:t xml:space="preserve">orest </w:t>
        </w:r>
      </w:ins>
      <w:r w:rsidRPr="00450098">
        <w:rPr>
          <w:lang w:val="en-US"/>
        </w:rPr>
        <w:t xml:space="preserve">gap models </w:t>
      </w:r>
      <w:del w:id="535" w:author="Ulrike Hiltner" w:date="2018-04-10T11:19:00Z">
        <w:r w:rsidRPr="00450098" w:rsidDel="006A26B5">
          <w:rPr>
            <w:lang w:val="en-US"/>
          </w:rPr>
          <w:delText>is the description of</w:delText>
        </w:r>
      </w:del>
      <w:ins w:id="536" w:author="Ulrike Hiltner" w:date="2018-04-10T11:19:00Z">
        <w:r w:rsidR="006A26B5">
          <w:rPr>
            <w:lang w:val="en-US"/>
          </w:rPr>
          <w:t>describe</w:t>
        </w:r>
      </w:ins>
      <w:r w:rsidRPr="00450098">
        <w:rPr>
          <w:lang w:val="en-US"/>
        </w:rPr>
        <w:t xml:space="preserve"> </w:t>
      </w:r>
      <w:del w:id="537" w:author="Ulrike Hiltner" w:date="2018-04-10T11:20:00Z">
        <w:r w:rsidRPr="00450098" w:rsidDel="006A26B5">
          <w:rPr>
            <w:lang w:val="en-US"/>
          </w:rPr>
          <w:delText xml:space="preserve">the </w:delText>
        </w:r>
      </w:del>
      <w:ins w:id="538" w:author="Ulrike Hiltner" w:date="2018-04-10T11:20:00Z">
        <w:r w:rsidR="006A26B5">
          <w:rPr>
            <w:lang w:val="en-US"/>
          </w:rPr>
          <w:t>forest</w:t>
        </w:r>
        <w:r w:rsidR="006A26B5" w:rsidRPr="00450098">
          <w:rPr>
            <w:lang w:val="en-US"/>
          </w:rPr>
          <w:t xml:space="preserve"> </w:t>
        </w:r>
      </w:ins>
      <w:r w:rsidRPr="00450098">
        <w:rPr>
          <w:lang w:val="en-US"/>
        </w:rPr>
        <w:t>succession in small-scale forest patches (</w:t>
      </w:r>
      <w:del w:id="539" w:author="Ulrike Hiltner" w:date="2018-04-10T11:20:00Z">
        <w:r w:rsidRPr="00450098" w:rsidDel="006A26B5">
          <w:rPr>
            <w:lang w:val="en-US"/>
          </w:rPr>
          <w:delText>gap</w:delText>
        </w:r>
      </w:del>
      <w:ins w:id="540" w:author="Ulrike Hiltner" w:date="2018-04-10T11:20:00Z">
        <w:r w:rsidR="006A26B5">
          <w:rPr>
            <w:lang w:val="en-US"/>
          </w:rPr>
          <w:t>patch</w:t>
        </w:r>
      </w:ins>
      <w:r w:rsidRPr="00450098">
        <w:rPr>
          <w:lang w:val="en-US"/>
        </w:rPr>
        <w:t>: 20m x 20m)</w:t>
      </w:r>
      <w:del w:id="541" w:author="Ulrike Hiltner" w:date="2018-04-10T11:21:00Z">
        <w:r w:rsidRPr="00450098" w:rsidDel="006A26B5">
          <w:rPr>
            <w:lang w:val="en-US"/>
          </w:rPr>
          <w:delText xml:space="preserve"> caused by falling large trees</w:delText>
        </w:r>
      </w:del>
      <w:r w:rsidRPr="00450098">
        <w:rPr>
          <w:lang w:val="en-US"/>
        </w:rPr>
        <w:t xml:space="preserve">. The </w:t>
      </w:r>
      <w:del w:id="542" w:author="Ulrike Hiltner" w:date="2018-04-10T11:24:00Z">
        <w:r w:rsidRPr="00450098" w:rsidDel="006A26B5">
          <w:rPr>
            <w:lang w:val="en-US"/>
          </w:rPr>
          <w:delText>model landscape is defined as squared area from</w:delText>
        </w:r>
      </w:del>
      <w:ins w:id="543" w:author="Ulrike Hiltner" w:date="2018-04-10T11:24:00Z">
        <w:r w:rsidR="006A26B5">
          <w:rPr>
            <w:lang w:val="en-US"/>
          </w:rPr>
          <w:t>simulated forest area can range from</w:t>
        </w:r>
      </w:ins>
      <w:r w:rsidRPr="00450098">
        <w:rPr>
          <w:lang w:val="en-US"/>
        </w:rPr>
        <w:t xml:space="preserve"> 1</w:t>
      </w:r>
      <w:del w:id="544" w:author="Ulrike Hiltner" w:date="2018-03-12T12:04:00Z">
        <w:r w:rsidRPr="00450098" w:rsidDel="00896708">
          <w:rPr>
            <w:lang w:val="en-US"/>
          </w:rPr>
          <w:delText xml:space="preserve"> </w:delText>
        </w:r>
      </w:del>
      <w:r w:rsidRPr="00450098">
        <w:rPr>
          <w:lang w:val="en-US"/>
        </w:rPr>
        <w:t>ha up to several km</w:t>
      </w:r>
      <w:r w:rsidRPr="00450098">
        <w:rPr>
          <w:vertAlign w:val="superscript"/>
          <w:lang w:val="en-US"/>
        </w:rPr>
        <w:t>2</w:t>
      </w:r>
      <w:r w:rsidRPr="00450098">
        <w:rPr>
          <w:lang w:val="en-US"/>
        </w:rPr>
        <w:t xml:space="preserve"> (in this study 16</w:t>
      </w:r>
      <w:del w:id="545" w:author="Ulrike Hiltner" w:date="2018-03-12T13:19:00Z">
        <w:r w:rsidRPr="00450098" w:rsidDel="00C07449">
          <w:rPr>
            <w:lang w:val="en-US"/>
          </w:rPr>
          <w:delText xml:space="preserve"> </w:delText>
        </w:r>
      </w:del>
      <w:r w:rsidRPr="00450098">
        <w:rPr>
          <w:lang w:val="en-US"/>
        </w:rPr>
        <w:t xml:space="preserve">ha) being composed of such squared patches. The </w:t>
      </w:r>
      <w:del w:id="546" w:author="Ulrike Hiltner" w:date="2018-04-10T11:36:00Z">
        <w:r w:rsidRPr="00450098" w:rsidDel="001B592B">
          <w:rPr>
            <w:lang w:val="en-US"/>
          </w:rPr>
          <w:delText>patches obtain an explicit spatial position</w:delText>
        </w:r>
      </w:del>
      <w:del w:id="547" w:author="Ulrike Hiltner" w:date="2018-04-10T11:26:00Z">
        <w:r w:rsidRPr="00450098" w:rsidDel="001B592B">
          <w:rPr>
            <w:lang w:val="en-US"/>
          </w:rPr>
          <w:delText>, while</w:delText>
        </w:r>
      </w:del>
      <w:del w:id="548" w:author="Ulrike Hiltner" w:date="2018-04-10T11:36:00Z">
        <w:r w:rsidRPr="00450098" w:rsidDel="001B592B">
          <w:rPr>
            <w:lang w:val="en-US"/>
          </w:rPr>
          <w:delText xml:space="preserve"> the </w:delText>
        </w:r>
      </w:del>
      <w:r w:rsidRPr="00450098">
        <w:rPr>
          <w:lang w:val="en-US"/>
        </w:rPr>
        <w:t xml:space="preserve">trees within a patch are positioned explicitly depending on the light climate on the ground. The FORMIND model's general concept is shown schematically in </w:t>
      </w:r>
      <w:ins w:id="549" w:author="Ulrike Hiltner" w:date="2018-03-12T09:50:00Z">
        <w:r w:rsidR="008D73FC">
          <w:rPr>
            <w:lang w:val="en-US"/>
          </w:rPr>
          <w:t>the supplementary material (</w:t>
        </w:r>
      </w:ins>
      <w:r w:rsidR="00C41B75" w:rsidRPr="009A3C21">
        <w:rPr>
          <w:highlight w:val="yellow"/>
          <w:rPrChange w:id="550" w:author="Ulrike Hiltner" w:date="2018-03-05T11:10:00Z">
            <w:rPr/>
          </w:rPrChange>
        </w:rPr>
        <w:fldChar w:fldCharType="begin"/>
      </w:r>
      <w:r w:rsidR="00C41B75" w:rsidRPr="009A3C21">
        <w:rPr>
          <w:highlight w:val="yellow"/>
          <w:lang w:val="en-US"/>
          <w:rPrChange w:id="551" w:author="Ulrike Hiltner" w:date="2018-03-05T11:10:00Z">
            <w:rPr/>
          </w:rPrChange>
        </w:rPr>
        <w:instrText xml:space="preserve"> HYPERLINK \l "headerA1.1" \h </w:instrText>
      </w:r>
      <w:r w:rsidR="00C41B75" w:rsidRPr="009A3C21">
        <w:rPr>
          <w:highlight w:val="yellow"/>
          <w:rPrChange w:id="552" w:author="Ulrike Hiltner" w:date="2018-03-05T11:10:00Z">
            <w:rPr>
              <w:lang w:val="en-US"/>
            </w:rPr>
          </w:rPrChange>
        </w:rPr>
        <w:fldChar w:fldCharType="separate"/>
      </w:r>
      <w:del w:id="553" w:author="Ulrike Hiltner" w:date="2018-03-12T09:39:00Z">
        <w:r w:rsidRPr="009A3C21" w:rsidDel="00AA1A91">
          <w:rPr>
            <w:highlight w:val="yellow"/>
            <w:lang w:val="en-US"/>
            <w:rPrChange w:id="554" w:author="Ulrike Hiltner" w:date="2018-03-05T11:10:00Z">
              <w:rPr>
                <w:lang w:val="en-US"/>
              </w:rPr>
            </w:rPrChange>
          </w:rPr>
          <w:delText>F</w:delText>
        </w:r>
      </w:del>
      <w:del w:id="555" w:author="Ulrike Hiltner" w:date="2018-03-12T09:50:00Z">
        <w:r w:rsidRPr="009A3C21" w:rsidDel="008D73FC">
          <w:rPr>
            <w:highlight w:val="yellow"/>
            <w:lang w:val="en-US"/>
            <w:rPrChange w:id="556" w:author="Ulrike Hiltner" w:date="2018-03-05T11:10:00Z">
              <w:rPr>
                <w:lang w:val="en-US"/>
              </w:rPr>
            </w:rPrChange>
          </w:rPr>
          <w:delText>ig</w:delText>
        </w:r>
      </w:del>
      <w:del w:id="557" w:author="Ulrike Hiltner" w:date="2018-03-12T09:45:00Z">
        <w:r w:rsidRPr="009A3C21" w:rsidDel="00176D0D">
          <w:rPr>
            <w:highlight w:val="yellow"/>
            <w:lang w:val="en-US"/>
            <w:rPrChange w:id="558" w:author="Ulrike Hiltner" w:date="2018-03-05T11:10:00Z">
              <w:rPr>
                <w:lang w:val="en-US"/>
              </w:rPr>
            </w:rPrChange>
          </w:rPr>
          <w:delText>.</w:delText>
        </w:r>
      </w:del>
      <w:del w:id="559" w:author="Ulrike Hiltner" w:date="2018-03-12T09:50:00Z">
        <w:r w:rsidRPr="009A3C21" w:rsidDel="008D73FC">
          <w:rPr>
            <w:highlight w:val="yellow"/>
            <w:lang w:val="en-US"/>
            <w:rPrChange w:id="560" w:author="Ulrike Hiltner" w:date="2018-03-05T11:10:00Z">
              <w:rPr>
                <w:lang w:val="en-US"/>
              </w:rPr>
            </w:rPrChange>
          </w:rPr>
          <w:delText xml:space="preserve"> </w:delText>
        </w:r>
      </w:del>
      <w:ins w:id="561" w:author="Ulrike Hiltner" w:date="2018-03-12T09:48:00Z">
        <w:r w:rsidR="00176D0D">
          <w:rPr>
            <w:highlight w:val="yellow"/>
            <w:lang w:val="en-US"/>
          </w:rPr>
          <w:t xml:space="preserve">Appendix </w:t>
        </w:r>
      </w:ins>
      <w:r w:rsidRPr="009A3C21">
        <w:rPr>
          <w:highlight w:val="yellow"/>
          <w:lang w:val="en-US"/>
          <w:rPrChange w:id="562" w:author="Ulrike Hiltner" w:date="2018-03-05T11:10:00Z">
            <w:rPr>
              <w:lang w:val="en-US"/>
            </w:rPr>
          </w:rPrChange>
        </w:rPr>
        <w:t>A1</w:t>
      </w:r>
      <w:ins w:id="563" w:author="Ulrike Hiltner" w:date="2018-03-12T09:39:00Z">
        <w:r w:rsidR="00AA1A91">
          <w:rPr>
            <w:highlight w:val="yellow"/>
            <w:lang w:val="en-US"/>
          </w:rPr>
          <w:t>.</w:t>
        </w:r>
      </w:ins>
      <w:ins w:id="564" w:author="Ulrike Hiltner" w:date="2018-03-12T09:52:00Z">
        <w:r w:rsidR="00C505A4">
          <w:rPr>
            <w:highlight w:val="yellow"/>
            <w:lang w:val="en-US"/>
          </w:rPr>
          <w:t>x</w:t>
        </w:r>
      </w:ins>
      <w:del w:id="565" w:author="Ulrike Hiltner" w:date="2018-03-12T09:39:00Z">
        <w:r w:rsidRPr="009A3C21" w:rsidDel="00AA1A91">
          <w:rPr>
            <w:highlight w:val="yellow"/>
            <w:lang w:val="en-US"/>
            <w:rPrChange w:id="566" w:author="Ulrike Hiltner" w:date="2018-03-05T11:10:00Z">
              <w:rPr>
                <w:lang w:val="en-US"/>
              </w:rPr>
            </w:rPrChange>
          </w:rPr>
          <w:delText>.1.1</w:delText>
        </w:r>
      </w:del>
      <w:r w:rsidR="00C41B75" w:rsidRPr="009A3C21">
        <w:rPr>
          <w:highlight w:val="yellow"/>
          <w:lang w:val="en-US"/>
          <w:rPrChange w:id="567" w:author="Ulrike Hiltner" w:date="2018-03-05T11:10:00Z">
            <w:rPr>
              <w:lang w:val="en-US"/>
            </w:rPr>
          </w:rPrChange>
        </w:rPr>
        <w:fldChar w:fldCharType="end"/>
      </w:r>
      <w:ins w:id="568" w:author="Ulrike Hiltner" w:date="2018-03-12T09:51:00Z">
        <w:r w:rsidR="008D73FC">
          <w:rPr>
            <w:lang w:val="en-US"/>
          </w:rPr>
          <w:t>)</w:t>
        </w:r>
      </w:ins>
      <w:r w:rsidRPr="00450098">
        <w:rPr>
          <w:lang w:val="en-US"/>
        </w:rPr>
        <w:t xml:space="preserve">. </w:t>
      </w:r>
      <w:del w:id="569" w:author="Ulrike Hiltner" w:date="2018-03-01T15:59:00Z">
        <w:r w:rsidRPr="00450098" w:rsidDel="004C5E3A">
          <w:rPr>
            <w:lang w:val="en-US"/>
          </w:rPr>
          <w:delText xml:space="preserve">In order to </w:delText>
        </w:r>
      </w:del>
      <w:del w:id="570" w:author="Ulrike Hiltner" w:date="2018-03-01T15:46:00Z">
        <w:r w:rsidRPr="00450098" w:rsidDel="00EF4E56">
          <w:rPr>
            <w:lang w:val="en-US"/>
          </w:rPr>
          <w:delText xml:space="preserve">depict </w:delText>
        </w:r>
      </w:del>
      <w:del w:id="571" w:author="Ulrike Hiltner" w:date="2018-03-01T15:59:00Z">
        <w:r w:rsidRPr="00450098" w:rsidDel="004C5E3A">
          <w:rPr>
            <w:lang w:val="en-US"/>
          </w:rPr>
          <w:delText>the forest structure</w:delText>
        </w:r>
      </w:del>
      <w:del w:id="572" w:author="Ulrike Hiltner" w:date="2018-03-01T15:47:00Z">
        <w:r w:rsidRPr="00450098" w:rsidDel="00560478">
          <w:rPr>
            <w:lang w:val="en-US"/>
          </w:rPr>
          <w:delText xml:space="preserve"> in both the vertical and in the spatial heterogeneity</w:delText>
        </w:r>
      </w:del>
      <w:del w:id="573" w:author="Ulrike Hiltner" w:date="2018-03-01T15:59:00Z">
        <w:r w:rsidRPr="00450098" w:rsidDel="004C5E3A">
          <w:rPr>
            <w:lang w:val="en-US"/>
          </w:rPr>
          <w:delText xml:space="preserve">, the tree species composition </w:delText>
        </w:r>
      </w:del>
      <w:del w:id="574" w:author="Ulrike Hiltner" w:date="2018-03-01T15:47:00Z">
        <w:r w:rsidRPr="00450098" w:rsidDel="00560478">
          <w:rPr>
            <w:lang w:val="en-US"/>
          </w:rPr>
          <w:delText xml:space="preserve">is dynamically simulated </w:delText>
        </w:r>
      </w:del>
      <w:del w:id="575" w:author="Ulrike Hiltner" w:date="2018-03-01T15:59:00Z">
        <w:r w:rsidRPr="00450098" w:rsidDel="004C5E3A">
          <w:rPr>
            <w:lang w:val="en-US"/>
          </w:rPr>
          <w:delText xml:space="preserve">and the size distribution </w:delText>
        </w:r>
      </w:del>
      <w:del w:id="576" w:author="Ulrike Hiltner" w:date="2018-03-01T15:48:00Z">
        <w:r w:rsidRPr="00450098" w:rsidDel="00560478">
          <w:rPr>
            <w:lang w:val="en-US"/>
          </w:rPr>
          <w:delText>of individual trees is</w:delText>
        </w:r>
      </w:del>
      <w:del w:id="577" w:author="Ulrike Hiltner" w:date="2018-03-01T15:59:00Z">
        <w:r w:rsidRPr="00450098" w:rsidDel="004C5E3A">
          <w:rPr>
            <w:lang w:val="en-US"/>
          </w:rPr>
          <w:delText xml:space="preserve"> calculated. The tree shape is simplified and described by </w:delText>
        </w:r>
      </w:del>
      <w:del w:id="578" w:author="Ulrike Hiltner" w:date="2018-03-01T15:48:00Z">
        <w:r w:rsidRPr="00450098" w:rsidDel="00560478">
          <w:rPr>
            <w:lang w:val="en-US"/>
          </w:rPr>
          <w:delText xml:space="preserve">presupposing a </w:delText>
        </w:r>
      </w:del>
      <w:del w:id="579" w:author="Ulrike Hiltner" w:date="2018-03-01T15:59:00Z">
        <w:r w:rsidRPr="00450098" w:rsidDel="004C5E3A">
          <w:rPr>
            <w:lang w:val="en-US"/>
          </w:rPr>
          <w:delText xml:space="preserve">cylindrical stem and crown. The most important processes considered are tree growth, mortality and recruitment; Furthermore, the trees within a forest patch compete for space and light. </w:delText>
        </w:r>
      </w:del>
      <w:del w:id="580" w:author="Ulrike Hiltner" w:date="2018-03-01T15:48:00Z">
        <w:r w:rsidRPr="00450098" w:rsidDel="00560478">
          <w:rPr>
            <w:lang w:val="en-US"/>
          </w:rPr>
          <w:delText>The i</w:delText>
        </w:r>
      </w:del>
      <w:del w:id="581" w:author="Ulrike Hiltner" w:date="2018-03-01T15:59:00Z">
        <w:r w:rsidRPr="00450098" w:rsidDel="004C5E3A">
          <w:rPr>
            <w:lang w:val="en-US"/>
          </w:rPr>
          <w:delText xml:space="preserve">ndividual tree growth is based on a carbon balance, for which eco-physiological processes, such as photosynthesis, respiration, carbon allocation, and litter fall are calculated. </w:delText>
        </w:r>
      </w:del>
      <w:r w:rsidRPr="00450098">
        <w:rPr>
          <w:lang w:val="en-US"/>
        </w:rPr>
        <w:t xml:space="preserve">In tropical forests, the high number of tree species is a particular challenge for </w:t>
      </w:r>
      <w:del w:id="582" w:author="Ulrike Hiltner" w:date="2018-03-01T15:50:00Z">
        <w:r w:rsidRPr="00450098" w:rsidDel="00560478">
          <w:rPr>
            <w:lang w:val="en-US"/>
          </w:rPr>
          <w:delText xml:space="preserve">gap </w:delText>
        </w:r>
      </w:del>
      <w:r w:rsidRPr="00450098">
        <w:rPr>
          <w:lang w:val="en-US"/>
        </w:rPr>
        <w:t xml:space="preserve">forest models. In FORMIND, </w:t>
      </w:r>
      <w:del w:id="583" w:author="Ulrike Hiltner" w:date="2018-03-01T15:49:00Z">
        <w:r w:rsidRPr="00450098" w:rsidDel="00560478">
          <w:rPr>
            <w:lang w:val="en-US"/>
          </w:rPr>
          <w:delText xml:space="preserve">the numerous </w:delText>
        </w:r>
      </w:del>
      <w:r w:rsidRPr="00450098">
        <w:rPr>
          <w:lang w:val="en-US"/>
        </w:rPr>
        <w:t xml:space="preserve">tree species are grouped into plant functional types </w:t>
      </w:r>
      <w:r w:rsidRPr="00450098">
        <w:rPr>
          <w:i/>
          <w:lang w:val="en-US"/>
        </w:rPr>
        <w:t>PFT</w:t>
      </w:r>
      <w:del w:id="584" w:author="Ulrike Hiltner" w:date="2018-03-01T15:50:00Z">
        <w:r w:rsidRPr="00450098" w:rsidDel="00560478">
          <w:rPr>
            <w:lang w:val="en-US"/>
          </w:rPr>
          <w:delText>, which are formed</w:delText>
        </w:r>
      </w:del>
      <w:r w:rsidRPr="00450098">
        <w:rPr>
          <w:lang w:val="en-US"/>
        </w:rPr>
        <w:t xml:space="preserve"> according to species-specific functional traits, such as maximum growth heights, maximum growth rates or light demands.</w:t>
      </w:r>
      <w:ins w:id="585" w:author="Ulrike Hiltner" w:date="2018-03-01T15:59:00Z">
        <w:r w:rsidR="004C5E3A">
          <w:rPr>
            <w:lang w:val="en-US"/>
          </w:rPr>
          <w:t xml:space="preserve"> </w:t>
        </w:r>
        <w:r w:rsidR="004C5E3A" w:rsidRPr="00450098">
          <w:rPr>
            <w:lang w:val="en-US"/>
          </w:rPr>
          <w:t xml:space="preserve">In order to </w:t>
        </w:r>
        <w:r w:rsidR="004C5E3A">
          <w:rPr>
            <w:lang w:val="en-US"/>
          </w:rPr>
          <w:t>assess</w:t>
        </w:r>
        <w:r w:rsidR="004C5E3A" w:rsidRPr="00450098">
          <w:rPr>
            <w:lang w:val="en-US"/>
          </w:rPr>
          <w:t xml:space="preserve"> the forest</w:t>
        </w:r>
      </w:ins>
      <w:ins w:id="586" w:author="Ulrike Hiltner" w:date="2018-04-10T11:37:00Z">
        <w:r w:rsidR="001074E9">
          <w:rPr>
            <w:lang w:val="en-US"/>
          </w:rPr>
          <w:t xml:space="preserve"> dynamics and</w:t>
        </w:r>
      </w:ins>
      <w:ins w:id="587" w:author="Ulrike Hiltner" w:date="2018-03-01T15:59:00Z">
        <w:r w:rsidR="004C5E3A" w:rsidRPr="00450098">
          <w:rPr>
            <w:lang w:val="en-US"/>
          </w:rPr>
          <w:t xml:space="preserve"> structure, </w:t>
        </w:r>
      </w:ins>
      <w:ins w:id="588" w:author="Ulrike Hiltner" w:date="2018-03-01T16:03:00Z">
        <w:r w:rsidR="004C5E3A">
          <w:rPr>
            <w:lang w:val="en-US"/>
          </w:rPr>
          <w:t xml:space="preserve">the </w:t>
        </w:r>
      </w:ins>
      <w:ins w:id="589" w:author="Ulrike Hiltner" w:date="2018-03-01T15:59:00Z">
        <w:r w:rsidR="004C5E3A" w:rsidRPr="00450098">
          <w:rPr>
            <w:lang w:val="en-US"/>
          </w:rPr>
          <w:t xml:space="preserve">tree species composition and </w:t>
        </w:r>
      </w:ins>
      <w:ins w:id="590" w:author="Ulrike Hiltner" w:date="2018-03-01T16:03:00Z">
        <w:r w:rsidR="004C5E3A">
          <w:rPr>
            <w:lang w:val="en-US"/>
          </w:rPr>
          <w:t>tree</w:t>
        </w:r>
      </w:ins>
      <w:ins w:id="591" w:author="Ulrike Hiltner" w:date="2018-03-01T15:59:00Z">
        <w:r w:rsidR="004C5E3A" w:rsidRPr="00450098">
          <w:rPr>
            <w:lang w:val="en-US"/>
          </w:rPr>
          <w:t xml:space="preserve"> size distribution </w:t>
        </w:r>
        <w:r w:rsidR="004C5E3A">
          <w:rPr>
            <w:lang w:val="en-US"/>
          </w:rPr>
          <w:t>are</w:t>
        </w:r>
        <w:r w:rsidR="004C5E3A" w:rsidRPr="00450098">
          <w:rPr>
            <w:lang w:val="en-US"/>
          </w:rPr>
          <w:t xml:space="preserve"> calculated. The tree shape is simplified and described </w:t>
        </w:r>
      </w:ins>
      <w:ins w:id="592" w:author="Ulrike Hiltner" w:date="2018-04-10T11:38:00Z">
        <w:r w:rsidR="001074E9">
          <w:rPr>
            <w:lang w:val="en-US"/>
          </w:rPr>
          <w:t>assuming</w:t>
        </w:r>
      </w:ins>
      <w:ins w:id="593" w:author="Ulrike Hiltner" w:date="2018-03-01T15:59:00Z">
        <w:r w:rsidR="004C5E3A" w:rsidRPr="00450098">
          <w:rPr>
            <w:lang w:val="en-US"/>
          </w:rPr>
          <w:t xml:space="preserve"> cylindrical stem</w:t>
        </w:r>
        <w:r w:rsidR="004C5E3A">
          <w:rPr>
            <w:lang w:val="en-US"/>
          </w:rPr>
          <w:t>s</w:t>
        </w:r>
        <w:r w:rsidR="004C5E3A" w:rsidRPr="00450098">
          <w:rPr>
            <w:lang w:val="en-US"/>
          </w:rPr>
          <w:t xml:space="preserve"> and crown</w:t>
        </w:r>
        <w:r w:rsidR="004C5E3A">
          <w:rPr>
            <w:lang w:val="en-US"/>
          </w:rPr>
          <w:t>s</w:t>
        </w:r>
        <w:r w:rsidR="004C5E3A" w:rsidRPr="00450098">
          <w:rPr>
            <w:lang w:val="en-US"/>
          </w:rPr>
          <w:t xml:space="preserve">. The </w:t>
        </w:r>
      </w:ins>
      <w:ins w:id="594" w:author="Ulrike Hiltner" w:date="2018-04-10T11:37:00Z">
        <w:r w:rsidR="001074E9">
          <w:rPr>
            <w:lang w:val="en-US"/>
          </w:rPr>
          <w:t xml:space="preserve">main </w:t>
        </w:r>
      </w:ins>
      <w:ins w:id="595" w:author="Ulrike Hiltner" w:date="2018-03-01T15:59:00Z">
        <w:r w:rsidR="004C5E3A" w:rsidRPr="00450098">
          <w:rPr>
            <w:lang w:val="en-US"/>
          </w:rPr>
          <w:t>processes considered are tree gr</w:t>
        </w:r>
        <w:r w:rsidR="001074E9">
          <w:rPr>
            <w:lang w:val="en-US"/>
          </w:rPr>
          <w:t>owth, mortality and recruitment</w:t>
        </w:r>
      </w:ins>
      <w:ins w:id="596" w:author="Ulrike Hiltner" w:date="2018-04-10T11:39:00Z">
        <w:r w:rsidR="001074E9">
          <w:rPr>
            <w:lang w:val="en-US"/>
          </w:rPr>
          <w:t>;</w:t>
        </w:r>
      </w:ins>
      <w:ins w:id="597" w:author="Ulrike Hiltner" w:date="2018-03-01T15:59:00Z">
        <w:r w:rsidR="004C5E3A" w:rsidRPr="00450098">
          <w:rPr>
            <w:lang w:val="en-US"/>
          </w:rPr>
          <w:t xml:space="preserve"> </w:t>
        </w:r>
      </w:ins>
      <w:ins w:id="598" w:author="Ulrike Hiltner" w:date="2018-04-10T11:39:00Z">
        <w:r w:rsidR="001074E9">
          <w:rPr>
            <w:lang w:val="en-US"/>
          </w:rPr>
          <w:t>t</w:t>
        </w:r>
      </w:ins>
      <w:ins w:id="599" w:author="Ulrike Hiltner" w:date="2018-03-01T15:59:00Z">
        <w:r w:rsidR="004C5E3A" w:rsidRPr="00450098">
          <w:rPr>
            <w:lang w:val="en-US"/>
          </w:rPr>
          <w:t xml:space="preserve">he trees within a forest patch compete for space and light. </w:t>
        </w:r>
        <w:r w:rsidR="004C5E3A">
          <w:rPr>
            <w:lang w:val="en-US"/>
          </w:rPr>
          <w:t>I</w:t>
        </w:r>
        <w:r w:rsidR="004C5E3A" w:rsidRPr="00450098">
          <w:rPr>
            <w:lang w:val="en-US"/>
          </w:rPr>
          <w:t xml:space="preserve">ndividual tree growth is </w:t>
        </w:r>
      </w:ins>
      <w:ins w:id="600" w:author="Ulrike Hiltner" w:date="2018-04-10T11:39:00Z">
        <w:r w:rsidR="001074E9">
          <w:rPr>
            <w:lang w:val="en-US"/>
          </w:rPr>
          <w:t>calculated</w:t>
        </w:r>
      </w:ins>
      <w:ins w:id="601" w:author="Ulrike Hiltner" w:date="2018-03-01T15:59:00Z">
        <w:r w:rsidR="004C5E3A" w:rsidRPr="00450098">
          <w:rPr>
            <w:lang w:val="en-US"/>
          </w:rPr>
          <w:t xml:space="preserve"> on a carbon balance, for which eco-physiological processes, such as photosynthesis, respiration, carbon allocation, and litter fall are calculated.</w:t>
        </w:r>
      </w:ins>
    </w:p>
    <w:p w:rsidR="00D7084D" w:rsidRPr="00450098" w:rsidRDefault="00450098">
      <w:pPr>
        <w:rPr>
          <w:lang w:val="en-US"/>
        </w:rPr>
      </w:pPr>
      <w:r w:rsidRPr="00450098">
        <w:rPr>
          <w:lang w:val="en-US"/>
        </w:rPr>
        <w:t xml:space="preserve">The model architecture of FORMIND is modularized. This concept allows extending the forest model by switching on a management module </w:t>
      </w:r>
      <w:del w:id="602" w:author="Ulrike Hiltner" w:date="2018-03-02T13:49:00Z">
        <w:r w:rsidRPr="00450098" w:rsidDel="004057FC">
          <w:rPr>
            <w:lang w:val="en-US"/>
          </w:rPr>
          <w:delText xml:space="preserve">in order </w:delText>
        </w:r>
      </w:del>
      <w:r w:rsidRPr="00450098">
        <w:rPr>
          <w:lang w:val="en-US"/>
        </w:rPr>
        <w:t xml:space="preserve">to simulate different types of </w:t>
      </w:r>
      <w:del w:id="603" w:author="Ulrike Hiltner" w:date="2018-03-01T16:04:00Z">
        <w:r w:rsidRPr="00450098" w:rsidDel="004C5E3A">
          <w:rPr>
            <w:lang w:val="en-US"/>
          </w:rPr>
          <w:delText>disturbance</w:delText>
        </w:r>
      </w:del>
      <w:ins w:id="604" w:author="Ulrike Hiltner" w:date="2018-03-01T16:04:00Z">
        <w:r w:rsidR="004C5E3A">
          <w:rPr>
            <w:lang w:val="en-US"/>
          </w:rPr>
          <w:t>forest management</w:t>
        </w:r>
      </w:ins>
      <w:r w:rsidRPr="00450098">
        <w:rPr>
          <w:lang w:val="en-US"/>
        </w:rPr>
        <w:t xml:space="preserve">, e.g. </w:t>
      </w:r>
      <w:del w:id="605" w:author="Ulrike Hiltner" w:date="2018-03-02T13:49:00Z">
        <w:r w:rsidRPr="00450098" w:rsidDel="004057FC">
          <w:rPr>
            <w:lang w:val="en-US"/>
          </w:rPr>
          <w:delText xml:space="preserve">damage by </w:delText>
        </w:r>
      </w:del>
      <w:r w:rsidRPr="00450098">
        <w:rPr>
          <w:lang w:val="en-US"/>
        </w:rPr>
        <w:t xml:space="preserve">selective logging. All trees that meet certain </w:t>
      </w:r>
      <w:del w:id="606" w:author="Ulrike Hiltner" w:date="2018-03-01T15:51:00Z">
        <w:r w:rsidRPr="00450098" w:rsidDel="00560478">
          <w:rPr>
            <w:lang w:val="en-US"/>
          </w:rPr>
          <w:delText xml:space="preserve">attributes </w:delText>
        </w:r>
      </w:del>
      <w:ins w:id="607" w:author="Ulrike Hiltner" w:date="2018-03-01T15:51:00Z">
        <w:r w:rsidR="00560478">
          <w:rPr>
            <w:lang w:val="en-US"/>
          </w:rPr>
          <w:t>criteria</w:t>
        </w:r>
        <w:r w:rsidR="00560478" w:rsidRPr="00450098">
          <w:rPr>
            <w:lang w:val="en-US"/>
          </w:rPr>
          <w:t xml:space="preserve"> </w:t>
        </w:r>
      </w:ins>
      <w:r w:rsidRPr="00450098">
        <w:rPr>
          <w:lang w:val="en-US"/>
        </w:rPr>
        <w:t>will be removed during one simulation time step (in this study 1</w:t>
      </w:r>
      <w:del w:id="608" w:author="Ulrike Hiltner" w:date="2018-03-12T10:47:00Z">
        <w:r w:rsidRPr="00450098" w:rsidDel="00CB0D2E">
          <w:rPr>
            <w:lang w:val="en-US"/>
          </w:rPr>
          <w:delText>yr</w:delText>
        </w:r>
      </w:del>
      <w:ins w:id="609" w:author="Ulrike Hiltner" w:date="2018-03-12T10:47:00Z">
        <w:r w:rsidR="00CB0D2E">
          <w:rPr>
            <w:lang w:val="en-US"/>
          </w:rPr>
          <w:t>a</w:t>
        </w:r>
      </w:ins>
      <w:r w:rsidRPr="00450098">
        <w:rPr>
          <w:lang w:val="en-US"/>
        </w:rPr>
        <w:t>) from the model landscape on the patch level. Simultaneously, surrounding trees can be damaged</w:t>
      </w:r>
      <w:del w:id="610" w:author="Ulrike Hiltner" w:date="2018-03-01T15:52:00Z">
        <w:r w:rsidRPr="00450098" w:rsidDel="00560478">
          <w:rPr>
            <w:lang w:val="en-US"/>
          </w:rPr>
          <w:delText xml:space="preserve"> with a probability</w:delText>
        </w:r>
      </w:del>
      <w:r w:rsidRPr="00450098">
        <w:rPr>
          <w:lang w:val="en-US"/>
        </w:rPr>
        <w:t xml:space="preserve">, depending on the chosen logging strategy, intensity, cycle, the </w:t>
      </w:r>
      <w:del w:id="611" w:author="Ulrike Hiltner" w:date="2018-03-01T16:05:00Z">
        <w:r w:rsidRPr="00450098" w:rsidDel="004C5E3A">
          <w:rPr>
            <w:lang w:val="en-US"/>
          </w:rPr>
          <w:delText xml:space="preserve">cutting </w:delText>
        </w:r>
      </w:del>
      <w:ins w:id="612" w:author="Ulrike Hiltner" w:date="2018-03-12T12:41:00Z">
        <w:r w:rsidR="002C753F">
          <w:rPr>
            <w:lang w:val="en-US"/>
          </w:rPr>
          <w:t>c</w:t>
        </w:r>
      </w:ins>
      <w:ins w:id="613" w:author="Ulrike Hiltner" w:date="2018-03-12T13:19:00Z">
        <w:r w:rsidR="00C07449">
          <w:rPr>
            <w:lang w:val="en-US"/>
          </w:rPr>
          <w:t>u</w:t>
        </w:r>
      </w:ins>
      <w:ins w:id="614" w:author="Ulrike Hiltner" w:date="2018-03-12T12:41:00Z">
        <w:r w:rsidR="002C753F">
          <w:rPr>
            <w:lang w:val="en-US"/>
          </w:rPr>
          <w:t>tting</w:t>
        </w:r>
      </w:ins>
      <w:ins w:id="615" w:author="Ulrike Hiltner" w:date="2018-03-01T16:05:00Z">
        <w:r w:rsidR="004C5E3A" w:rsidRPr="00450098">
          <w:rPr>
            <w:lang w:val="en-US"/>
          </w:rPr>
          <w:t xml:space="preserve"> </w:t>
        </w:r>
      </w:ins>
      <w:del w:id="616" w:author="Ulrike Hiltner" w:date="2018-03-12T13:19:00Z">
        <w:r w:rsidRPr="00450098" w:rsidDel="00C07449">
          <w:rPr>
            <w:lang w:val="en-US"/>
          </w:rPr>
          <w:delText>limits</w:delText>
        </w:r>
      </w:del>
      <w:ins w:id="617" w:author="Ulrike Hiltner" w:date="2018-03-12T13:19:00Z">
        <w:r w:rsidR="00C07449">
          <w:rPr>
            <w:lang w:val="en-US"/>
          </w:rPr>
          <w:t>thresholds</w:t>
        </w:r>
      </w:ins>
      <w:r w:rsidRPr="00450098">
        <w:rPr>
          <w:lang w:val="en-US"/>
        </w:rPr>
        <w:t xml:space="preserve">, and the resulting damage. </w:t>
      </w:r>
      <w:ins w:id="618" w:author="Ulrike Hiltner" w:date="2018-04-10T11:16:00Z">
        <w:r w:rsidR="00051C61">
          <w:rPr>
            <w:lang w:val="en-US"/>
          </w:rPr>
          <w:t>D</w:t>
        </w:r>
        <w:r w:rsidR="00051C61" w:rsidRPr="00450098">
          <w:rPr>
            <w:lang w:val="en-US"/>
          </w:rPr>
          <w:t>ifferent logging strategies can be investigated: (</w:t>
        </w:r>
        <w:r w:rsidR="00051C61" w:rsidRPr="00450098">
          <w:rPr>
            <w:i/>
            <w:lang w:val="en-US"/>
          </w:rPr>
          <w:t>i.</w:t>
        </w:r>
        <w:r w:rsidR="00051C61" w:rsidRPr="00450098">
          <w:rPr>
            <w:lang w:val="en-US"/>
          </w:rPr>
          <w:t xml:space="preserve">) reduced impact logging, in which the damage is reduced by directing the </w:t>
        </w:r>
      </w:ins>
      <w:ins w:id="619" w:author="Ulrike Hiltner" w:date="2018-04-10T11:17:00Z">
        <w:r w:rsidR="006A26B5">
          <w:rPr>
            <w:lang w:val="en-US"/>
          </w:rPr>
          <w:t>felled</w:t>
        </w:r>
      </w:ins>
      <w:ins w:id="620" w:author="Ulrike Hiltner" w:date="2018-04-10T11:16:00Z">
        <w:r w:rsidR="00051C61" w:rsidRPr="00450098">
          <w:rPr>
            <w:lang w:val="en-US"/>
          </w:rPr>
          <w:t xml:space="preserve"> trees' direction to the closest gap and thus lower damage to the remaining forest stock. Furthermore, damages of future harvestable trees are excluded; and (</w:t>
        </w:r>
        <w:r w:rsidR="00051C61" w:rsidRPr="00450098">
          <w:rPr>
            <w:i/>
            <w:lang w:val="en-US"/>
          </w:rPr>
          <w:t>ii.</w:t>
        </w:r>
        <w:r w:rsidR="00051C61">
          <w:rPr>
            <w:lang w:val="en-US"/>
          </w:rPr>
          <w:t>) conventional logging</w:t>
        </w:r>
        <w:r w:rsidR="00051C61" w:rsidRPr="00450098">
          <w:rPr>
            <w:lang w:val="en-US"/>
          </w:rPr>
          <w:t xml:space="preserve">, in which a </w:t>
        </w:r>
      </w:ins>
      <w:ins w:id="621" w:author="Ulrike Hiltner" w:date="2018-04-10T11:17:00Z">
        <w:r w:rsidR="006A26B5">
          <w:rPr>
            <w:lang w:val="en-US"/>
          </w:rPr>
          <w:t>felled</w:t>
        </w:r>
      </w:ins>
      <w:ins w:id="622" w:author="Ulrike Hiltner" w:date="2018-04-10T11:16:00Z">
        <w:r w:rsidR="00051C61" w:rsidRPr="00450098">
          <w:rPr>
            <w:lang w:val="en-US"/>
          </w:rPr>
          <w:t xml:space="preserve"> tree's direction of fall is arbitrarily chosen and damage to the </w:t>
        </w:r>
        <w:r w:rsidR="00051C61" w:rsidRPr="00450098">
          <w:rPr>
            <w:lang w:val="en-US"/>
          </w:rPr>
          <w:lastRenderedPageBreak/>
          <w:t>remaining forest stock is uncontrollable.</w:t>
        </w:r>
        <w:r w:rsidR="006A26B5">
          <w:rPr>
            <w:lang w:val="en-US"/>
          </w:rPr>
          <w:t xml:space="preserve"> </w:t>
        </w:r>
      </w:ins>
      <w:r w:rsidRPr="00450098">
        <w:rPr>
          <w:lang w:val="en-US"/>
        </w:rPr>
        <w:t xml:space="preserve">Please, find a detailed model description in </w:t>
      </w:r>
      <w:ins w:id="623" w:author="Ulrike Hiltner" w:date="2018-03-12T10:47:00Z">
        <w:r w:rsidR="00CB0D2E">
          <w:rPr>
            <w:lang w:val="en-US"/>
          </w:rPr>
          <w:fldChar w:fldCharType="begin" w:fldLock="1"/>
        </w:r>
      </w:ins>
      <w:ins w:id="624" w:author="Ulrike Hiltner" w:date="2018-03-12T10:48:00Z">
        <w:r w:rsidR="00CB0D2E">
          <w:rPr>
            <w:lang w:val="en-US"/>
          </w:rPr>
          <w:instrText>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"mendeley" : { "formattedCitation" : "(Fischer et al., 2016)", "manualFormatting" : "Fischer et al. (2016)", "plainTextFormattedCitation" : "(Fischer et al., 2016)", "previouslyFormattedCitation" : "(Fischer et al., 2016)" }, "properties" : {  }, "schema" : "https://github.com/citation-style-language/schema/raw/master/csl-citation.json" }</w:instrText>
        </w:r>
      </w:ins>
      <w:del w:id="625" w:author="Ulrike Hiltner" w:date="2018-03-12T10:48:00Z">
        <w:r w:rsidR="00CB0D2E" w:rsidDel="00CB0D2E">
          <w:rPr>
            <w:lang w:val="en-US"/>
          </w:rPr>
          <w:delInstrText>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"mendeley" : { "formattedCitation" : "(Fischer et al., 2016)", "plainTextFormattedCitation" : "(Fischer et al., 2016)", "previouslyFormattedCitation" : "(Fischer et al., 2016)" }, "properties" : {  }, "schema" : "https://github.com/citation-style-language/schema/raw/master/csl-citation.json" }</w:delInstrText>
        </w:r>
      </w:del>
      <w:r w:rsidR="00CB0D2E">
        <w:rPr>
          <w:lang w:val="en-US"/>
        </w:rPr>
        <w:fldChar w:fldCharType="separate"/>
      </w:r>
      <w:del w:id="626" w:author="Ulrike Hiltner" w:date="2018-03-12T10:48:00Z">
        <w:r w:rsidR="00CB0D2E" w:rsidRPr="00CB0D2E" w:rsidDel="00CB0D2E">
          <w:rPr>
            <w:noProof/>
            <w:lang w:val="en-US"/>
          </w:rPr>
          <w:delText>(</w:delText>
        </w:r>
      </w:del>
      <w:r w:rsidR="00CB0D2E" w:rsidRPr="00CB0D2E">
        <w:rPr>
          <w:noProof/>
          <w:lang w:val="en-US"/>
        </w:rPr>
        <w:t>Fischer et al.</w:t>
      </w:r>
      <w:del w:id="627" w:author="Ulrike Hiltner" w:date="2018-03-12T10:48:00Z">
        <w:r w:rsidR="00CB0D2E" w:rsidRPr="00CB0D2E" w:rsidDel="00CB0D2E">
          <w:rPr>
            <w:noProof/>
            <w:lang w:val="en-US"/>
          </w:rPr>
          <w:delText>,</w:delText>
        </w:r>
      </w:del>
      <w:r w:rsidR="00CB0D2E" w:rsidRPr="00CB0D2E">
        <w:rPr>
          <w:noProof/>
          <w:lang w:val="en-US"/>
        </w:rPr>
        <w:t xml:space="preserve"> </w:t>
      </w:r>
      <w:ins w:id="628" w:author="Ulrike Hiltner" w:date="2018-03-12T10:48:00Z">
        <w:r w:rsidR="00CB0D2E">
          <w:rPr>
            <w:noProof/>
            <w:lang w:val="en-US"/>
          </w:rPr>
          <w:t>(</w:t>
        </w:r>
      </w:ins>
      <w:r w:rsidR="00CB0D2E" w:rsidRPr="00CB0D2E">
        <w:rPr>
          <w:noProof/>
          <w:lang w:val="en-US"/>
        </w:rPr>
        <w:t>2016)</w:t>
      </w:r>
      <w:ins w:id="629" w:author="Ulrike Hiltner" w:date="2018-03-12T10:47:00Z">
        <w:r w:rsidR="00CB0D2E">
          <w:rPr>
            <w:lang w:val="en-US"/>
          </w:rPr>
          <w:fldChar w:fldCharType="end"/>
        </w:r>
        <w:r w:rsidR="00CB0D2E">
          <w:rPr>
            <w:lang w:val="en-US"/>
          </w:rPr>
          <w:t xml:space="preserve"> </w:t>
        </w:r>
      </w:ins>
      <w:r w:rsidRPr="00450098">
        <w:rPr>
          <w:lang w:val="en-US"/>
        </w:rPr>
        <w:t xml:space="preserve">or on the </w:t>
      </w:r>
      <w:r>
        <w:fldChar w:fldCharType="begin"/>
      </w:r>
      <w:ins w:id="630" w:author="Ulrike Hiltner" w:date="2017-12-08T15:34:00Z">
        <w:r w:rsidR="00EE3446" w:rsidRPr="00074ED5">
          <w:rPr>
            <w:lang w:val="en-US"/>
            <w:rPrChange w:id="631" w:author="Ulrike Hiltner" w:date="2018-01-12T09:51:00Z">
              <w:rPr/>
            </w:rPrChange>
          </w:rPr>
          <w:instrText xml:space="preserve">HYPERLINK "C:\\Arbeit\\Diss\\TP3_Publikationen\\ArtikelTwo\\www.formind.org" \h </w:instrText>
        </w:r>
      </w:ins>
      <w:del w:id="632" w:author="Ulrike Hiltner" w:date="2017-12-08T15:34:00Z">
        <w:r w:rsidRPr="00450098" w:rsidDel="00EE3446">
          <w:rPr>
            <w:lang w:val="en-US"/>
          </w:rPr>
          <w:delInstrText xml:space="preserve"> HYPERLINK "www.formind.org" \h </w:delInstrText>
        </w:r>
      </w:del>
      <w:r>
        <w:fldChar w:fldCharType="separate"/>
      </w:r>
      <w:r w:rsidRPr="00450098">
        <w:rPr>
          <w:lang w:val="en-US"/>
        </w:rPr>
        <w:t>homepage www.FORMIND.org</w:t>
      </w:r>
      <w:r>
        <w:fldChar w:fldCharType="end"/>
      </w:r>
      <w:r w:rsidRPr="00450098">
        <w:rPr>
          <w:lang w:val="en-US"/>
        </w:rPr>
        <w:t>.</w:t>
      </w:r>
      <w:ins w:id="633" w:author="Ulrike Hiltner" w:date="2018-03-12T12:41:00Z">
        <w:r w:rsidR="002C753F">
          <w:rPr>
            <w:lang w:val="en-US"/>
          </w:rPr>
          <w:t xml:space="preserve"> </w:t>
        </w:r>
      </w:ins>
    </w:p>
    <w:p w:rsidR="00D7084D" w:rsidRPr="00450098" w:rsidRDefault="002C753F" w:rsidP="002C753F">
      <w:pPr>
        <w:pStyle w:val="berschrift2"/>
      </w:pPr>
      <w:bookmarkStart w:id="634" w:name="header2.2"/>
      <w:bookmarkEnd w:id="634"/>
      <w:ins w:id="635" w:author="Ulrike Hiltner" w:date="2018-03-12T12:40:00Z">
        <w:r>
          <w:t xml:space="preserve">2.2 </w:t>
        </w:r>
      </w:ins>
      <w:del w:id="636" w:author="Ulrike Hiltner" w:date="2018-03-12T12:28:00Z">
        <w:r w:rsidR="00450098" w:rsidRPr="00450098" w:rsidDel="00177113">
          <w:delText xml:space="preserve">2.2. </w:delText>
        </w:r>
      </w:del>
      <w:r w:rsidR="00450098" w:rsidRPr="00450098">
        <w:t>The Paracou test site and forest inventory data</w:t>
      </w:r>
    </w:p>
    <w:p w:rsidR="004021A8" w:rsidRDefault="00450098">
      <w:pPr>
        <w:rPr>
          <w:ins w:id="637" w:author="Ulrike Hiltner" w:date="2018-04-10T11:57:00Z"/>
          <w:lang w:val="en-US"/>
        </w:rPr>
      </w:pPr>
      <w:del w:id="638" w:author="Ulrike Hiltner" w:date="2017-12-08T15:04:00Z">
        <w:r w:rsidRPr="00450098" w:rsidDel="00744319">
          <w:rPr>
            <w:lang w:val="en-US"/>
          </w:rPr>
          <w:delText>In this study, we focused on the calibration of the forest model outputs, such as aboveground biomass, basal area, and tree number-tree size-distribution, as well as the validation of the management module's short-term outputs, such as number of harvested trees and damaged stand volume. Furthermore, w</w:delText>
        </w:r>
      </w:del>
      <w:del w:id="639" w:author="Ulrike Hiltner" w:date="2018-03-01T16:05:00Z">
        <w:r w:rsidRPr="00450098" w:rsidDel="004C5E3A">
          <w:rPr>
            <w:lang w:val="en-US"/>
          </w:rPr>
          <w:delText>e evaluated a simulation experiment to enhance our understanding about possible long-term effects of disturbances by selective logging on the succession of the forest at t</w:delText>
        </w:r>
      </w:del>
      <w:ins w:id="640" w:author="Ulrike Hiltner" w:date="2018-03-01T16:05:00Z">
        <w:r w:rsidR="004C5E3A">
          <w:rPr>
            <w:lang w:val="en-US"/>
          </w:rPr>
          <w:t>T</w:t>
        </w:r>
      </w:ins>
      <w:r w:rsidRPr="00450098">
        <w:rPr>
          <w:lang w:val="en-US"/>
        </w:rPr>
        <w:t>he Paracou test site</w:t>
      </w:r>
      <w:ins w:id="641" w:author="Ulrike Hiltner" w:date="2018-03-01T16:06:00Z">
        <w:r w:rsidR="004C5E3A">
          <w:rPr>
            <w:lang w:val="en-US"/>
          </w:rPr>
          <w:t xml:space="preserve"> is</w:t>
        </w:r>
      </w:ins>
      <w:r w:rsidRPr="00450098">
        <w:rPr>
          <w:lang w:val="en-US"/>
        </w:rPr>
        <w:t xml:space="preserve"> located in French Guiana (Location: 5° 23'</w:t>
      </w:r>
      <w:del w:id="642" w:author="Ulrike Hiltner" w:date="2018-03-12T12:42:00Z">
        <w:r w:rsidRPr="00450098" w:rsidDel="002C753F">
          <w:rPr>
            <w:lang w:val="en-US"/>
          </w:rPr>
          <w:delText xml:space="preserve"> </w:delText>
        </w:r>
      </w:del>
      <w:r w:rsidRPr="00450098">
        <w:rPr>
          <w:lang w:val="en-US"/>
        </w:rPr>
        <w:t>N; 52° 54'</w:t>
      </w:r>
      <w:del w:id="643" w:author="Ulrike Hiltner" w:date="2018-03-12T12:42:00Z">
        <w:r w:rsidRPr="00450098" w:rsidDel="002C753F">
          <w:rPr>
            <w:lang w:val="en-US"/>
          </w:rPr>
          <w:delText xml:space="preserve"> </w:delText>
        </w:r>
      </w:del>
      <w:r w:rsidRPr="00450098">
        <w:rPr>
          <w:lang w:val="en-US"/>
        </w:rPr>
        <w:t>W</w:t>
      </w:r>
      <w:del w:id="644" w:author="Ulrike Hiltner" w:date="2018-03-02T12:15:00Z">
        <w:r w:rsidRPr="00450098" w:rsidDel="00926A88">
          <w:rPr>
            <w:lang w:val="en-US"/>
          </w:rPr>
          <w:delText>). French Guiana</w:delText>
        </w:r>
      </w:del>
      <w:ins w:id="645" w:author="Ulrike Hiltner" w:date="2018-03-02T12:15:00Z">
        <w:r w:rsidR="00926A88">
          <w:rPr>
            <w:lang w:val="en-US"/>
          </w:rPr>
          <w:t>, which</w:t>
        </w:r>
      </w:ins>
      <w:r w:rsidRPr="00450098">
        <w:rPr>
          <w:lang w:val="en-US"/>
        </w:rPr>
        <w:t xml:space="preserve"> </w:t>
      </w:r>
      <w:del w:id="646" w:author="Ulrike Hiltner" w:date="2017-12-08T15:05:00Z">
        <w:r w:rsidRPr="00450098" w:rsidDel="00744319">
          <w:rPr>
            <w:lang w:val="en-US"/>
          </w:rPr>
          <w:delText xml:space="preserve">is a French territory with a total area of </w:delText>
        </w:r>
        <m:oMath>
          <m:r>
            <w:rPr>
              <w:rFonts w:ascii="Cambria Math" w:hAnsi="Cambria Math"/>
              <w:lang w:val="en-US"/>
            </w:rPr>
            <m:t>8.4*</m:t>
          </m:r>
          <m:sSup>
            <m:sSupPr>
              <m:ctrlPr>
                <w:rPr>
                  <w:rFonts w:ascii="Cambria Math" w:hAnsi="Cambria Math"/>
                </w:rPr>
              </m:ctrlPr>
            </m:sSupPr>
            <m:e>
              <m:r>
                <w:rPr>
                  <w:rFonts w:ascii="Cambria Math" w:hAnsi="Cambria Math"/>
                  <w:lang w:val="en-US"/>
                </w:rPr>
                <m:t>10</m:t>
              </m:r>
            </m:e>
            <m:sup>
              <m:r>
                <w:rPr>
                  <w:rFonts w:ascii="Cambria Math" w:hAnsi="Cambria Math"/>
                  <w:lang w:val="en-US"/>
                </w:rPr>
                <m:t>4</m:t>
              </m:r>
            </m:sup>
          </m:sSup>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Pr="00450098" w:rsidDel="00744319">
          <w:rPr>
            <w:lang w:val="en-US"/>
          </w:rPr>
          <w:delText xml:space="preserve"> and </w:delText>
        </w:r>
      </w:del>
      <w:r w:rsidRPr="00450098">
        <w:rPr>
          <w:lang w:val="en-US"/>
        </w:rPr>
        <w:t>belongs to the northeastern Amazon</w:t>
      </w:r>
      <w:ins w:id="647" w:author="Ulrike Hiltner" w:date="2018-03-02T12:15:00Z">
        <w:r w:rsidR="00926A88">
          <w:rPr>
            <w:lang w:val="en-US"/>
          </w:rPr>
          <w:t xml:space="preserve"> basin</w:t>
        </w:r>
      </w:ins>
      <w:r w:rsidRPr="00450098">
        <w:rPr>
          <w:lang w:val="en-US"/>
        </w:rPr>
        <w:t xml:space="preserve">. More than 94% of the land area is covered with moist lowland </w:t>
      </w:r>
      <w:r w:rsidRPr="00450098">
        <w:rPr>
          <w:i/>
          <w:lang w:val="en-US"/>
        </w:rPr>
        <w:t xml:space="preserve">terra </w:t>
      </w:r>
      <w:proofErr w:type="spellStart"/>
      <w:r w:rsidRPr="00450098">
        <w:rPr>
          <w:i/>
          <w:lang w:val="en-US"/>
        </w:rPr>
        <w:t>firme</w:t>
      </w:r>
      <w:proofErr w:type="spellEnd"/>
      <w:r w:rsidRPr="00450098">
        <w:rPr>
          <w:lang w:val="en-US"/>
        </w:rPr>
        <w:t xml:space="preserve"> rain forest</w:t>
      </w:r>
      <w:del w:id="648" w:author="Ulrike Hiltner" w:date="2018-03-02T12:15:00Z">
        <w:r w:rsidRPr="00450098" w:rsidDel="00926A88">
          <w:rPr>
            <w:lang w:val="en-US"/>
          </w:rPr>
          <w:delText>, which</w:delText>
        </w:r>
      </w:del>
      <w:ins w:id="649" w:author="Ulrike Hiltner" w:date="2018-03-02T12:15:00Z">
        <w:r w:rsidR="00926A88">
          <w:rPr>
            <w:lang w:val="en-US"/>
          </w:rPr>
          <w:t xml:space="preserve"> that</w:t>
        </w:r>
      </w:ins>
      <w:r w:rsidRPr="00450098">
        <w:rPr>
          <w:lang w:val="en-US"/>
        </w:rPr>
        <w:t xml:space="preserve"> has a relatively high number of tree species</w:t>
      </w:r>
      <w:ins w:id="650" w:author="Ulrike Hiltner" w:date="2018-04-10T11:41:00Z">
        <w:r w:rsidR="001074E9">
          <w:rPr>
            <w:lang w:val="en-US"/>
          </w:rPr>
          <w:t xml:space="preserve"> (</w:t>
        </w:r>
      </w:ins>
      <w:del w:id="651" w:author="Ulrike Hiltner" w:date="2018-04-10T11:41:00Z">
        <w:r w:rsidRPr="00450098" w:rsidDel="001074E9">
          <w:rPr>
            <w:lang w:val="en-US"/>
          </w:rPr>
          <w:delText xml:space="preserve">, </w:delText>
        </w:r>
      </w:del>
      <w:del w:id="652" w:author="Ulrike Hiltner" w:date="2018-03-01T16:07:00Z">
        <w:r w:rsidRPr="00450098" w:rsidDel="008B4F62">
          <w:rPr>
            <w:lang w:val="en-US"/>
          </w:rPr>
          <w:delText xml:space="preserve">with </w:delText>
        </w:r>
      </w:del>
      <w:r w:rsidRPr="00450098">
        <w:rPr>
          <w:lang w:val="en-US"/>
        </w:rPr>
        <w:t>150-200 species per hectare</w:t>
      </w:r>
      <w:del w:id="653" w:author="Ulrike Hiltner" w:date="2018-03-12T10:50:00Z">
        <w:r w:rsidRPr="00450098" w:rsidDel="00CB0D2E">
          <w:rPr>
            <w:lang w:val="en-US"/>
          </w:rPr>
          <w:delText xml:space="preserve"> </w:delText>
        </w:r>
      </w:del>
      <w:del w:id="654" w:author="Ulrike Hiltner" w:date="2017-12-08T15:05:00Z">
        <w:r w:rsidRPr="00450098" w:rsidDel="00744319">
          <w:rPr>
            <w:lang w:val="en-US"/>
          </w:rPr>
          <w:delText xml:space="preserve">reported for trees having a diameter at breast height </w:delText>
        </w:r>
        <w:r w:rsidRPr="00450098" w:rsidDel="00744319">
          <w:rPr>
            <w:i/>
            <w:lang w:val="en-US"/>
          </w:rPr>
          <w:delText>dbh</w:delText>
        </w:r>
        <w:r w:rsidRPr="00450098" w:rsidDel="00744319">
          <w:rPr>
            <w:lang w:val="en-US"/>
          </w:rPr>
          <w:delText xml:space="preserve"> above 0.10m </w:delText>
        </w:r>
      </w:del>
      <w:del w:id="655" w:author="Ulrike Hiltner" w:date="2018-03-12T10:50:00Z">
        <w:r w:rsidRPr="00450098" w:rsidDel="00CB0D2E">
          <w:rPr>
            <w:lang w:val="en-US"/>
          </w:rPr>
          <w:delText>(CIRAD, 201</w:delText>
        </w:r>
      </w:del>
      <w:del w:id="656" w:author="Ulrike Hiltner" w:date="2018-03-01T16:07:00Z">
        <w:r w:rsidRPr="00450098" w:rsidDel="008B4F62">
          <w:rPr>
            <w:lang w:val="en-US"/>
          </w:rPr>
          <w:delText>5</w:delText>
        </w:r>
      </w:del>
      <w:del w:id="657" w:author="Ulrike Hiltner" w:date="2018-03-12T10:50:00Z">
        <w:r w:rsidRPr="00450098" w:rsidDel="00CB0D2E">
          <w:rPr>
            <w:lang w:val="en-US"/>
          </w:rPr>
          <w:delText xml:space="preserve">; Dourdain and Hérault </w:delText>
        </w:r>
      </w:del>
      <w:del w:id="658" w:author="Ulrike Hiltner" w:date="2018-03-01T16:07:00Z">
        <w:r w:rsidRPr="00450098" w:rsidDel="008B4F62">
          <w:rPr>
            <w:lang w:val="en-US"/>
          </w:rPr>
          <w:delText>(</w:delText>
        </w:r>
      </w:del>
      <w:del w:id="659" w:author="Ulrike Hiltner" w:date="2018-03-12T10:50:00Z">
        <w:r w:rsidRPr="00450098" w:rsidDel="00CB0D2E">
          <w:rPr>
            <w:lang w:val="en-US"/>
          </w:rPr>
          <w:delText>2015</w:delText>
        </w:r>
      </w:del>
      <w:del w:id="660" w:author="Ulrike Hiltner" w:date="2018-03-01T16:07:00Z">
        <w:r w:rsidRPr="00450098" w:rsidDel="008B4F62">
          <w:rPr>
            <w:lang w:val="en-US"/>
          </w:rPr>
          <w:delText>)</w:delText>
        </w:r>
      </w:del>
      <w:del w:id="661" w:author="Ulrike Hiltner" w:date="2018-03-12T10:50:00Z">
        <w:r w:rsidRPr="00450098" w:rsidDel="00CB0D2E">
          <w:rPr>
            <w:lang w:val="en-US"/>
          </w:rPr>
          <w:delText>)</w:delText>
        </w:r>
      </w:del>
      <w:ins w:id="662" w:author="Ulrike Hiltner" w:date="2018-04-10T11:41:00Z">
        <w:r w:rsidR="001074E9">
          <w:rPr>
            <w:lang w:val="en-US"/>
          </w:rPr>
          <w:t>)</w:t>
        </w:r>
      </w:ins>
      <w:del w:id="663" w:author="Ulrike Hiltner" w:date="2018-04-10T11:41:00Z">
        <w:r w:rsidRPr="00450098" w:rsidDel="001074E9">
          <w:rPr>
            <w:lang w:val="en-US"/>
          </w:rPr>
          <w:delText>.</w:delText>
        </w:r>
      </w:del>
      <w:del w:id="664" w:author="Ulrike Hiltner" w:date="2018-04-10T11:40:00Z">
        <w:r w:rsidRPr="00450098" w:rsidDel="001074E9">
          <w:rPr>
            <w:lang w:val="en-US"/>
          </w:rPr>
          <w:delText xml:space="preserve"> Alpha diversity is slightly lower than in the forests of the western Amazon, but reaches the highest levels in French Guiana's regions</w:delText>
        </w:r>
      </w:del>
      <w:r w:rsidRPr="00450098">
        <w:rPr>
          <w:lang w:val="en-US"/>
        </w:rPr>
        <w:t xml:space="preserve">. Wood extraction by selective logging mainly forms the country's </w:t>
      </w:r>
      <w:del w:id="665" w:author="Ulrike Hiltner" w:date="2018-03-12T13:34:00Z">
        <w:r w:rsidRPr="00450098" w:rsidDel="00984778">
          <w:rPr>
            <w:lang w:val="en-US"/>
          </w:rPr>
          <w:delText>3</w:delText>
        </w:r>
        <w:r w:rsidRPr="00450098" w:rsidDel="00984778">
          <w:rPr>
            <w:vertAlign w:val="superscript"/>
            <w:lang w:val="en-US"/>
          </w:rPr>
          <w:delText>rd</w:delText>
        </w:r>
        <w:r w:rsidRPr="00450098" w:rsidDel="00984778">
          <w:rPr>
            <w:lang w:val="en-US"/>
          </w:rPr>
          <w:delText xml:space="preserve"> </w:delText>
        </w:r>
      </w:del>
      <w:ins w:id="666" w:author="Ulrike Hiltner" w:date="2018-03-12T13:34:00Z">
        <w:r w:rsidR="00984778">
          <w:rPr>
            <w:lang w:val="en-US"/>
          </w:rPr>
          <w:t>third</w:t>
        </w:r>
        <w:r w:rsidR="00984778" w:rsidRPr="00450098">
          <w:rPr>
            <w:lang w:val="en-US"/>
          </w:rPr>
          <w:t xml:space="preserve"> </w:t>
        </w:r>
      </w:ins>
      <w:r w:rsidRPr="00450098">
        <w:rPr>
          <w:lang w:val="en-US"/>
        </w:rPr>
        <w:t xml:space="preserve">economic sector and is carried out exclusively in the National Forest Service's </w:t>
      </w:r>
      <w:r w:rsidRPr="00450098">
        <w:rPr>
          <w:i/>
          <w:lang w:val="en-US"/>
        </w:rPr>
        <w:t>NFS</w:t>
      </w:r>
      <w:r w:rsidRPr="00450098">
        <w:rPr>
          <w:lang w:val="en-US"/>
        </w:rPr>
        <w:t xml:space="preserve"> forest area of the permanent forest estate </w:t>
      </w:r>
      <w:ins w:id="667" w:author="Ulrike Hiltner" w:date="2018-04-10T11:54:00Z">
        <w:r w:rsidR="00CC3AA1">
          <w:rPr>
            <w:lang w:val="en-US"/>
          </w:rPr>
          <w:t xml:space="preserve">of </w:t>
        </w:r>
      </w:ins>
      <w:del w:id="668" w:author="Ulrike Hiltner" w:date="2018-04-10T11:43:00Z">
        <w:r w:rsidRPr="00450098" w:rsidDel="001074E9">
          <w:rPr>
            <w:lang w:val="en-US"/>
          </w:rPr>
          <w:delText xml:space="preserve">on an area of </w:delText>
        </w:r>
      </w:del>
      <w:ins w:id="669" w:author="Ulrike Hiltner" w:date="2018-04-10T11:56:00Z">
        <w:r w:rsidR="00CC3AA1" w:rsidRPr="00450098">
          <w:rPr>
            <w:lang w:val="en-US"/>
          </w:rPr>
          <w:t>2.4 10</w:t>
        </w:r>
        <w:r w:rsidR="00CC3AA1" w:rsidRPr="00450098">
          <w:rPr>
            <w:vertAlign w:val="superscript"/>
            <w:lang w:val="en-US"/>
          </w:rPr>
          <w:t>6</w:t>
        </w:r>
        <w:r w:rsidR="00CC3AA1">
          <w:rPr>
            <w:lang w:val="en-US"/>
          </w:rPr>
          <w:t xml:space="preserve"> hectare </w:t>
        </w:r>
      </w:ins>
      <m:oMath>
        <m:r>
          <w:del w:id="670" w:author="Ulrike Hiltner" w:date="2018-04-10T11:54:00Z">
            <w:rPr>
              <w:rFonts w:ascii="Cambria Math" w:hAnsi="Cambria Math"/>
              <w:lang w:val="en-US"/>
            </w:rPr>
            <m:t>2.4*</m:t>
          </w:del>
        </m:r>
        <m:sSup>
          <m:sSupPr>
            <m:ctrlPr>
              <w:del w:id="671" w:author="Ulrike Hiltner" w:date="2018-04-10T11:54:00Z">
                <w:rPr>
                  <w:rFonts w:ascii="Cambria Math" w:hAnsi="Cambria Math"/>
                </w:rPr>
              </w:del>
            </m:ctrlPr>
          </m:sSupPr>
          <m:e>
            <m:r>
              <w:del w:id="672" w:author="Ulrike Hiltner" w:date="2018-04-10T11:54:00Z">
                <w:rPr>
                  <w:rFonts w:ascii="Cambria Math" w:hAnsi="Cambria Math"/>
                  <w:lang w:val="en-US"/>
                </w:rPr>
                <m:t>10</m:t>
              </w:del>
            </m:r>
          </m:e>
          <m:sup>
            <m:r>
              <w:del w:id="673" w:author="Ulrike Hiltner" w:date="2018-04-10T11:54:00Z">
                <w:rPr>
                  <w:rFonts w:ascii="Cambria Math" w:hAnsi="Cambria Math"/>
                  <w:lang w:val="en-US"/>
                </w:rPr>
                <m:t>6</m:t>
              </w:del>
            </m:r>
          </m:sup>
        </m:sSup>
        <m:r>
          <w:del w:id="674" w:author="Ulrike Hiltner" w:date="2018-04-10T11:54:00Z">
            <w:rPr>
              <w:rFonts w:ascii="Cambria Math" w:hAnsi="Cambria Math"/>
              <w:lang w:val="en-US"/>
            </w:rPr>
            <m:t>h</m:t>
          </w:del>
        </m:r>
        <m:r>
          <w:del w:id="675" w:author="Ulrike Hiltner" w:date="2018-04-10T11:54:00Z">
            <w:rPr>
              <w:rFonts w:ascii="Cambria Math" w:hAnsi="Cambria Math"/>
            </w:rPr>
            <m:t>a</m:t>
          </w:del>
        </m:r>
      </m:oMath>
      <w:del w:id="676" w:author="Ulrike Hiltner" w:date="2018-03-12T10:50:00Z">
        <w:r w:rsidRPr="00450098" w:rsidDel="00CB0D2E">
          <w:rPr>
            <w:lang w:val="en-US"/>
          </w:rPr>
          <w:delText xml:space="preserve"> </w:delText>
        </w:r>
      </w:del>
      <w:ins w:id="677" w:author="Ulrike Hiltner" w:date="2018-04-10T11:46:00Z">
        <w:r w:rsidR="001074E9">
          <w:rPr>
            <w:lang w:val="en-US"/>
          </w:rPr>
          <w:fldChar w:fldCharType="begin" w:fldLock="1"/>
        </w:r>
      </w:ins>
      <w:r w:rsidR="001074E9">
        <w:rPr>
          <w:lang w:val="en-US"/>
        </w:rPr>
        <w:instrText>ADDIN CSL_CITATION { "citationItems" : [ { "id" : "ITEM-1", "itemData" : { "abstract" : "The present chapter first provides a general overview of the Paracou experimental site within the ecological context of French Guiana and describes the original design of the Silvicultural Project and the main data collected on the plots. It then reviews the main characteristics and potential differences between these plots, as a basis for further discussion and interpretation of the results reported in some of the following chapters.", "author" : [ { "dropping-particle" : "", "family" : "Gourlet-Fleury", "given" : "S", "non-dropping-particle" : "", "parse-names" : false, "suffix" : "" }, { "dropping-particle" : "", "family" : "Ferry", "given" : "B", "non-dropping-particle" : "", "parse-names" : false, "suffix" : "" }, { "dropping-particle" : "", "family" : "Molino", "given" : "J-F.", "non-dropping-particle" : "", "parse-names" : false, "suffix" : "" }, { "dropping-particle" : "", "family" : "Petronelli", "given" : "P", "non-dropping-particle" : "", "parse-names" : false, "suffix" : "" }, { "dropping-particle" : "", "family" : "Schmitt", "given" : "L", "non-dropping-particle" : "", "parse-names" : false, "suffix" : "" } ], "container-title" : "Ecology and management of a neotropical rainforest : lessons drawn from Paracou, a long-term experimental research site in French Guiana", "id" : "ITEM-1", "issued" : { "date-parts" : [ [ "2004" ] ] }, "page" : "3-60", "title" : "Paracou exp\u00e9rimental plots: key features", "type" : "chapter" }, "uris" : [ "http://www.mendeley.com/documents/?uuid=d54ce781-be59-4c8a-8ec1-a6173210b75f" ] } ], "mendeley" : { "formattedCitation" : "(Gourlet-Fleury et al., 2004)", "plainTextFormattedCitation" : "(Gourlet-Fleury et al., 2004)", "previouslyFormattedCitation" : "(Gourlet-Fleury et al., 2004)" }, "properties" : {  }, "schema" : "https://github.com/citation-style-language/schema/raw/master/csl-citation.json" }</w:instrText>
      </w:r>
      <w:r w:rsidR="001074E9">
        <w:rPr>
          <w:lang w:val="en-US"/>
        </w:rPr>
        <w:fldChar w:fldCharType="separate"/>
      </w:r>
      <w:r w:rsidR="001074E9" w:rsidRPr="001074E9">
        <w:rPr>
          <w:noProof/>
          <w:lang w:val="en-US"/>
        </w:rPr>
        <w:t>(Gourlet-Fleury et al., 2004)</w:t>
      </w:r>
      <w:ins w:id="678" w:author="Ulrike Hiltner" w:date="2018-04-10T11:46:00Z">
        <w:r w:rsidR="001074E9">
          <w:rPr>
            <w:lang w:val="en-US"/>
          </w:rPr>
          <w:fldChar w:fldCharType="end"/>
        </w:r>
      </w:ins>
      <w:del w:id="679" w:author="Ulrike Hiltner" w:date="2018-03-12T10:50:00Z">
        <w:r w:rsidRPr="00450098" w:rsidDel="00CB0D2E">
          <w:rPr>
            <w:lang w:val="en-US"/>
          </w:rPr>
          <w:delText>(</w:delText>
        </w:r>
      </w:del>
      <w:del w:id="680" w:author="Ulrike Hiltner" w:date="2018-03-02T12:16:00Z">
        <w:r w:rsidRPr="00450098" w:rsidDel="00926A88">
          <w:rPr>
            <w:lang w:val="en-US"/>
          </w:rPr>
          <w:delText>Dourdain and Hérault 2015</w:delText>
        </w:r>
      </w:del>
      <w:del w:id="681" w:author="Ulrike Hiltner" w:date="2018-03-12T10:50:00Z">
        <w:r w:rsidRPr="00450098" w:rsidDel="00CB0D2E">
          <w:rPr>
            <w:lang w:val="en-US"/>
          </w:rPr>
          <w:delText>)</w:delText>
        </w:r>
      </w:del>
      <w:r w:rsidRPr="00450098">
        <w:rPr>
          <w:lang w:val="en-US"/>
        </w:rPr>
        <w:t xml:space="preserve">. Paracou's forest is part of the </w:t>
      </w:r>
      <w:proofErr w:type="spellStart"/>
      <w:r w:rsidRPr="00450098">
        <w:rPr>
          <w:i/>
          <w:lang w:val="en-US"/>
        </w:rPr>
        <w:t>Caesalpiniaceae</w:t>
      </w:r>
      <w:proofErr w:type="spellEnd"/>
      <w:r w:rsidRPr="00450098">
        <w:rPr>
          <w:lang w:val="en-US"/>
        </w:rPr>
        <w:t xml:space="preserve"> and is surrounded by </w:t>
      </w:r>
      <w:del w:id="682" w:author="Ulrike Hiltner" w:date="2018-04-10T11:57:00Z">
        <w:r w:rsidRPr="00450098" w:rsidDel="004021A8">
          <w:rPr>
            <w:lang w:val="en-US"/>
          </w:rPr>
          <w:delText xml:space="preserve">permanent </w:delText>
        </w:r>
      </w:del>
      <w:r w:rsidRPr="00450098">
        <w:rPr>
          <w:lang w:val="en-US"/>
        </w:rPr>
        <w:t>production forest</w:t>
      </w:r>
      <w:ins w:id="683" w:author="Ulrike Hiltner" w:date="2018-04-10T11:57:00Z">
        <w:r w:rsidR="004021A8">
          <w:rPr>
            <w:lang w:val="en-US"/>
          </w:rPr>
          <w:t xml:space="preserve"> </w:t>
        </w:r>
        <w:r w:rsidR="004021A8">
          <w:rPr>
            <w:lang w:val="en-US"/>
          </w:rPr>
          <w:fldChar w:fldCharType="begin" w:fldLock="1"/>
        </w:r>
        <w:r w:rsidR="004021A8">
          <w:rPr>
            <w:lang w:val="en-US"/>
          </w:rPr>
          <w:instrText>ADDIN CSL_CITATION { "citationItems" : [ { "id" : "ITEM-1", "itemData" : { "author" : [ { "dropping-particle" : "", "family" : "Galochet", "given" : "Marc", "non-dropping-particle" : "", "parse-names" : false, "suffix" : "" } ], "id" : "ITEM-1", "issued" : { "date-parts" : [ [ "2018" ] ] }, "title" : "La biodiversit\u00e9 dans l \u2019 am\u00e9nagement du territoire en Guyane fran\u00e7aise", "type" : "article-journal" }, "uris" : [ "http://www.mendeley.com/documents/?uuid=19ce4a96-593b-4802-8b46-00e83b57b3ff" ] } ], "mendeley" : { "formattedCitation" : "(Galochet, 2018)", "plainTextFormattedCitation" : "(Galochet, 2018)", "previouslyFormattedCitation" : "(Galochet, 2018)" }, "properties" : {  }, "schema" : "https://github.com/citation-style-language/schema/raw/master/csl-citation.json" }</w:instrText>
        </w:r>
        <w:r w:rsidR="004021A8">
          <w:rPr>
            <w:lang w:val="en-US"/>
          </w:rPr>
          <w:fldChar w:fldCharType="separate"/>
        </w:r>
        <w:r w:rsidR="004021A8" w:rsidRPr="00CC3AA1">
          <w:rPr>
            <w:noProof/>
            <w:lang w:val="en-US"/>
          </w:rPr>
          <w:t>(Galochet, 2018)</w:t>
        </w:r>
        <w:r w:rsidR="004021A8">
          <w:rPr>
            <w:lang w:val="en-US"/>
          </w:rPr>
          <w:fldChar w:fldCharType="end"/>
        </w:r>
      </w:ins>
      <w:r w:rsidRPr="00450098">
        <w:rPr>
          <w:lang w:val="en-US"/>
        </w:rPr>
        <w:t xml:space="preserve">. </w:t>
      </w:r>
    </w:p>
    <w:p w:rsidR="00D7084D" w:rsidRPr="00450098" w:rsidRDefault="00450098">
      <w:pPr>
        <w:rPr>
          <w:lang w:val="en-US"/>
        </w:rPr>
      </w:pPr>
      <w:r w:rsidRPr="00450098">
        <w:rPr>
          <w:lang w:val="en-US"/>
        </w:rPr>
        <w:t xml:space="preserve">The test site is managed by the Centre International de </w:t>
      </w:r>
      <w:proofErr w:type="spellStart"/>
      <w:r w:rsidRPr="00450098">
        <w:rPr>
          <w:lang w:val="en-US"/>
        </w:rPr>
        <w:t>Recherche</w:t>
      </w:r>
      <w:proofErr w:type="spellEnd"/>
      <w:r w:rsidRPr="00450098">
        <w:rPr>
          <w:lang w:val="en-US"/>
        </w:rPr>
        <w:t xml:space="preserve"> en </w:t>
      </w:r>
      <w:proofErr w:type="spellStart"/>
      <w:r w:rsidRPr="00450098">
        <w:rPr>
          <w:lang w:val="en-US"/>
        </w:rPr>
        <w:t>Agronomie</w:t>
      </w:r>
      <w:proofErr w:type="spellEnd"/>
      <w:r w:rsidRPr="00450098">
        <w:rPr>
          <w:lang w:val="en-US"/>
        </w:rPr>
        <w:t xml:space="preserve"> pour le </w:t>
      </w:r>
      <w:proofErr w:type="spellStart"/>
      <w:r w:rsidRPr="00450098">
        <w:rPr>
          <w:lang w:val="en-US"/>
        </w:rPr>
        <w:t>Développement</w:t>
      </w:r>
      <w:proofErr w:type="spellEnd"/>
      <w:r w:rsidRPr="00450098">
        <w:rPr>
          <w:lang w:val="en-US"/>
        </w:rPr>
        <w:t xml:space="preserve"> </w:t>
      </w:r>
      <w:r w:rsidRPr="00450098">
        <w:rPr>
          <w:i/>
          <w:lang w:val="en-US"/>
        </w:rPr>
        <w:t>CIRAD</w:t>
      </w:r>
      <w:del w:id="684" w:author="Ulrike Hiltner" w:date="2018-04-10T12:04:00Z">
        <w:r w:rsidRPr="00450098" w:rsidDel="004021A8">
          <w:rPr>
            <w:lang w:val="en-US"/>
          </w:rPr>
          <w:delText xml:space="preserve"> </w:delText>
        </w:r>
      </w:del>
      <w:del w:id="685" w:author="Ulrike Hiltner" w:date="2018-03-12T10:51:00Z">
        <w:r w:rsidRPr="00450098" w:rsidDel="00CB0D2E">
          <w:rPr>
            <w:lang w:val="en-US"/>
          </w:rPr>
          <w:delText>(Gourlet-Fleury et al. 2004)</w:delText>
        </w:r>
      </w:del>
      <w:ins w:id="686" w:author="Ulrike Hiltner" w:date="2018-04-10T12:03:00Z">
        <w:r w:rsidR="004021A8">
          <w:rPr>
            <w:lang w:val="en-US"/>
          </w:rPr>
          <w:t xml:space="preserve"> conducting forest inventories regularly</w:t>
        </w:r>
      </w:ins>
      <w:ins w:id="687" w:author="Ulrike Hiltner" w:date="2018-04-10T12:05:00Z">
        <w:r w:rsidR="004021A8">
          <w:rPr>
            <w:lang w:val="en-US"/>
          </w:rPr>
          <w:t xml:space="preserve"> </w:t>
        </w:r>
        <w:r w:rsidR="004021A8">
          <w:rPr>
            <w:lang w:val="en-US"/>
          </w:rPr>
          <w:fldChar w:fldCharType="begin" w:fldLock="1"/>
        </w:r>
      </w:ins>
      <w:r w:rsidR="004021A8">
        <w:rPr>
          <w:lang w:val="en-US"/>
        </w:rPr>
        <w:instrText>ADDIN CSL_CITATION { "citationItems" : [ { "id" : "ITEM-1", "itemData" : { "abstract" : "The present chapter first provides a general overview of the Paracou experimental site within the ecological context of French Guiana and describes the original design of the Silvicultural Project and the main data collected on the plots. It then reviews the main characteristics and potential differences between these plots, as a basis for further discussion and interpretation of the results reported in some of the following chapters.", "author" : [ { "dropping-particle" : "", "family" : "Gourlet-Fleury", "given" : "S", "non-dropping-particle" : "", "parse-names" : false, "suffix" : "" }, { "dropping-particle" : "", "family" : "Ferry", "given" : "B", "non-dropping-particle" : "", "parse-names" : false, "suffix" : "" }, { "dropping-particle" : "", "family" : "Molino", "given" : "J-F.", "non-dropping-particle" : "", "parse-names" : false, "suffix" : "" }, { "dropping-particle" : "", "family" : "Petronelli", "given" : "P", "non-dropping-particle" : "", "parse-names" : false, "suffix" : "" }, { "dropping-particle" : "", "family" : "Schmitt", "given" : "L", "non-dropping-particle" : "", "parse-names" : false, "suffix" : "" } ], "container-title" : "Ecology and management of a neotropical rainforest : lessons drawn from Paracou, a long-term experimental research site in French Guiana", "id" : "ITEM-1", "issued" : { "date-parts" : [ [ "2004" ] ] }, "page" : "3-60", "title" : "Paracou exp\u00e9rimental plots: key features", "type" : "chapter" }, "uris" : [ "http://www.mendeley.com/documents/?uuid=d54ce781-be59-4c8a-8ec1-a6173210b75f" ] } ], "mendeley" : { "formattedCitation" : "(Gourlet-Fleury et al., 2004)", "plainTextFormattedCitation" : "(Gourlet-Fleury et al., 2004)", "previouslyFormattedCitation" : "(Gourlet-Fleury et al., 2004)" }, "properties" : {  }, "schema" : "https://github.com/citation-style-language/schema/raw/master/csl-citation.json" }</w:instrText>
      </w:r>
      <w:r w:rsidR="004021A8">
        <w:rPr>
          <w:lang w:val="en-US"/>
        </w:rPr>
        <w:fldChar w:fldCharType="separate"/>
      </w:r>
      <w:r w:rsidR="004021A8" w:rsidRPr="004021A8">
        <w:rPr>
          <w:noProof/>
          <w:lang w:val="en-US"/>
        </w:rPr>
        <w:t>(Gourlet-Fleury et al., 2004)</w:t>
      </w:r>
      <w:ins w:id="688" w:author="Ulrike Hiltner" w:date="2018-04-10T12:05:00Z">
        <w:r w:rsidR="004021A8">
          <w:rPr>
            <w:lang w:val="en-US"/>
          </w:rPr>
          <w:fldChar w:fldCharType="end"/>
        </w:r>
      </w:ins>
      <w:ins w:id="689" w:author="Ulrike Hiltner" w:date="2018-04-10T12:03:00Z">
        <w:r w:rsidR="004021A8">
          <w:rPr>
            <w:lang w:val="en-US"/>
          </w:rPr>
          <w:t>.</w:t>
        </w:r>
      </w:ins>
      <w:del w:id="690" w:author="Ulrike Hiltner" w:date="2018-04-10T12:03:00Z">
        <w:r w:rsidRPr="00450098" w:rsidDel="004021A8">
          <w:rPr>
            <w:lang w:val="en-US"/>
          </w:rPr>
          <w:delText xml:space="preserve">. </w:delText>
        </w:r>
      </w:del>
      <w:ins w:id="691" w:author="Ulrike Hiltner" w:date="2018-04-10T12:04:00Z">
        <w:r w:rsidR="004021A8">
          <w:rPr>
            <w:lang w:val="en-US"/>
          </w:rPr>
          <w:t xml:space="preserve"> </w:t>
        </w:r>
      </w:ins>
      <w:del w:id="692" w:author="Ulrike Hiltner" w:date="2018-04-10T12:04:00Z">
        <w:r w:rsidRPr="00450098" w:rsidDel="004021A8">
          <w:rPr>
            <w:lang w:val="en-US"/>
          </w:rPr>
          <w:delText xml:space="preserve">The FORMIND model adjustment was based on extensive, long-term data records from the Paracou test site. However, the </w:delText>
        </w:r>
      </w:del>
      <w:del w:id="693" w:author="Ulrike Hiltner" w:date="2018-03-01T16:08:00Z">
        <w:r w:rsidRPr="00450098" w:rsidDel="008B4F62">
          <w:rPr>
            <w:lang w:val="en-US"/>
          </w:rPr>
          <w:delText xml:space="preserve">entire </w:delText>
        </w:r>
      </w:del>
      <w:del w:id="694" w:author="Ulrike Hiltner" w:date="2018-04-10T12:04:00Z">
        <w:r w:rsidRPr="00450098" w:rsidDel="004021A8">
          <w:rPr>
            <w:lang w:val="en-US"/>
          </w:rPr>
          <w:delText xml:space="preserve">forest inventory data set was divided </w:delText>
        </w:r>
      </w:del>
      <w:del w:id="695" w:author="Ulrike Hiltner" w:date="2018-03-02T12:17:00Z">
        <w:r w:rsidRPr="00450098" w:rsidDel="00926A88">
          <w:rPr>
            <w:lang w:val="en-US"/>
          </w:rPr>
          <w:delText xml:space="preserve">either </w:delText>
        </w:r>
      </w:del>
      <w:del w:id="696" w:author="Ulrike Hiltner" w:date="2018-04-10T12:04:00Z">
        <w:r w:rsidRPr="00450098" w:rsidDel="004021A8">
          <w:rPr>
            <w:lang w:val="en-US"/>
          </w:rPr>
          <w:delText>according to the work steps of the model's parameterization, calibration, and validation</w:delText>
        </w:r>
      </w:del>
      <w:del w:id="697" w:author="Ulrike Hiltner" w:date="2018-03-01T16:09:00Z">
        <w:r w:rsidRPr="00450098" w:rsidDel="008B4F62">
          <w:rPr>
            <w:lang w:val="en-US"/>
          </w:rPr>
          <w:delText xml:space="preserve"> or according to the experimental design in situ, where the permanent forest plots were subjected to different treatments</w:delText>
        </w:r>
      </w:del>
      <w:del w:id="698" w:author="Ulrike Hiltner" w:date="2018-04-10T12:04:00Z">
        <w:r w:rsidRPr="00450098" w:rsidDel="004021A8">
          <w:rPr>
            <w:lang w:val="en-US"/>
          </w:rPr>
          <w:delText>. T</w:delText>
        </w:r>
      </w:del>
      <w:ins w:id="699" w:author="Ulrike Hiltner" w:date="2018-04-10T12:04:00Z">
        <w:r w:rsidR="004021A8">
          <w:rPr>
            <w:lang w:val="en-US"/>
          </w:rPr>
          <w:t>T</w:t>
        </w:r>
      </w:ins>
      <w:r w:rsidRPr="00450098">
        <w:rPr>
          <w:lang w:val="en-US"/>
        </w:rPr>
        <w:t xml:space="preserve">he </w:t>
      </w:r>
      <w:del w:id="700" w:author="Ulrike Hiltner" w:date="2018-03-01T16:09:00Z">
        <w:r w:rsidRPr="00450098" w:rsidDel="008B4F62">
          <w:rPr>
            <w:lang w:val="en-US"/>
          </w:rPr>
          <w:delText xml:space="preserve">experimental </w:delText>
        </w:r>
      </w:del>
      <w:ins w:id="701" w:author="Ulrike Hiltner" w:date="2018-03-01T16:09:00Z">
        <w:r w:rsidR="008B4F62">
          <w:rPr>
            <w:lang w:val="en-US"/>
          </w:rPr>
          <w:t>inventory</w:t>
        </w:r>
        <w:r w:rsidR="008B4F62" w:rsidRPr="00450098">
          <w:rPr>
            <w:lang w:val="en-US"/>
          </w:rPr>
          <w:t xml:space="preserve"> </w:t>
        </w:r>
      </w:ins>
      <w:r w:rsidRPr="00450098">
        <w:rPr>
          <w:lang w:val="en-US"/>
        </w:rPr>
        <w:t xml:space="preserve">design is depicted </w:t>
      </w:r>
      <w:del w:id="702" w:author="Ulrike Hiltner" w:date="2018-03-01T16:09:00Z">
        <w:r w:rsidRPr="00450098" w:rsidDel="008B4F62">
          <w:rPr>
            <w:lang w:val="en-US"/>
          </w:rPr>
          <w:delText xml:space="preserve">on the global map of Paracou </w:delText>
        </w:r>
      </w:del>
      <w:r w:rsidRPr="00450098">
        <w:rPr>
          <w:lang w:val="en-US"/>
        </w:rPr>
        <w:t xml:space="preserve">in the supplementary material </w:t>
      </w:r>
      <w:ins w:id="703" w:author="Ulrike Hiltner" w:date="2018-03-12T09:52:00Z">
        <w:r w:rsidR="00C505A4">
          <w:rPr>
            <w:lang w:val="en-US"/>
          </w:rPr>
          <w:t>(</w:t>
        </w:r>
      </w:ins>
      <w:r w:rsidR="00C41B75" w:rsidRPr="009A3C21">
        <w:rPr>
          <w:highlight w:val="yellow"/>
          <w:rPrChange w:id="704" w:author="Ulrike Hiltner" w:date="2018-03-05T11:12:00Z">
            <w:rPr/>
          </w:rPrChange>
        </w:rPr>
        <w:fldChar w:fldCharType="begin"/>
      </w:r>
      <w:r w:rsidR="00C41B75" w:rsidRPr="009A3C21">
        <w:rPr>
          <w:highlight w:val="yellow"/>
          <w:lang w:val="en-US"/>
          <w:rPrChange w:id="705" w:author="Ulrike Hiltner" w:date="2018-03-05T11:12:00Z">
            <w:rPr/>
          </w:rPrChange>
        </w:rPr>
        <w:instrText xml:space="preserve"> HYPERLINK \l "headerA1.2" \h </w:instrText>
      </w:r>
      <w:r w:rsidR="00C41B75" w:rsidRPr="009A3C21">
        <w:rPr>
          <w:highlight w:val="yellow"/>
          <w:rPrChange w:id="706" w:author="Ulrike Hiltner" w:date="2018-03-05T11:12:00Z">
            <w:rPr>
              <w:lang w:val="en-US"/>
            </w:rPr>
          </w:rPrChange>
        </w:rPr>
        <w:fldChar w:fldCharType="separate"/>
      </w:r>
      <w:del w:id="707" w:author="Ulrike Hiltner" w:date="2018-03-12T09:52:00Z">
        <w:r w:rsidRPr="009A3C21" w:rsidDel="00C505A4">
          <w:rPr>
            <w:highlight w:val="yellow"/>
            <w:lang w:val="en-US"/>
            <w:rPrChange w:id="708" w:author="Ulrike Hiltner" w:date="2018-03-05T11:12:00Z">
              <w:rPr>
                <w:lang w:val="en-US"/>
              </w:rPr>
            </w:rPrChange>
          </w:rPr>
          <w:delText>A1.</w:delText>
        </w:r>
      </w:del>
      <w:del w:id="709" w:author="Ulrike Hiltner" w:date="2018-03-12T09:45:00Z">
        <w:r w:rsidRPr="009A3C21" w:rsidDel="00176D0D">
          <w:rPr>
            <w:highlight w:val="yellow"/>
            <w:lang w:val="en-US"/>
            <w:rPrChange w:id="710" w:author="Ulrike Hiltner" w:date="2018-03-05T11:12:00Z">
              <w:rPr>
                <w:lang w:val="en-US"/>
              </w:rPr>
            </w:rPrChange>
          </w:rPr>
          <w:delText>2</w:delText>
        </w:r>
      </w:del>
      <w:del w:id="711" w:author="Ulrike Hiltner" w:date="2018-03-12T09:53:00Z">
        <w:r w:rsidRPr="009A3C21" w:rsidDel="00C505A4">
          <w:rPr>
            <w:highlight w:val="yellow"/>
            <w:lang w:val="en-US"/>
            <w:rPrChange w:id="712" w:author="Ulrike Hiltner" w:date="2018-03-05T11:12:00Z">
              <w:rPr>
                <w:lang w:val="en-US"/>
              </w:rPr>
            </w:rPrChange>
          </w:rPr>
          <w:delText xml:space="preserve">, </w:delText>
        </w:r>
      </w:del>
      <w:del w:id="713" w:author="Ulrike Hiltner" w:date="2018-03-12T09:41:00Z">
        <w:r w:rsidRPr="009A3C21" w:rsidDel="00AA1A91">
          <w:rPr>
            <w:highlight w:val="yellow"/>
            <w:lang w:val="en-US"/>
            <w:rPrChange w:id="714" w:author="Ulrike Hiltner" w:date="2018-03-05T11:12:00Z">
              <w:rPr>
                <w:lang w:val="en-US"/>
              </w:rPr>
            </w:rPrChange>
          </w:rPr>
          <w:delText>Fig.</w:delText>
        </w:r>
      </w:del>
      <w:ins w:id="715" w:author="Ulrike Hiltner" w:date="2018-03-12T09:41:00Z">
        <w:r w:rsidR="00AA1A91">
          <w:rPr>
            <w:highlight w:val="yellow"/>
            <w:lang w:val="en-US"/>
          </w:rPr>
          <w:t>figure</w:t>
        </w:r>
      </w:ins>
      <w:r w:rsidRPr="009A3C21">
        <w:rPr>
          <w:highlight w:val="yellow"/>
          <w:lang w:val="en-US"/>
          <w:rPrChange w:id="716" w:author="Ulrike Hiltner" w:date="2018-03-05T11:12:00Z">
            <w:rPr>
              <w:lang w:val="en-US"/>
            </w:rPr>
          </w:rPrChange>
        </w:rPr>
        <w:t xml:space="preserve"> A1.</w:t>
      </w:r>
      <w:del w:id="717" w:author="Ulrike Hiltner" w:date="2018-03-12T09:46:00Z">
        <w:r w:rsidRPr="009A3C21" w:rsidDel="00176D0D">
          <w:rPr>
            <w:highlight w:val="yellow"/>
            <w:lang w:val="en-US"/>
            <w:rPrChange w:id="718" w:author="Ulrike Hiltner" w:date="2018-03-05T11:12:00Z">
              <w:rPr>
                <w:lang w:val="en-US"/>
              </w:rPr>
            </w:rPrChange>
          </w:rPr>
          <w:delText>2.1</w:delText>
        </w:r>
      </w:del>
      <w:r w:rsidR="00C41B75" w:rsidRPr="009A3C21">
        <w:rPr>
          <w:highlight w:val="yellow"/>
          <w:lang w:val="en-US"/>
          <w:rPrChange w:id="719" w:author="Ulrike Hiltner" w:date="2018-03-05T11:12:00Z">
            <w:rPr>
              <w:lang w:val="en-US"/>
            </w:rPr>
          </w:rPrChange>
        </w:rPr>
        <w:fldChar w:fldCharType="end"/>
      </w:r>
      <w:ins w:id="720" w:author="Ulrike Hiltner" w:date="2018-03-12T09:46:00Z">
        <w:r w:rsidR="00176D0D" w:rsidRPr="00176D0D">
          <w:rPr>
            <w:highlight w:val="yellow"/>
            <w:lang w:val="en-US"/>
            <w:rPrChange w:id="721" w:author="Ulrike Hiltner" w:date="2018-03-12T09:46:00Z">
              <w:rPr>
                <w:lang w:val="en-US"/>
              </w:rPr>
            </w:rPrChange>
          </w:rPr>
          <w:t>x</w:t>
        </w:r>
      </w:ins>
      <w:ins w:id="722" w:author="Ulrike Hiltner" w:date="2018-03-12T09:53:00Z">
        <w:r w:rsidR="00C505A4">
          <w:rPr>
            <w:lang w:val="en-US"/>
          </w:rPr>
          <w:t>)</w:t>
        </w:r>
      </w:ins>
      <w:ins w:id="723" w:author="Ulrike Hiltner" w:date="2018-03-12T10:51:00Z">
        <w:r w:rsidR="00CB0D2E">
          <w:rPr>
            <w:lang w:val="en-US"/>
          </w:rPr>
          <w:t xml:space="preserve">. </w:t>
        </w:r>
      </w:ins>
      <w:del w:id="724" w:author="Ulrike Hiltner" w:date="2018-03-12T10:51:00Z">
        <w:r w:rsidRPr="00450098" w:rsidDel="00CB0D2E">
          <w:rPr>
            <w:lang w:val="en-US"/>
          </w:rPr>
          <w:delText xml:space="preserve">. The </w:delText>
        </w:r>
      </w:del>
      <w:del w:id="725" w:author="Ulrike Hiltner" w:date="2018-03-01T16:09:00Z">
        <w:r w:rsidRPr="00450098" w:rsidDel="008B4F62">
          <w:rPr>
            <w:lang w:val="en-US"/>
          </w:rPr>
          <w:delText>experimental design</w:delText>
        </w:r>
      </w:del>
      <w:ins w:id="726" w:author="Ulrike Hiltner" w:date="2018-03-12T10:51:00Z">
        <w:r w:rsidR="00CB0D2E">
          <w:rPr>
            <w:lang w:val="en-US"/>
          </w:rPr>
          <w:t>F</w:t>
        </w:r>
      </w:ins>
      <w:ins w:id="727" w:author="Ulrike Hiltner" w:date="2018-03-01T16:09:00Z">
        <w:r w:rsidR="008B4F62">
          <w:rPr>
            <w:lang w:val="en-US"/>
          </w:rPr>
          <w:t xml:space="preserve">orest inventories </w:t>
        </w:r>
      </w:ins>
      <w:ins w:id="728" w:author="Ulrike Hiltner" w:date="2018-03-02T12:19:00Z">
        <w:r w:rsidR="00926A88">
          <w:rPr>
            <w:lang w:val="en-US"/>
          </w:rPr>
          <w:t>were</w:t>
        </w:r>
      </w:ins>
      <w:del w:id="729" w:author="Ulrike Hiltner" w:date="2018-03-01T16:10:00Z">
        <w:r w:rsidRPr="00450098" w:rsidDel="008B4F62">
          <w:rPr>
            <w:lang w:val="en-US"/>
          </w:rPr>
          <w:delText xml:space="preserve"> was</w:delText>
        </w:r>
      </w:del>
      <w:r w:rsidRPr="00450098">
        <w:rPr>
          <w:lang w:val="en-US"/>
        </w:rPr>
        <w:t xml:space="preserve"> conducted as follows: each 9-hectare-plot was surrounded by a 25</w:t>
      </w:r>
      <w:del w:id="730" w:author="Ulrike Hiltner" w:date="2018-03-12T12:41:00Z">
        <w:r w:rsidRPr="00450098" w:rsidDel="002C753F">
          <w:rPr>
            <w:lang w:val="en-US"/>
          </w:rPr>
          <w:delText xml:space="preserve"> </w:delText>
        </w:r>
      </w:del>
      <w:r w:rsidRPr="00450098">
        <w:rPr>
          <w:lang w:val="en-US"/>
        </w:rPr>
        <w:t>m wide buffer zone. The trees were exclusively inventoried within the core zone, on an area of 6.25</w:t>
      </w:r>
      <w:del w:id="731" w:author="Ulrike Hiltner" w:date="2018-03-12T12:41:00Z">
        <w:r w:rsidRPr="00450098" w:rsidDel="002C753F">
          <w:rPr>
            <w:lang w:val="en-US"/>
          </w:rPr>
          <w:delText xml:space="preserve"> </w:delText>
        </w:r>
      </w:del>
      <w:r w:rsidRPr="00450098">
        <w:rPr>
          <w:lang w:val="en-US"/>
        </w:rPr>
        <w:t>ha, but the treatment has always been carried out on the entire 9-hectare-plot. Furthermore, there was one 25-hectare-plot on which undisturbed tree growth has been recorded</w:t>
      </w:r>
      <w:del w:id="732" w:author="Ulrike Hiltner" w:date="2018-04-10T12:05:00Z">
        <w:r w:rsidRPr="00450098" w:rsidDel="004021A8">
          <w:rPr>
            <w:lang w:val="en-US"/>
          </w:rPr>
          <w:delText xml:space="preserve"> (without buffer zone)</w:delText>
        </w:r>
      </w:del>
      <w:r w:rsidRPr="00450098">
        <w:rPr>
          <w:lang w:val="en-US"/>
        </w:rPr>
        <w:t xml:space="preserve">. In order to parameterize and calibrate the forest model of FORMIND, we used the part of the inventory data set that </w:t>
      </w:r>
      <w:del w:id="733" w:author="Ulrike Hiltner" w:date="2018-03-02T12:21:00Z">
        <w:r w:rsidRPr="00450098" w:rsidDel="00926A88">
          <w:rPr>
            <w:lang w:val="en-US"/>
          </w:rPr>
          <w:delText>is marked as</w:delText>
        </w:r>
      </w:del>
      <w:ins w:id="734" w:author="Ulrike Hiltner" w:date="2018-03-02T12:21:00Z">
        <w:r w:rsidR="00926A88">
          <w:rPr>
            <w:lang w:val="en-US"/>
          </w:rPr>
          <w:t>belong to the</w:t>
        </w:r>
      </w:ins>
      <w:r w:rsidRPr="00450098">
        <w:rPr>
          <w:lang w:val="en-US"/>
        </w:rPr>
        <w:t xml:space="preserve"> T0-control and biodiversity plots</w:t>
      </w:r>
      <w:ins w:id="735" w:author="Ulrike Hiltner" w:date="2018-03-01T16:11:00Z">
        <w:r w:rsidR="008B4F62">
          <w:rPr>
            <w:lang w:val="en-US"/>
          </w:rPr>
          <w:t xml:space="preserve"> </w:t>
        </w:r>
      </w:ins>
      <w:del w:id="736" w:author="Ulrike Hiltner" w:date="2018-03-01T16:11:00Z">
        <w:r w:rsidRPr="00450098" w:rsidDel="008B4F62">
          <w:rPr>
            <w:lang w:val="en-US"/>
          </w:rPr>
          <w:delText>, where undisturbed forest growth has been recorded in a climax community</w:delText>
        </w:r>
      </w:del>
      <w:ins w:id="737" w:author="Ulrike Hiltner" w:date="2018-03-01T16:11:00Z">
        <w:r w:rsidR="008B4F62">
          <w:rPr>
            <w:lang w:val="en-US"/>
          </w:rPr>
          <w:t>(</w:t>
        </w:r>
      </w:ins>
      <w:ins w:id="738" w:author="Ulrike Hiltner" w:date="2018-03-02T12:22:00Z">
        <w:r w:rsidR="00926A88">
          <w:rPr>
            <w:lang w:val="en-US"/>
          </w:rPr>
          <w:t>primary</w:t>
        </w:r>
      </w:ins>
      <w:ins w:id="739" w:author="Ulrike Hiltner" w:date="2018-03-01T16:11:00Z">
        <w:r w:rsidR="008B4F62">
          <w:rPr>
            <w:lang w:val="en-US"/>
          </w:rPr>
          <w:t xml:space="preserve"> forest totaled 62.5ha)</w:t>
        </w:r>
      </w:ins>
      <w:r w:rsidRPr="00450098">
        <w:rPr>
          <w:lang w:val="en-US"/>
        </w:rPr>
        <w:t>.</w:t>
      </w:r>
      <w:ins w:id="740" w:author="Ulrike Hiltner" w:date="2018-03-01T16:12:00Z">
        <w:r w:rsidR="008B4F62">
          <w:rPr>
            <w:lang w:val="en-US"/>
          </w:rPr>
          <w:t xml:space="preserve"> </w:t>
        </w:r>
      </w:ins>
      <w:del w:id="741" w:author="Ulrike Hiltner" w:date="2018-03-01T16:12:00Z">
        <w:r w:rsidRPr="00450098" w:rsidDel="008B4F62">
          <w:rPr>
            <w:lang w:val="en-US"/>
          </w:rPr>
          <w:delText xml:space="preserve"> The data basis of these plots usedtotaled 62.5 ha. </w:delText>
        </w:r>
      </w:del>
      <w:r w:rsidRPr="00450098">
        <w:rPr>
          <w:lang w:val="en-US"/>
        </w:rPr>
        <w:t xml:space="preserve">To parameterize and validate the management </w:t>
      </w:r>
      <w:del w:id="742" w:author="Ulrike Hiltner" w:date="2018-03-01T16:12:00Z">
        <w:r w:rsidRPr="00450098" w:rsidDel="008B4F62">
          <w:rPr>
            <w:lang w:val="en-US"/>
          </w:rPr>
          <w:delText>module</w:delText>
        </w:r>
      </w:del>
      <w:ins w:id="743" w:author="Ulrike Hiltner" w:date="2018-03-01T16:12:00Z">
        <w:r w:rsidR="008B4F62">
          <w:rPr>
            <w:lang w:val="en-US"/>
          </w:rPr>
          <w:t>simulations</w:t>
        </w:r>
      </w:ins>
      <w:r w:rsidRPr="00450098">
        <w:rPr>
          <w:lang w:val="en-US"/>
        </w:rPr>
        <w:t xml:space="preserve">, the plots with treatment T1 were chosen </w:t>
      </w:r>
      <w:del w:id="744" w:author="Ulrike Hiltner" w:date="2018-03-01T16:13:00Z">
        <w:r w:rsidRPr="00450098" w:rsidDel="008B4F62">
          <w:rPr>
            <w:lang w:val="en-US"/>
          </w:rPr>
          <w:delText>providing a data basis of</w:delText>
        </w:r>
      </w:del>
      <w:ins w:id="745" w:author="Ulrike Hiltner" w:date="2018-03-01T16:13:00Z">
        <w:r w:rsidR="008B4F62">
          <w:rPr>
            <w:lang w:val="en-US"/>
          </w:rPr>
          <w:t>(</w:t>
        </w:r>
      </w:ins>
      <w:del w:id="746" w:author="Ulrike Hiltner" w:date="2018-03-01T16:13:00Z">
        <w:r w:rsidRPr="00450098" w:rsidDel="008B4F62">
          <w:rPr>
            <w:lang w:val="en-US"/>
          </w:rPr>
          <w:delText xml:space="preserve"> </w:delText>
        </w:r>
      </w:del>
      <w:r w:rsidRPr="00450098">
        <w:rPr>
          <w:lang w:val="en-US"/>
        </w:rPr>
        <w:t>18.75</w:t>
      </w:r>
      <w:del w:id="747" w:author="Ulrike Hiltner" w:date="2018-03-12T12:41:00Z">
        <w:r w:rsidRPr="00450098" w:rsidDel="002C753F">
          <w:rPr>
            <w:lang w:val="en-US"/>
          </w:rPr>
          <w:delText xml:space="preserve"> </w:delText>
        </w:r>
      </w:del>
      <w:r w:rsidRPr="00450098">
        <w:rPr>
          <w:lang w:val="en-US"/>
        </w:rPr>
        <w:t>ha in total</w:t>
      </w:r>
      <w:ins w:id="748" w:author="Ulrike Hiltner" w:date="2018-03-01T16:13:00Z">
        <w:r w:rsidR="008B4F62">
          <w:rPr>
            <w:lang w:val="en-US"/>
          </w:rPr>
          <w:t>)</w:t>
        </w:r>
      </w:ins>
      <w:r w:rsidRPr="00450098">
        <w:rPr>
          <w:lang w:val="en-US"/>
        </w:rPr>
        <w:t xml:space="preserve">. This treatment refers to a so-called reduced impact logging </w:t>
      </w:r>
      <w:r w:rsidRPr="00450098">
        <w:rPr>
          <w:i/>
          <w:lang w:val="en-US"/>
        </w:rPr>
        <w:t>RIL</w:t>
      </w:r>
      <w:r w:rsidRPr="00450098">
        <w:rPr>
          <w:lang w:val="en-US"/>
        </w:rPr>
        <w:t xml:space="preserve"> due to lower damage occurring on the remnant forest stand </w:t>
      </w:r>
      <w:del w:id="749" w:author="Ulrike Hiltner" w:date="2018-03-12T13:20:00Z">
        <w:r w:rsidR="00C41B75" w:rsidRPr="003D10F0" w:rsidDel="00C07449">
          <w:fldChar w:fldCharType="begin"/>
        </w:r>
        <w:r w:rsidR="00C41B75" w:rsidRPr="004F6726" w:rsidDel="00C07449">
          <w:rPr>
            <w:lang w:val="en-US"/>
            <w:rPrChange w:id="750" w:author="Ulrike Hiltner" w:date="2018-03-12T12:00:00Z">
              <w:rPr/>
            </w:rPrChange>
          </w:rPr>
          <w:delInstrText xml:space="preserve"> HYPERLINK \l "header2.1" \h </w:delInstrText>
        </w:r>
        <w:r w:rsidR="00C41B75" w:rsidRPr="003D10F0" w:rsidDel="00C07449">
          <w:rPr>
            <w:rPrChange w:id="751" w:author="Ulrike Hiltner" w:date="2018-03-12T12:00:00Z">
              <w:rPr>
                <w:lang w:val="en-US"/>
              </w:rPr>
            </w:rPrChange>
          </w:rPr>
          <w:fldChar w:fldCharType="separate"/>
        </w:r>
        <w:r w:rsidRPr="002C753F" w:rsidDel="00C07449">
          <w:rPr>
            <w:lang w:val="en-US"/>
          </w:rPr>
          <w:delText>(</w:delText>
        </w:r>
      </w:del>
      <w:del w:id="752" w:author="Ulrike Hiltner" w:date="2018-03-12T09:47:00Z">
        <w:r w:rsidRPr="004F6726" w:rsidDel="00176D0D">
          <w:rPr>
            <w:lang w:val="en-US"/>
          </w:rPr>
          <w:delText>cf.</w:delText>
        </w:r>
      </w:del>
      <w:del w:id="753" w:author="Ulrike Hiltner" w:date="2018-03-12T13:20:00Z">
        <w:r w:rsidRPr="002C753F" w:rsidDel="00C07449">
          <w:rPr>
            <w:lang w:val="en-US"/>
          </w:rPr>
          <w:delText xml:space="preserve"> chap. 2.1;</w:delText>
        </w:r>
        <w:r w:rsidR="00C41B75" w:rsidRPr="003D10F0" w:rsidDel="00C07449">
          <w:rPr>
            <w:lang w:val="en-US"/>
          </w:rPr>
          <w:fldChar w:fldCharType="end"/>
        </w:r>
      </w:del>
      <w:ins w:id="754" w:author="Ulrike Hiltner" w:date="2018-03-12T13:20:00Z">
        <w:r w:rsidR="00C07449" w:rsidRPr="002C753F">
          <w:rPr>
            <w:lang w:val="en-US"/>
          </w:rPr>
          <w:t>(</w:t>
        </w:r>
        <w:del w:id="755" w:author="Ulrike Hiltner" w:date="2018-03-12T09:47:00Z">
          <w:r w:rsidR="00C07449" w:rsidRPr="004F6726" w:rsidDel="00176D0D">
            <w:rPr>
              <w:lang w:val="en-US"/>
            </w:rPr>
            <w:delText>cf.</w:delText>
          </w:r>
        </w:del>
        <w:r w:rsidR="00C07449" w:rsidRPr="004F6726">
          <w:rPr>
            <w:lang w:val="en-US"/>
            <w:rPrChange w:id="756" w:author="Ulrike Hiltner" w:date="2018-03-12T12:00:00Z">
              <w:rPr>
                <w:highlight w:val="yellow"/>
                <w:lang w:val="en-US"/>
              </w:rPr>
            </w:rPrChange>
          </w:rPr>
          <w:t>see</w:t>
        </w:r>
        <w:r w:rsidR="00C07449">
          <w:rPr>
            <w:lang w:val="en-US"/>
          </w:rPr>
          <w:t xml:space="preserve"> chap. 2.1</w:t>
        </w:r>
        <w:r w:rsidR="00C07449" w:rsidRPr="002C753F">
          <w:rPr>
            <w:lang w:val="en-US"/>
          </w:rPr>
          <w:t>;</w:t>
        </w:r>
      </w:ins>
      <w:r w:rsidRPr="00926A88">
        <w:rPr>
          <w:highlight w:val="yellow"/>
          <w:lang w:val="en-US"/>
          <w:rPrChange w:id="757" w:author="Ulrike Hiltner" w:date="2018-03-02T12:22:00Z">
            <w:rPr>
              <w:lang w:val="en-US"/>
            </w:rPr>
          </w:rPrChange>
        </w:rPr>
        <w:t xml:space="preserve"> </w:t>
      </w:r>
      <w:r w:rsidR="00C41B75" w:rsidRPr="00926A88">
        <w:rPr>
          <w:highlight w:val="yellow"/>
          <w:rPrChange w:id="758" w:author="Ulrike Hiltner" w:date="2018-03-02T12:22:00Z">
            <w:rPr/>
          </w:rPrChange>
        </w:rPr>
        <w:fldChar w:fldCharType="begin"/>
      </w:r>
      <w:r w:rsidR="00C41B75" w:rsidRPr="00926A88">
        <w:rPr>
          <w:highlight w:val="yellow"/>
          <w:lang w:val="en-US"/>
          <w:rPrChange w:id="759" w:author="Ulrike Hiltner" w:date="2018-03-02T12:22:00Z">
            <w:rPr/>
          </w:rPrChange>
        </w:rPr>
        <w:instrText xml:space="preserve"> HYPERLINK \l "headerA1.3" \h </w:instrText>
      </w:r>
      <w:r w:rsidR="00C41B75" w:rsidRPr="00926A88">
        <w:rPr>
          <w:highlight w:val="yellow"/>
          <w:rPrChange w:id="760" w:author="Ulrike Hiltner" w:date="2018-03-02T12:22:00Z">
            <w:rPr>
              <w:lang w:val="en-US"/>
            </w:rPr>
          </w:rPrChange>
        </w:rPr>
        <w:fldChar w:fldCharType="separate"/>
      </w:r>
      <w:del w:id="761" w:author="Ulrike Hiltner" w:date="2018-03-12T09:48:00Z">
        <w:r w:rsidRPr="00926A88" w:rsidDel="00176D0D">
          <w:rPr>
            <w:highlight w:val="yellow"/>
            <w:lang w:val="en-US"/>
            <w:rPrChange w:id="762" w:author="Ulrike Hiltner" w:date="2018-03-02T12:22:00Z">
              <w:rPr>
                <w:lang w:val="en-US"/>
              </w:rPr>
            </w:rPrChange>
          </w:rPr>
          <w:delText xml:space="preserve">Appendix </w:delText>
        </w:r>
      </w:del>
      <w:r w:rsidRPr="00926A88">
        <w:rPr>
          <w:highlight w:val="yellow"/>
          <w:lang w:val="en-US"/>
          <w:rPrChange w:id="763" w:author="Ulrike Hiltner" w:date="2018-03-02T12:22:00Z">
            <w:rPr>
              <w:lang w:val="en-US"/>
            </w:rPr>
          </w:rPrChange>
        </w:rPr>
        <w:t>A1.</w:t>
      </w:r>
      <w:del w:id="764" w:author="Ulrike Hiltner" w:date="2018-03-12T09:48:00Z">
        <w:r w:rsidRPr="00926A88" w:rsidDel="00176D0D">
          <w:rPr>
            <w:highlight w:val="yellow"/>
            <w:lang w:val="en-US"/>
            <w:rPrChange w:id="765" w:author="Ulrike Hiltner" w:date="2018-03-02T12:22:00Z">
              <w:rPr>
                <w:lang w:val="en-US"/>
              </w:rPr>
            </w:rPrChange>
          </w:rPr>
          <w:delText>3</w:delText>
        </w:r>
      </w:del>
      <w:ins w:id="766" w:author="Ulrike Hiltner" w:date="2018-03-12T09:48:00Z">
        <w:r w:rsidR="00176D0D">
          <w:rPr>
            <w:highlight w:val="yellow"/>
            <w:lang w:val="en-US"/>
          </w:rPr>
          <w:t>x</w:t>
        </w:r>
      </w:ins>
      <w:r w:rsidRPr="00926A88">
        <w:rPr>
          <w:highlight w:val="yellow"/>
          <w:lang w:val="en-US"/>
          <w:rPrChange w:id="767" w:author="Ulrike Hiltner" w:date="2018-03-02T12:22:00Z">
            <w:rPr>
              <w:lang w:val="en-US"/>
            </w:rPr>
          </w:rPrChange>
        </w:rPr>
        <w:t>)</w:t>
      </w:r>
      <w:r w:rsidR="00C41B75" w:rsidRPr="00926A88">
        <w:rPr>
          <w:highlight w:val="yellow"/>
          <w:lang w:val="en-US"/>
          <w:rPrChange w:id="768" w:author="Ulrike Hiltner" w:date="2018-03-02T12:22:00Z">
            <w:rPr>
              <w:lang w:val="en-US"/>
            </w:rPr>
          </w:rPrChange>
        </w:rPr>
        <w:fldChar w:fldCharType="end"/>
      </w:r>
      <w:r w:rsidRPr="00450098">
        <w:rPr>
          <w:lang w:val="en-US"/>
        </w:rPr>
        <w:t xml:space="preserve">. </w:t>
      </w:r>
      <w:del w:id="769" w:author="Ulrike Hiltner" w:date="2018-03-01T16:13:00Z">
        <w:r w:rsidRPr="00450098" w:rsidDel="008B4F62">
          <w:rPr>
            <w:lang w:val="en-US"/>
          </w:rPr>
          <w:delText>This strategy</w:delText>
        </w:r>
      </w:del>
      <w:ins w:id="770" w:author="Ulrike Hiltner" w:date="2018-04-10T12:07:00Z">
        <w:r w:rsidR="004021A8" w:rsidRPr="004021A8">
          <w:rPr>
            <w:lang w:val="en-US"/>
            <w:rPrChange w:id="771" w:author="Ulrike Hiltner" w:date="2018-04-10T12:07:00Z">
              <w:rPr/>
            </w:rPrChange>
          </w:rPr>
          <w:t xml:space="preserve"> </w:t>
        </w:r>
        <w:r w:rsidR="004021A8" w:rsidRPr="004021A8">
          <w:rPr>
            <w:lang w:val="en-US"/>
          </w:rPr>
          <w:t>Logging was applied in 1986</w:t>
        </w:r>
        <w:r w:rsidR="00D219E8">
          <w:rPr>
            <w:lang w:val="en-US"/>
          </w:rPr>
          <w:t xml:space="preserve"> and </w:t>
        </w:r>
        <w:r w:rsidR="004021A8" w:rsidRPr="004021A8">
          <w:rPr>
            <w:lang w:val="en-US"/>
          </w:rPr>
          <w:t xml:space="preserve">in the consecutive years, the </w:t>
        </w:r>
        <w:r w:rsidR="00D219E8">
          <w:rPr>
            <w:lang w:val="en-US"/>
          </w:rPr>
          <w:t xml:space="preserve">secondary </w:t>
        </w:r>
        <w:r w:rsidR="004021A8" w:rsidRPr="004021A8">
          <w:rPr>
            <w:lang w:val="en-US"/>
          </w:rPr>
          <w:t>succession was recorded.</w:t>
        </w:r>
      </w:ins>
      <w:del w:id="772" w:author="Ulrike Hiltner" w:date="2018-04-10T12:07:00Z">
        <w:r w:rsidRPr="00450098" w:rsidDel="004021A8">
          <w:rPr>
            <w:lang w:val="en-US"/>
          </w:rPr>
          <w:delText xml:space="preserve"> was applied in 1986, while in all other inventory years, the succession was recorded.</w:delText>
        </w:r>
      </w:del>
      <w:r w:rsidRPr="00450098">
        <w:rPr>
          <w:lang w:val="en-US"/>
        </w:rPr>
        <w:t xml:space="preserve"> </w:t>
      </w:r>
      <w:ins w:id="773" w:author="Ulrike Hiltner" w:date="2018-04-10T12:14:00Z">
        <w:r w:rsidR="00D219E8" w:rsidRPr="00D219E8">
          <w:rPr>
            <w:lang w:val="en-US"/>
          </w:rPr>
          <w:t>The impact of logging was quantified by aboveground biomass loss (-33t</w:t>
        </w:r>
        <w:r w:rsidR="00D219E8" w:rsidRPr="00D219E8">
          <w:rPr>
            <w:vertAlign w:val="subscript"/>
            <w:lang w:val="en-US"/>
            <w:rPrChange w:id="774" w:author="Ulrike Hiltner" w:date="2018-04-10T12:14:00Z">
              <w:rPr>
                <w:lang w:val="en-US"/>
              </w:rPr>
            </w:rPrChange>
          </w:rPr>
          <w:t>ODM</w:t>
        </w:r>
        <w:r w:rsidR="00D219E8" w:rsidRPr="00D219E8">
          <w:rPr>
            <w:lang w:val="en-US"/>
          </w:rPr>
          <w:t xml:space="preserve">/ha) and stem number reduction of trees with a minimum diameter at breast height </w:t>
        </w:r>
      </w:ins>
      <w:r w:rsidR="00D04626">
        <w:rPr>
          <w:i/>
          <w:lang w:val="en-US"/>
        </w:rPr>
        <w:t>DBH</w:t>
      </w:r>
      <w:ins w:id="775" w:author="Ulrike Hiltner" w:date="2018-04-10T12:14:00Z">
        <w:r w:rsidR="00D219E8" w:rsidRPr="00D219E8">
          <w:rPr>
            <w:lang w:val="en-US"/>
          </w:rPr>
          <w:t xml:space="preserve"> between 0.5m-0.6m </w:t>
        </w:r>
      </w:ins>
      <w:ins w:id="776" w:author="Ulrike Hiltner" w:date="2018-04-10T12:16:00Z">
        <w:r w:rsidR="00D219E8">
          <w:rPr>
            <w:lang w:val="en-US"/>
          </w:rPr>
          <w:t xml:space="preserve">(cutting threshold) </w:t>
        </w:r>
      </w:ins>
      <w:ins w:id="777" w:author="Ulrike Hiltner" w:date="2018-04-10T12:14:00Z">
        <w:r w:rsidR="00D219E8" w:rsidRPr="00D219E8">
          <w:rPr>
            <w:lang w:val="en-US"/>
          </w:rPr>
          <w:t>belonging to 58 commercial tree species (ca. -10ha</w:t>
        </w:r>
        <w:r w:rsidR="00D219E8" w:rsidRPr="00D219E8">
          <w:rPr>
            <w:vertAlign w:val="superscript"/>
            <w:lang w:val="en-US"/>
            <w:rPrChange w:id="778" w:author="Ulrike Hiltner" w:date="2018-04-10T12:14:00Z">
              <w:rPr>
                <w:lang w:val="en-US"/>
              </w:rPr>
            </w:rPrChange>
          </w:rPr>
          <w:t>-1</w:t>
        </w:r>
        <w:r w:rsidR="00D219E8" w:rsidRPr="00D219E8">
          <w:rPr>
            <w:lang w:val="en-US"/>
          </w:rPr>
          <w:t>).</w:t>
        </w:r>
      </w:ins>
      <w:ins w:id="779" w:author="Ulrike Hiltner" w:date="2018-04-10T12:15:00Z">
        <w:r w:rsidR="00D219E8">
          <w:rPr>
            <w:lang w:val="en-US"/>
          </w:rPr>
          <w:t xml:space="preserve"> </w:t>
        </w:r>
      </w:ins>
      <w:del w:id="780" w:author="Ulrike Hiltner" w:date="2018-04-10T12:14:00Z">
        <w:r w:rsidRPr="00450098" w:rsidDel="00D219E8">
          <w:rPr>
            <w:lang w:val="en-US"/>
          </w:rPr>
          <w:delText xml:space="preserve">The </w:delText>
        </w:r>
      </w:del>
      <w:del w:id="781" w:author="Ulrike Hiltner" w:date="2018-04-10T12:08:00Z">
        <w:r w:rsidRPr="00450098" w:rsidDel="00D219E8">
          <w:rPr>
            <w:lang w:val="en-US"/>
          </w:rPr>
          <w:delText xml:space="preserve">effects </w:delText>
        </w:r>
      </w:del>
      <w:del w:id="782" w:author="Ulrike Hiltner" w:date="2018-03-01T16:14:00Z">
        <w:r w:rsidRPr="00450098" w:rsidDel="008B4F62">
          <w:rPr>
            <w:lang w:val="en-US"/>
          </w:rPr>
          <w:delText xml:space="preserve">of this type </w:delText>
        </w:r>
      </w:del>
      <w:del w:id="783" w:author="Ulrike Hiltner" w:date="2018-04-10T12:14:00Z">
        <w:r w:rsidRPr="00450098" w:rsidDel="00D219E8">
          <w:rPr>
            <w:lang w:val="en-US"/>
          </w:rPr>
          <w:delText xml:space="preserve">of </w:delText>
        </w:r>
      </w:del>
      <w:del w:id="784" w:author="Ulrike Hiltner" w:date="2018-03-01T16:14:00Z">
        <w:r w:rsidRPr="00450098" w:rsidDel="008B4F62">
          <w:rPr>
            <w:lang w:val="en-US"/>
          </w:rPr>
          <w:delText xml:space="preserve">disturbance </w:delText>
        </w:r>
      </w:del>
      <w:del w:id="785" w:author="Ulrike Hiltner" w:date="2018-04-10T12:08:00Z">
        <w:r w:rsidRPr="00450098" w:rsidDel="00D219E8">
          <w:rPr>
            <w:lang w:val="en-US"/>
          </w:rPr>
          <w:delText>were measured</w:delText>
        </w:r>
      </w:del>
      <w:del w:id="786" w:author="Ulrike Hiltner" w:date="2018-04-10T12:14:00Z">
        <w:r w:rsidRPr="00450098" w:rsidDel="00D219E8">
          <w:rPr>
            <w:lang w:val="en-US"/>
          </w:rPr>
          <w:delText xml:space="preserve"> by aboveground biomass loss (-</w:delText>
        </w:r>
      </w:del>
      <w:del w:id="787" w:author="Ulrike Hiltner" w:date="2018-03-12T12:42:00Z">
        <w:r w:rsidRPr="00450098" w:rsidDel="002C753F">
          <w:rPr>
            <w:lang w:val="en-US"/>
          </w:rPr>
          <w:delText xml:space="preserve"> </w:delText>
        </w:r>
      </w:del>
      <w:del w:id="788" w:author="Ulrike Hiltner" w:date="2018-04-10T12:14:00Z">
        <w:r w:rsidRPr="00450098" w:rsidDel="00D219E8">
          <w:rPr>
            <w:lang w:val="en-US"/>
          </w:rPr>
          <w:delText>33</w:delText>
        </w:r>
      </w:del>
      <w:del w:id="789" w:author="Ulrike Hiltner" w:date="2018-03-12T12:41:00Z">
        <w:r w:rsidRPr="00450098" w:rsidDel="002C753F">
          <w:rPr>
            <w:lang w:val="en-US"/>
          </w:rPr>
          <w:delText xml:space="preserve"> </w:delText>
        </w:r>
      </w:del>
      <w:del w:id="790" w:author="Ulrike Hiltner" w:date="2018-04-10T12:14:00Z">
        <w:r w:rsidRPr="00450098" w:rsidDel="00D219E8">
          <w:rPr>
            <w:lang w:val="en-US"/>
          </w:rPr>
          <w:delText xml:space="preserve">t/ha) and stem number reduction </w:delText>
        </w:r>
      </w:del>
      <w:del w:id="791" w:author="Ulrike Hiltner" w:date="2018-04-10T12:09:00Z">
        <w:r w:rsidRPr="00450098" w:rsidDel="00D219E8">
          <w:rPr>
            <w:lang w:val="en-US"/>
          </w:rPr>
          <w:delText xml:space="preserve">of </w:delText>
        </w:r>
      </w:del>
      <w:del w:id="792" w:author="Ulrike Hiltner" w:date="2018-04-10T12:14:00Z">
        <w:r w:rsidRPr="00450098" w:rsidDel="00D219E8">
          <w:rPr>
            <w:lang w:val="en-US"/>
          </w:rPr>
          <w:delText>ca. 10</w:delText>
        </w:r>
      </w:del>
      <w:del w:id="793" w:author="Ulrike Hiltner" w:date="2018-03-12T12:42:00Z">
        <w:r w:rsidRPr="00450098" w:rsidDel="002C753F">
          <w:rPr>
            <w:lang w:val="en-US"/>
          </w:rPr>
          <w:delText xml:space="preserve"> </w:delText>
        </w:r>
      </w:del>
      <w:del w:id="794" w:author="Ulrike Hiltner" w:date="2018-04-10T12:14:00Z">
        <w:r w:rsidRPr="00450098" w:rsidDel="00D219E8">
          <w:rPr>
            <w:lang w:val="en-US"/>
          </w:rPr>
          <w:delText>ha</w:delText>
        </w:r>
        <w:r w:rsidRPr="00450098" w:rsidDel="00D219E8">
          <w:rPr>
            <w:vertAlign w:val="superscript"/>
            <w:lang w:val="en-US"/>
          </w:rPr>
          <w:delText>-1</w:delText>
        </w:r>
        <w:r w:rsidRPr="00450098" w:rsidDel="00D219E8">
          <w:rPr>
            <w:lang w:val="en-US"/>
          </w:rPr>
          <w:delText xml:space="preserve">, with a minimum diameter at breast height </w:delText>
        </w:r>
      </w:del>
      <w:del w:id="795" w:author="Ulrike Hiltner" w:date="2018-03-07T10:04:00Z">
        <w:r w:rsidRPr="00450098" w:rsidDel="00726AFB">
          <w:rPr>
            <w:i/>
            <w:lang w:val="en-US"/>
          </w:rPr>
          <w:delText>dbh</w:delText>
        </w:r>
      </w:del>
      <w:del w:id="796" w:author="Ulrike Hiltner" w:date="2018-04-10T12:14:00Z">
        <w:r w:rsidRPr="00450098" w:rsidDel="00D219E8">
          <w:rPr>
            <w:lang w:val="en-US"/>
          </w:rPr>
          <w:delText xml:space="preserve"> between 0.5-0.6</w:delText>
        </w:r>
      </w:del>
      <w:del w:id="797" w:author="Ulrike Hiltner" w:date="2018-03-12T12:42:00Z">
        <w:r w:rsidRPr="00450098" w:rsidDel="002C753F">
          <w:rPr>
            <w:lang w:val="en-US"/>
          </w:rPr>
          <w:delText xml:space="preserve"> </w:delText>
        </w:r>
      </w:del>
      <w:del w:id="798" w:author="Ulrike Hiltner" w:date="2018-04-10T12:14:00Z">
        <w:r w:rsidRPr="00450098" w:rsidDel="00D219E8">
          <w:rPr>
            <w:lang w:val="en-US"/>
          </w:rPr>
          <w:delText xml:space="preserve">m, belonging to 58 commercial tree species. </w:delText>
        </w:r>
      </w:del>
      <w:del w:id="799" w:author="Ulrike Hiltner" w:date="2018-04-10T12:15:00Z">
        <w:r w:rsidRPr="00450098" w:rsidDel="00D219E8">
          <w:rPr>
            <w:lang w:val="en-US"/>
          </w:rPr>
          <w:delText>Since gaps, s</w:delText>
        </w:r>
      </w:del>
      <w:ins w:id="800" w:author="Ulrike Hiltner" w:date="2018-04-10T12:15:00Z">
        <w:r w:rsidR="00D219E8">
          <w:rPr>
            <w:lang w:val="en-US"/>
          </w:rPr>
          <w:t>S</w:t>
        </w:r>
      </w:ins>
      <w:r w:rsidRPr="00450098">
        <w:rPr>
          <w:lang w:val="en-US"/>
        </w:rPr>
        <w:t xml:space="preserve">kid trails and logging roads were mapped </w:t>
      </w:r>
      <w:del w:id="801" w:author="Ulrike Hiltner" w:date="2018-03-01T16:14:00Z">
        <w:r w:rsidRPr="00450098" w:rsidDel="008B4F62">
          <w:rPr>
            <w:lang w:val="en-US"/>
          </w:rPr>
          <w:delText xml:space="preserve">precisely </w:delText>
        </w:r>
      </w:del>
      <w:r w:rsidRPr="00450098">
        <w:rPr>
          <w:lang w:val="en-US"/>
        </w:rPr>
        <w:t xml:space="preserve">during the logging operation </w:t>
      </w:r>
      <w:del w:id="802" w:author="Ulrike Hiltner" w:date="2018-04-10T12:15:00Z">
        <w:r w:rsidRPr="00450098" w:rsidDel="00D219E8">
          <w:rPr>
            <w:lang w:val="en-US"/>
          </w:rPr>
          <w:delText xml:space="preserve">the confidence level of the data is high </w:delText>
        </w:r>
      </w:del>
      <w:ins w:id="803" w:author="Ulrike Hiltner" w:date="2018-03-12T10:57:00Z">
        <w:r w:rsidR="00AB744D">
          <w:rPr>
            <w:lang w:val="en-US"/>
          </w:rPr>
          <w:fldChar w:fldCharType="begin" w:fldLock="1"/>
        </w:r>
      </w:ins>
      <w:r w:rsidR="00AB744D">
        <w:rPr>
          <w:lang w:val="en-US"/>
        </w:rPr>
        <w:instrText>ADDIN CSL_CITATION { "citationItems" : [ { "id" : "ITEM-1", "itemData" : { "abstract" : "The present chapter first provides a general overview of the Paracou experimental site within the ecological context of French Guiana and describes the original design of the Silvicultural Project and the main data collected on the plots. It then reviews the main characteristics and potential differences between these plots, as a basis for further discussion and interpretation of the results reported in some of the following chapters.", "author" : [ { "dropping-particle" : "", "family" : "Gourlet-Fleury", "given" : "S", "non-dropping-particle" : "", "parse-names" : false, "suffix" : "" }, { "dropping-particle" : "", "family" : "Ferry", "given" : "B", "non-dropping-particle" : "", "parse-names" : false, "suffix" : "" }, { "dropping-particle" : "", "family" : "Molino", "given" : "J-F.", "non-dropping-particle" : "", "parse-names" : false, "suffix" : "" }, { "dropping-particle" : "", "family" : "Petronelli", "given" : "P", "non-dropping-particle" : "", "parse-names" : false, "suffix" : "" }, { "dropping-particle" : "", "family" : "Schmitt", "given" : "L", "non-dropping-particle" : "", "parse-names" : false, "suffix" : "" } ], "container-title" : "Ecology and management of a neotropical rainforest : lessons drawn from Paracou, a long-term experimental research site in French Guiana", "id" : "ITEM-1", "issued" : { "date-parts" : [ [ "2004" ] ] }, "page" : "3-60", "title" : "Paracou exp\u00e9rimental plots: key features", "type" : "chapter" }, "uris" : [ "http://www.mendeley.com/documents/?uuid=dd594c4b-87b6-463a-8143-90aa2a2db38c" ] } ], "mendeley" : { "formattedCitation" : "(Gourlet-Fleury et al., 2004)", "plainTextFormattedCitation" : "(Gourlet-Fleury et al., 2004)", "previouslyFormattedCitation" : "(Gourlet-Fleury et al., 2004)" }, "properties" : {  }, "schema" : "https://github.com/citation-style-language/schema/raw/master/csl-citation.json" }</w:instrText>
      </w:r>
      <w:r w:rsidR="00AB744D">
        <w:rPr>
          <w:lang w:val="en-US"/>
        </w:rPr>
        <w:fldChar w:fldCharType="separate"/>
      </w:r>
      <w:r w:rsidR="00AB744D" w:rsidRPr="00AB744D">
        <w:rPr>
          <w:noProof/>
          <w:lang w:val="en-US"/>
        </w:rPr>
        <w:t>(Gourlet-Fleury et al., 2004)</w:t>
      </w:r>
      <w:ins w:id="804" w:author="Ulrike Hiltner" w:date="2018-03-12T10:57:00Z">
        <w:r w:rsidR="00AB744D">
          <w:rPr>
            <w:lang w:val="en-US"/>
          </w:rPr>
          <w:fldChar w:fldCharType="end"/>
        </w:r>
      </w:ins>
      <w:del w:id="805" w:author="Ulrike Hiltner" w:date="2018-03-12T10:58:00Z">
        <w:r w:rsidRPr="00450098" w:rsidDel="00AB744D">
          <w:rPr>
            <w:lang w:val="en-US"/>
          </w:rPr>
          <w:delText>(Gourlet-Fleury et al. 2004)</w:delText>
        </w:r>
      </w:del>
      <w:r w:rsidRPr="00450098">
        <w:rPr>
          <w:lang w:val="en-US"/>
        </w:rPr>
        <w:t xml:space="preserve">. In the forest inventory data set all trees with a diameter at breast height </w:t>
      </w:r>
      <w:del w:id="806" w:author="Ulrike Hiltner" w:date="2018-03-07T10:04:00Z">
        <w:r w:rsidRPr="00450098" w:rsidDel="00726AFB">
          <w:rPr>
            <w:i/>
            <w:lang w:val="en-US"/>
          </w:rPr>
          <w:delText>dbh</w:delText>
        </w:r>
      </w:del>
      <w:r w:rsidR="00D04626">
        <w:rPr>
          <w:i/>
          <w:lang w:val="en-US"/>
        </w:rPr>
        <w:t>DBH</w:t>
      </w:r>
      <w:r w:rsidRPr="00450098">
        <w:rPr>
          <w:lang w:val="en-US"/>
        </w:rPr>
        <w:t xml:space="preserve"> above </w:t>
      </w:r>
      <m:oMath>
        <m:r>
          <w:rPr>
            <w:rFonts w:ascii="Cambria Math" w:hAnsi="Cambria Math"/>
            <w:lang w:val="en-US"/>
          </w:rPr>
          <m:t>0.1</m:t>
        </m:r>
        <m:r>
          <w:rPr>
            <w:rFonts w:ascii="Cambria Math" w:hAnsi="Cambria Math"/>
          </w:rPr>
          <m:t>m</m:t>
        </m:r>
      </m:oMath>
      <w:r w:rsidRPr="00450098">
        <w:rPr>
          <w:lang w:val="en-US"/>
        </w:rPr>
        <w:t xml:space="preserve"> were localized </w:t>
      </w:r>
      <w:del w:id="807" w:author="Ulrike Hiltner" w:date="2018-03-01T16:15:00Z">
        <w:r w:rsidRPr="00450098" w:rsidDel="008B4F62">
          <w:rPr>
            <w:lang w:val="en-US"/>
          </w:rPr>
          <w:delText xml:space="preserve">by Cartesian coordinates </w:delText>
        </w:r>
      </w:del>
      <w:r w:rsidRPr="00450098">
        <w:rPr>
          <w:lang w:val="en-US"/>
        </w:rPr>
        <w:t xml:space="preserve">between the years </w:t>
      </w:r>
      <m:oMath>
        <m:r>
          <w:rPr>
            <w:rFonts w:ascii="Cambria Math" w:hAnsi="Cambria Math"/>
            <w:lang w:val="en-US"/>
          </w:rPr>
          <m:t>1984</m:t>
        </m:r>
      </m:oMath>
      <w:del w:id="808" w:author="Ulrike Hiltner" w:date="2018-03-12T11:21:00Z">
        <w:r w:rsidRPr="00450098" w:rsidDel="00E9097D">
          <w:rPr>
            <w:lang w:val="en-US"/>
          </w:rPr>
          <w:delText xml:space="preserve"> </w:delText>
        </w:r>
      </w:del>
      <w:ins w:id="809" w:author="Ulrike Hiltner" w:date="2018-03-12T11:21:00Z">
        <w:r w:rsidR="00E9097D">
          <w:rPr>
            <w:lang w:val="en-US"/>
          </w:rPr>
          <w:t>-</w:t>
        </w:r>
      </w:ins>
      <w:del w:id="810" w:author="Ulrike Hiltner" w:date="2018-03-01T16:16:00Z">
        <w:r w:rsidRPr="00450098" w:rsidDel="008B4F62">
          <w:rPr>
            <w:lang w:val="en-US"/>
          </w:rPr>
          <w:delText xml:space="preserve">and </w:delText>
        </w:r>
      </w:del>
      <m:oMath>
        <m:r>
          <w:rPr>
            <w:rFonts w:ascii="Cambria Math" w:hAnsi="Cambria Math"/>
            <w:lang w:val="en-US"/>
          </w:rPr>
          <m:t>2016</m:t>
        </m:r>
      </m:oMath>
      <w:r w:rsidRPr="00450098">
        <w:rPr>
          <w:lang w:val="en-US"/>
        </w:rPr>
        <w:t xml:space="preserve">, and tree species were determined botanically. For each observed tree the stem circumference [cm] was </w:t>
      </w:r>
      <w:del w:id="811" w:author="Ulrike Hiltner" w:date="2018-04-10T12:16:00Z">
        <w:r w:rsidRPr="00450098" w:rsidDel="00D219E8">
          <w:rPr>
            <w:lang w:val="en-US"/>
          </w:rPr>
          <w:delText xml:space="preserve">normally </w:delText>
        </w:r>
      </w:del>
      <w:r w:rsidRPr="00450098">
        <w:rPr>
          <w:lang w:val="en-US"/>
        </w:rPr>
        <w:t xml:space="preserve">measured at a breast height of </w:t>
      </w:r>
      <w:ins w:id="812" w:author="Ulrike Hiltner" w:date="2018-04-10T12:17:00Z">
        <w:r w:rsidR="00D219E8">
          <w:rPr>
            <w:lang w:val="en-US"/>
          </w:rPr>
          <w:t xml:space="preserve">1.3m </w:t>
        </w:r>
      </w:ins>
      <m:oMath>
        <m:r>
          <w:del w:id="813" w:author="Ulrike Hiltner" w:date="2018-04-10T12:17:00Z">
            <w:rPr>
              <w:rFonts w:ascii="Cambria Math" w:hAnsi="Cambria Math"/>
              <w:lang w:val="en-US"/>
            </w:rPr>
            <m:t>1.3</m:t>
          </w:del>
        </m:r>
        <m:r>
          <w:del w:id="814" w:author="Ulrike Hiltner" w:date="2018-04-10T12:17:00Z">
            <w:rPr>
              <w:rFonts w:ascii="Cambria Math" w:hAnsi="Cambria Math"/>
            </w:rPr>
            <m:t>m</m:t>
          </w:del>
        </m:r>
      </m:oMath>
      <w:del w:id="815" w:author="Ulrike Hiltner" w:date="2018-04-10T12:17:00Z">
        <w:r w:rsidRPr="00450098" w:rsidDel="00D219E8">
          <w:rPr>
            <w:lang w:val="en-US"/>
          </w:rPr>
          <w:delText xml:space="preserve"> </w:delText>
        </w:r>
      </w:del>
      <w:r w:rsidRPr="00450098">
        <w:rPr>
          <w:lang w:val="en-US"/>
        </w:rPr>
        <w:t xml:space="preserve">and then the </w:t>
      </w:r>
      <w:del w:id="816" w:author="Ulrike Hiltner" w:date="2018-03-07T10:04:00Z">
        <w:r w:rsidRPr="00450098" w:rsidDel="00726AFB">
          <w:rPr>
            <w:i/>
            <w:lang w:val="en-US"/>
          </w:rPr>
          <w:delText>dbh</w:delText>
        </w:r>
      </w:del>
      <w:r w:rsidR="00D04626">
        <w:rPr>
          <w:i/>
          <w:lang w:val="en-US"/>
        </w:rPr>
        <w:t>DBH</w:t>
      </w:r>
      <w:r w:rsidRPr="00450098">
        <w:rPr>
          <w:lang w:val="en-US"/>
        </w:rPr>
        <w:t xml:space="preserve"> [m] was calculated</w:t>
      </w:r>
      <w:del w:id="817" w:author="Ulrike Hiltner" w:date="2018-03-01T16:16:00Z">
        <w:r w:rsidRPr="00450098" w:rsidDel="008B4F62">
          <w:rPr>
            <w:lang w:val="en-US"/>
          </w:rPr>
          <w:delText xml:space="preserve"> simplified from a circle's circumference</w:delText>
        </w:r>
      </w:del>
      <w:r w:rsidRPr="00450098">
        <w:rPr>
          <w:lang w:val="en-US"/>
        </w:rPr>
        <w:t xml:space="preserve">. In some cases the normal </w:t>
      </w:r>
      <w:del w:id="818" w:author="Ulrike Hiltner" w:date="2018-03-07T10:04:00Z">
        <w:r w:rsidRPr="00450098" w:rsidDel="00726AFB">
          <w:rPr>
            <w:i/>
            <w:lang w:val="en-US"/>
          </w:rPr>
          <w:delText>dbh</w:delText>
        </w:r>
      </w:del>
      <w:r w:rsidR="00D04626">
        <w:rPr>
          <w:i/>
          <w:lang w:val="en-US"/>
        </w:rPr>
        <w:t>DBH</w:t>
      </w:r>
      <w:r w:rsidRPr="00450098">
        <w:rPr>
          <w:lang w:val="en-US"/>
        </w:rPr>
        <w:t xml:space="preserve">-measure was impossible; so that the measure point was adjusted according to </w:t>
      </w:r>
      <w:del w:id="819" w:author="Ulrike Hiltner" w:date="2018-03-01T16:16:00Z">
        <w:r w:rsidRPr="00450098" w:rsidDel="008B4F62">
          <w:rPr>
            <w:lang w:val="en-US"/>
          </w:rPr>
          <w:delText xml:space="preserve">four </w:delText>
        </w:r>
      </w:del>
      <w:r w:rsidRPr="00450098">
        <w:rPr>
          <w:lang w:val="en-US"/>
        </w:rPr>
        <w:t xml:space="preserve">rules </w:t>
      </w:r>
      <w:r w:rsidR="00C41B75">
        <w:fldChar w:fldCharType="begin"/>
      </w:r>
      <w:r w:rsidR="00C41B75" w:rsidRPr="00074ED5">
        <w:rPr>
          <w:lang w:val="en-US"/>
          <w:rPrChange w:id="820" w:author="Ulrike Hiltner" w:date="2018-01-12T09:51:00Z">
            <w:rPr/>
          </w:rPrChange>
        </w:rPr>
        <w:instrText xml:space="preserve"> HYPERLINK \l "headerA1.2" \h </w:instrText>
      </w:r>
      <w:r w:rsidR="00C41B75">
        <w:fldChar w:fldCharType="separate"/>
      </w:r>
      <w:r w:rsidRPr="00450098">
        <w:rPr>
          <w:lang w:val="en-US"/>
        </w:rPr>
        <w:t>(</w:t>
      </w:r>
      <w:del w:id="821" w:author="Ulrike Hiltner" w:date="2018-03-12T09:47:00Z">
        <w:r w:rsidRPr="009A3C21" w:rsidDel="00176D0D">
          <w:rPr>
            <w:highlight w:val="yellow"/>
            <w:lang w:val="en-US"/>
            <w:rPrChange w:id="822" w:author="Ulrike Hiltner" w:date="2018-03-05T11:12:00Z">
              <w:rPr>
                <w:lang w:val="en-US"/>
              </w:rPr>
            </w:rPrChange>
          </w:rPr>
          <w:delText>cf.</w:delText>
        </w:r>
      </w:del>
      <w:ins w:id="823" w:author="Ulrike Hiltner" w:date="2018-03-12T09:47:00Z">
        <w:r w:rsidR="00176D0D">
          <w:rPr>
            <w:highlight w:val="yellow"/>
            <w:lang w:val="en-US"/>
          </w:rPr>
          <w:t>see</w:t>
        </w:r>
      </w:ins>
      <w:r w:rsidRPr="009A3C21">
        <w:rPr>
          <w:highlight w:val="yellow"/>
          <w:lang w:val="en-US"/>
          <w:rPrChange w:id="824" w:author="Ulrike Hiltner" w:date="2018-03-05T11:12:00Z">
            <w:rPr>
              <w:lang w:val="en-US"/>
            </w:rPr>
          </w:rPrChange>
        </w:rPr>
        <w:t xml:space="preserve"> A1.</w:t>
      </w:r>
      <w:del w:id="825" w:author="Ulrike Hiltner" w:date="2018-03-12T09:48:00Z">
        <w:r w:rsidRPr="009A3C21" w:rsidDel="00176D0D">
          <w:rPr>
            <w:highlight w:val="yellow"/>
            <w:lang w:val="en-US"/>
            <w:rPrChange w:id="826" w:author="Ulrike Hiltner" w:date="2018-03-05T11:12:00Z">
              <w:rPr>
                <w:lang w:val="en-US"/>
              </w:rPr>
            </w:rPrChange>
          </w:rPr>
          <w:delText>2</w:delText>
        </w:r>
      </w:del>
      <w:proofErr w:type="gramStart"/>
      <w:ins w:id="827" w:author="Ulrike Hiltner" w:date="2018-03-12T09:48:00Z">
        <w:r w:rsidR="00176D0D">
          <w:rPr>
            <w:highlight w:val="yellow"/>
            <w:lang w:val="en-US"/>
          </w:rPr>
          <w:t>x</w:t>
        </w:r>
      </w:ins>
      <w:proofErr w:type="gramEnd"/>
      <w:del w:id="828" w:author="Ulrike Hiltner" w:date="2018-03-12T09:49:00Z">
        <w:r w:rsidRPr="009A3C21" w:rsidDel="00176D0D">
          <w:rPr>
            <w:highlight w:val="yellow"/>
            <w:lang w:val="en-US"/>
            <w:rPrChange w:id="829" w:author="Ulrike Hiltner" w:date="2018-03-05T11:12:00Z">
              <w:rPr>
                <w:lang w:val="en-US"/>
              </w:rPr>
            </w:rPrChange>
          </w:rPr>
          <w:delText>,</w:delText>
        </w:r>
      </w:del>
      <w:ins w:id="830" w:author="Ulrike Hiltner" w:date="2018-03-12T09:49:00Z">
        <w:r w:rsidR="00176D0D">
          <w:rPr>
            <w:highlight w:val="yellow"/>
            <w:lang w:val="en-US"/>
          </w:rPr>
          <w:t>;</w:t>
        </w:r>
      </w:ins>
      <w:r w:rsidRPr="009A3C21">
        <w:rPr>
          <w:highlight w:val="yellow"/>
          <w:lang w:val="en-US"/>
          <w:rPrChange w:id="831" w:author="Ulrike Hiltner" w:date="2018-03-05T11:12:00Z">
            <w:rPr>
              <w:lang w:val="en-US"/>
            </w:rPr>
          </w:rPrChange>
        </w:rPr>
        <w:t xml:space="preserve"> </w:t>
      </w:r>
      <w:ins w:id="832" w:author="Ulrike Hiltner" w:date="2018-03-12T09:53:00Z">
        <w:r w:rsidR="00C505A4">
          <w:rPr>
            <w:highlight w:val="yellow"/>
            <w:lang w:val="en-US"/>
          </w:rPr>
          <w:t>t</w:t>
        </w:r>
      </w:ins>
      <w:del w:id="833" w:author="Ulrike Hiltner" w:date="2018-03-12T09:53:00Z">
        <w:r w:rsidRPr="009A3C21" w:rsidDel="00C505A4">
          <w:rPr>
            <w:highlight w:val="yellow"/>
            <w:lang w:val="en-US"/>
            <w:rPrChange w:id="834" w:author="Ulrike Hiltner" w:date="2018-03-05T11:12:00Z">
              <w:rPr>
                <w:lang w:val="en-US"/>
              </w:rPr>
            </w:rPrChange>
          </w:rPr>
          <w:delText>T</w:delText>
        </w:r>
      </w:del>
      <w:r w:rsidRPr="009A3C21">
        <w:rPr>
          <w:highlight w:val="yellow"/>
          <w:lang w:val="en-US"/>
          <w:rPrChange w:id="835" w:author="Ulrike Hiltner" w:date="2018-03-05T11:12:00Z">
            <w:rPr>
              <w:lang w:val="en-US"/>
            </w:rPr>
          </w:rPrChange>
        </w:rPr>
        <w:t>ab</w:t>
      </w:r>
      <w:ins w:id="836" w:author="Ulrike Hiltner" w:date="2018-03-12T09:53:00Z">
        <w:r w:rsidR="00C505A4">
          <w:rPr>
            <w:highlight w:val="yellow"/>
            <w:lang w:val="en-US"/>
          </w:rPr>
          <w:t>le</w:t>
        </w:r>
      </w:ins>
      <w:del w:id="837" w:author="Ulrike Hiltner" w:date="2018-03-12T09:53:00Z">
        <w:r w:rsidRPr="009A3C21" w:rsidDel="00C505A4">
          <w:rPr>
            <w:highlight w:val="yellow"/>
            <w:lang w:val="en-US"/>
            <w:rPrChange w:id="838" w:author="Ulrike Hiltner" w:date="2018-03-05T11:12:00Z">
              <w:rPr>
                <w:lang w:val="en-US"/>
              </w:rPr>
            </w:rPrChange>
          </w:rPr>
          <w:delText>.</w:delText>
        </w:r>
      </w:del>
      <w:r w:rsidRPr="009A3C21">
        <w:rPr>
          <w:highlight w:val="yellow"/>
          <w:lang w:val="en-US"/>
          <w:rPrChange w:id="839" w:author="Ulrike Hiltner" w:date="2018-03-05T11:12:00Z">
            <w:rPr>
              <w:lang w:val="en-US"/>
            </w:rPr>
          </w:rPrChange>
        </w:rPr>
        <w:t xml:space="preserve"> A1.</w:t>
      </w:r>
      <w:del w:id="840" w:author="Ulrike Hiltner" w:date="2018-03-12T09:49:00Z">
        <w:r w:rsidRPr="009A3C21" w:rsidDel="00176D0D">
          <w:rPr>
            <w:highlight w:val="yellow"/>
            <w:lang w:val="en-US"/>
            <w:rPrChange w:id="841" w:author="Ulrike Hiltner" w:date="2018-03-05T11:12:00Z">
              <w:rPr>
                <w:lang w:val="en-US"/>
              </w:rPr>
            </w:rPrChange>
          </w:rPr>
          <w:delText>2.1</w:delText>
        </w:r>
      </w:del>
      <w:ins w:id="842" w:author="Ulrike Hiltner" w:date="2018-03-12T09:49:00Z">
        <w:r w:rsidR="00176D0D">
          <w:rPr>
            <w:lang w:val="en-US"/>
          </w:rPr>
          <w:t>x</w:t>
        </w:r>
      </w:ins>
      <w:r w:rsidRPr="00450098">
        <w:rPr>
          <w:lang w:val="en-US"/>
        </w:rPr>
        <w:t>)</w:t>
      </w:r>
      <w:r w:rsidR="00C41B75">
        <w:rPr>
          <w:lang w:val="en-US"/>
        </w:rPr>
        <w:fldChar w:fldCharType="end"/>
      </w:r>
      <w:r w:rsidRPr="00450098">
        <w:rPr>
          <w:lang w:val="en-US"/>
        </w:rPr>
        <w:t>. To eliminate errors that emerge in the forest inventory data</w:t>
      </w:r>
      <w:ins w:id="843" w:author="Ulrike Hiltner" w:date="2018-03-01T16:17:00Z">
        <w:r w:rsidR="00AD261C">
          <w:rPr>
            <w:lang w:val="en-US"/>
          </w:rPr>
          <w:t>,</w:t>
        </w:r>
      </w:ins>
      <w:r w:rsidRPr="00450098">
        <w:rPr>
          <w:lang w:val="en-US"/>
        </w:rPr>
        <w:t xml:space="preserve"> </w:t>
      </w:r>
      <w:del w:id="844" w:author="Ulrike Hiltner" w:date="2018-03-01T16:17:00Z">
        <w:r w:rsidRPr="00450098" w:rsidDel="00AD261C">
          <w:rPr>
            <w:lang w:val="en-US"/>
          </w:rPr>
          <w:delText xml:space="preserve">set due to such adjustments of the measure points, </w:delText>
        </w:r>
      </w:del>
      <w:r w:rsidRPr="00450098">
        <w:rPr>
          <w:lang w:val="en-US"/>
        </w:rPr>
        <w:t>a correction of the primary circumference measurement was calculated. Furthermore, the damage</w:t>
      </w:r>
      <w:ins w:id="845" w:author="Ulrike Hiltner" w:date="2018-03-01T16:18:00Z">
        <w:r w:rsidR="00AD261C">
          <w:rPr>
            <w:lang w:val="en-US"/>
          </w:rPr>
          <w:t xml:space="preserve"> status of</w:t>
        </w:r>
      </w:ins>
      <w:del w:id="846" w:author="Ulrike Hiltner" w:date="2018-03-01T16:18:00Z">
        <w:r w:rsidRPr="00450098" w:rsidDel="00AD261C">
          <w:rPr>
            <w:lang w:val="en-US"/>
          </w:rPr>
          <w:delText xml:space="preserve"> to</w:delText>
        </w:r>
      </w:del>
      <w:ins w:id="847" w:author="Ulrike Hiltner" w:date="2018-03-01T16:18:00Z">
        <w:r w:rsidR="00AD261C">
          <w:rPr>
            <w:lang w:val="en-US"/>
          </w:rPr>
          <w:t xml:space="preserve"> the</w:t>
        </w:r>
      </w:ins>
      <w:r w:rsidRPr="00450098">
        <w:rPr>
          <w:lang w:val="en-US"/>
        </w:rPr>
        <w:t xml:space="preserve"> trees was recorded using a categorical code for each type of damage </w:t>
      </w:r>
      <w:r w:rsidR="00C41B75">
        <w:fldChar w:fldCharType="begin"/>
      </w:r>
      <w:r w:rsidR="00C41B75" w:rsidRPr="00074ED5">
        <w:rPr>
          <w:lang w:val="en-US"/>
          <w:rPrChange w:id="848" w:author="Ulrike Hiltner" w:date="2018-01-12T09:51:00Z">
            <w:rPr/>
          </w:rPrChange>
        </w:rPr>
        <w:instrText xml:space="preserve"> HYPERLINK \l "headerA1.2" \h </w:instrText>
      </w:r>
      <w:r w:rsidR="00C41B75">
        <w:fldChar w:fldCharType="separate"/>
      </w:r>
      <w:r w:rsidRPr="00450098">
        <w:rPr>
          <w:lang w:val="en-US"/>
        </w:rPr>
        <w:t>(</w:t>
      </w:r>
      <w:del w:id="849" w:author="Ulrike Hiltner" w:date="2018-03-12T09:47:00Z">
        <w:r w:rsidRPr="009A3C21" w:rsidDel="00176D0D">
          <w:rPr>
            <w:highlight w:val="yellow"/>
            <w:lang w:val="en-US"/>
            <w:rPrChange w:id="850" w:author="Ulrike Hiltner" w:date="2018-03-05T11:12:00Z">
              <w:rPr>
                <w:lang w:val="en-US"/>
              </w:rPr>
            </w:rPrChange>
          </w:rPr>
          <w:delText>cf.</w:delText>
        </w:r>
      </w:del>
      <w:ins w:id="851" w:author="Ulrike Hiltner" w:date="2018-03-12T09:47:00Z">
        <w:r w:rsidR="00176D0D">
          <w:rPr>
            <w:highlight w:val="yellow"/>
            <w:lang w:val="en-US"/>
          </w:rPr>
          <w:t>see</w:t>
        </w:r>
      </w:ins>
      <w:r w:rsidRPr="009A3C21">
        <w:rPr>
          <w:highlight w:val="yellow"/>
          <w:lang w:val="en-US"/>
          <w:rPrChange w:id="852" w:author="Ulrike Hiltner" w:date="2018-03-05T11:12:00Z">
            <w:rPr>
              <w:lang w:val="en-US"/>
            </w:rPr>
          </w:rPrChange>
        </w:rPr>
        <w:t xml:space="preserve"> A1.</w:t>
      </w:r>
      <w:del w:id="853" w:author="Ulrike Hiltner" w:date="2018-03-12T09:49:00Z">
        <w:r w:rsidRPr="009A3C21" w:rsidDel="00176D0D">
          <w:rPr>
            <w:highlight w:val="yellow"/>
            <w:lang w:val="en-US"/>
            <w:rPrChange w:id="854" w:author="Ulrike Hiltner" w:date="2018-03-05T11:12:00Z">
              <w:rPr>
                <w:lang w:val="en-US"/>
              </w:rPr>
            </w:rPrChange>
          </w:rPr>
          <w:delText>2</w:delText>
        </w:r>
      </w:del>
      <w:proofErr w:type="gramStart"/>
      <w:ins w:id="855" w:author="Ulrike Hiltner" w:date="2018-03-12T09:49:00Z">
        <w:r w:rsidR="00176D0D">
          <w:rPr>
            <w:highlight w:val="yellow"/>
            <w:lang w:val="en-US"/>
          </w:rPr>
          <w:t>x</w:t>
        </w:r>
      </w:ins>
      <w:proofErr w:type="gramEnd"/>
      <w:del w:id="856" w:author="Ulrike Hiltner" w:date="2018-03-12T09:53:00Z">
        <w:r w:rsidRPr="009A3C21" w:rsidDel="00C505A4">
          <w:rPr>
            <w:highlight w:val="yellow"/>
            <w:lang w:val="en-US"/>
            <w:rPrChange w:id="857" w:author="Ulrike Hiltner" w:date="2018-03-05T11:12:00Z">
              <w:rPr>
                <w:lang w:val="en-US"/>
              </w:rPr>
            </w:rPrChange>
          </w:rPr>
          <w:delText>,</w:delText>
        </w:r>
      </w:del>
      <w:ins w:id="858" w:author="Ulrike Hiltner" w:date="2018-03-12T09:53:00Z">
        <w:r w:rsidR="00C505A4">
          <w:rPr>
            <w:highlight w:val="yellow"/>
            <w:lang w:val="en-US"/>
          </w:rPr>
          <w:t>;</w:t>
        </w:r>
      </w:ins>
      <w:r w:rsidRPr="009A3C21">
        <w:rPr>
          <w:highlight w:val="yellow"/>
          <w:lang w:val="en-US"/>
          <w:rPrChange w:id="859" w:author="Ulrike Hiltner" w:date="2018-03-05T11:12:00Z">
            <w:rPr>
              <w:lang w:val="en-US"/>
            </w:rPr>
          </w:rPrChange>
        </w:rPr>
        <w:t xml:space="preserve"> </w:t>
      </w:r>
      <w:ins w:id="860" w:author="Ulrike Hiltner" w:date="2018-03-12T09:53:00Z">
        <w:r w:rsidR="00C505A4">
          <w:rPr>
            <w:highlight w:val="yellow"/>
            <w:lang w:val="en-US"/>
          </w:rPr>
          <w:t>table</w:t>
        </w:r>
      </w:ins>
      <w:del w:id="861" w:author="Ulrike Hiltner" w:date="2018-03-12T09:53:00Z">
        <w:r w:rsidRPr="009A3C21" w:rsidDel="00C505A4">
          <w:rPr>
            <w:highlight w:val="yellow"/>
            <w:lang w:val="en-US"/>
            <w:rPrChange w:id="862" w:author="Ulrike Hiltner" w:date="2018-03-05T11:12:00Z">
              <w:rPr>
                <w:lang w:val="en-US"/>
              </w:rPr>
            </w:rPrChange>
          </w:rPr>
          <w:delText>Tab.</w:delText>
        </w:r>
      </w:del>
      <w:r w:rsidRPr="009A3C21">
        <w:rPr>
          <w:highlight w:val="yellow"/>
          <w:lang w:val="en-US"/>
          <w:rPrChange w:id="863" w:author="Ulrike Hiltner" w:date="2018-03-05T11:12:00Z">
            <w:rPr>
              <w:lang w:val="en-US"/>
            </w:rPr>
          </w:rPrChange>
        </w:rPr>
        <w:t xml:space="preserve"> A1.</w:t>
      </w:r>
      <w:del w:id="864" w:author="Ulrike Hiltner" w:date="2018-03-12T09:49:00Z">
        <w:r w:rsidRPr="009A3C21" w:rsidDel="00176D0D">
          <w:rPr>
            <w:highlight w:val="yellow"/>
            <w:lang w:val="en-US"/>
            <w:rPrChange w:id="865" w:author="Ulrike Hiltner" w:date="2018-03-05T11:12:00Z">
              <w:rPr>
                <w:lang w:val="en-US"/>
              </w:rPr>
            </w:rPrChange>
          </w:rPr>
          <w:delText>2.2</w:delText>
        </w:r>
      </w:del>
      <w:ins w:id="866" w:author="Ulrike Hiltner" w:date="2018-03-12T09:49:00Z">
        <w:r w:rsidR="00176D0D">
          <w:rPr>
            <w:lang w:val="en-US"/>
          </w:rPr>
          <w:t>x</w:t>
        </w:r>
      </w:ins>
      <w:r w:rsidRPr="00450098">
        <w:rPr>
          <w:lang w:val="en-US"/>
        </w:rPr>
        <w:t>)</w:t>
      </w:r>
      <w:r w:rsidR="00C41B75">
        <w:rPr>
          <w:lang w:val="en-US"/>
        </w:rPr>
        <w:fldChar w:fldCharType="end"/>
      </w:r>
      <w:r w:rsidRPr="00450098">
        <w:rPr>
          <w:lang w:val="en-US"/>
        </w:rPr>
        <w:t>.</w:t>
      </w:r>
    </w:p>
    <w:p w:rsidR="00D7084D" w:rsidRPr="00450098" w:rsidRDefault="00450098" w:rsidP="002C753F">
      <w:pPr>
        <w:pStyle w:val="berschrift2"/>
      </w:pPr>
      <w:bookmarkStart w:id="867" w:name="header2.3"/>
      <w:bookmarkStart w:id="868" w:name="_Ref508619778"/>
      <w:bookmarkEnd w:id="867"/>
      <w:r w:rsidRPr="00450098">
        <w:t>2</w:t>
      </w:r>
      <w:ins w:id="869" w:author="Ulrike Hiltner" w:date="2018-03-12T13:17:00Z">
        <w:r w:rsidR="00C07449">
          <w:t xml:space="preserve">.3 </w:t>
        </w:r>
      </w:ins>
      <w:del w:id="870" w:author="Ulrike Hiltner" w:date="2018-03-12T12:31:00Z">
        <w:r w:rsidRPr="00450098" w:rsidDel="00CB0D55">
          <w:delText xml:space="preserve">.3. </w:delText>
        </w:r>
      </w:del>
      <w:r w:rsidRPr="00450098">
        <w:t xml:space="preserve">Parameterization </w:t>
      </w:r>
      <w:del w:id="871" w:author="Ulrike Hiltner" w:date="2018-03-02T14:20:00Z">
        <w:r w:rsidRPr="00450098" w:rsidDel="0080016B">
          <w:delText xml:space="preserve">and validation </w:delText>
        </w:r>
      </w:del>
      <w:r w:rsidRPr="00450098">
        <w:t xml:space="preserve">of the FORMIND </w:t>
      </w:r>
      <w:ins w:id="872" w:author="Ulrike Hiltner" w:date="2018-03-06T20:24:00Z">
        <w:r w:rsidR="00343441">
          <w:t xml:space="preserve">forest </w:t>
        </w:r>
      </w:ins>
      <w:r w:rsidRPr="00450098">
        <w:t>model</w:t>
      </w:r>
      <w:bookmarkEnd w:id="868"/>
    </w:p>
    <w:p w:rsidR="00D7084D" w:rsidRPr="00450098" w:rsidDel="00AD261C" w:rsidRDefault="00450098">
      <w:pPr>
        <w:rPr>
          <w:del w:id="873" w:author="Ulrike Hiltner" w:date="2018-03-01T16:19:00Z"/>
          <w:lang w:val="en-US"/>
        </w:rPr>
      </w:pPr>
      <w:del w:id="874" w:author="Ulrike Hiltner" w:date="2018-03-01T16:19:00Z">
        <w:r w:rsidRPr="00450098" w:rsidDel="00AD261C">
          <w:rPr>
            <w:lang w:val="en-US"/>
          </w:rPr>
          <w:delText>Model parameterization was a process that was roughly divided into two steps:</w:delText>
        </w:r>
      </w:del>
    </w:p>
    <w:p w:rsidR="00D7084D" w:rsidDel="00345706" w:rsidRDefault="00450098">
      <w:pPr>
        <w:rPr>
          <w:del w:id="875" w:author="Ulrike Hiltner" w:date="2018-03-02T14:35:00Z"/>
          <w:lang w:val="en-US"/>
        </w:rPr>
      </w:pPr>
      <w:del w:id="876" w:author="Ulrike Hiltner" w:date="2018-03-01T16:18:00Z">
        <w:r w:rsidRPr="00450098" w:rsidDel="00AD261C">
          <w:rPr>
            <w:lang w:val="en-US"/>
          </w:rPr>
          <w:delText xml:space="preserve">On the one hand, the parameterization of the forest model was calculated on the basis of the forest inventory data of the Paracou T0-control plots, which reflect the undisturbed growth of a forest in the climax state (cf. Tab 2.1). </w:delText>
        </w:r>
      </w:del>
      <w:r w:rsidRPr="00450098">
        <w:rPr>
          <w:lang w:val="en-US"/>
        </w:rPr>
        <w:t>The forest inventory data</w:t>
      </w:r>
      <w:ins w:id="877" w:author="Ulrike Hiltner" w:date="2018-03-02T14:35:00Z">
        <w:r w:rsidR="00FC66B6">
          <w:rPr>
            <w:lang w:val="en-US"/>
          </w:rPr>
          <w:t xml:space="preserve"> of the </w:t>
        </w:r>
      </w:ins>
      <w:ins w:id="878" w:author="Ulrike Hiltner" w:date="2018-04-10T12:20:00Z">
        <w:r w:rsidR="006F23A5">
          <w:rPr>
            <w:lang w:val="en-US"/>
          </w:rPr>
          <w:t xml:space="preserve">undisturbed </w:t>
        </w:r>
      </w:ins>
      <w:ins w:id="879" w:author="Ulrike Hiltner" w:date="2018-03-02T14:35:00Z">
        <w:r w:rsidR="00FC66B6">
          <w:rPr>
            <w:lang w:val="en-US"/>
          </w:rPr>
          <w:t>plots</w:t>
        </w:r>
      </w:ins>
      <w:ins w:id="880" w:author="Ulrike Hiltner" w:date="2018-04-10T12:21:00Z">
        <w:r w:rsidR="006F23A5">
          <w:rPr>
            <w:lang w:val="en-US"/>
          </w:rPr>
          <w:t xml:space="preserve"> (T0-control)</w:t>
        </w:r>
      </w:ins>
      <w:r w:rsidRPr="00450098">
        <w:rPr>
          <w:lang w:val="en-US"/>
        </w:rPr>
        <w:t xml:space="preserve"> were used (</w:t>
      </w:r>
      <w:r w:rsidRPr="00450098">
        <w:rPr>
          <w:i/>
          <w:lang w:val="en-US"/>
        </w:rPr>
        <w:t>i.</w:t>
      </w:r>
      <w:r w:rsidRPr="00450098">
        <w:rPr>
          <w:lang w:val="en-US"/>
        </w:rPr>
        <w:t xml:space="preserve">) to parameterize </w:t>
      </w:r>
      <w:del w:id="881" w:author="Ulrike Hiltner" w:date="2018-04-10T12:21:00Z">
        <w:r w:rsidRPr="00450098" w:rsidDel="006F23A5">
          <w:rPr>
            <w:lang w:val="en-US"/>
          </w:rPr>
          <w:delText>the geometric tree</w:delText>
        </w:r>
      </w:del>
      <w:ins w:id="882" w:author="Ulrike Hiltner" w:date="2018-04-10T12:21:00Z">
        <w:r w:rsidR="006F23A5">
          <w:rPr>
            <w:lang w:val="en-US"/>
          </w:rPr>
          <w:t>tree allometr</w:t>
        </w:r>
      </w:ins>
      <w:ins w:id="883" w:author="Ulrike Hiltner" w:date="2018-04-10T12:26:00Z">
        <w:r w:rsidR="006F23A5">
          <w:rPr>
            <w:lang w:val="en-US"/>
          </w:rPr>
          <w:t>y</w:t>
        </w:r>
      </w:ins>
      <w:r w:rsidRPr="00450098">
        <w:rPr>
          <w:lang w:val="en-US"/>
        </w:rPr>
        <w:t xml:space="preserve"> </w:t>
      </w:r>
      <w:del w:id="884" w:author="Ulrike Hiltner" w:date="2018-04-10T12:26:00Z">
        <w:r w:rsidRPr="00450098" w:rsidDel="006F23A5">
          <w:rPr>
            <w:lang w:val="en-US"/>
          </w:rPr>
          <w:delText xml:space="preserve">relations </w:delText>
        </w:r>
      </w:del>
      <w:r w:rsidRPr="00450098">
        <w:rPr>
          <w:lang w:val="en-US"/>
        </w:rPr>
        <w:t>(e. g. maximum stem diameter increment, maximum tree height), (</w:t>
      </w:r>
      <w:r w:rsidRPr="00450098">
        <w:rPr>
          <w:i/>
          <w:lang w:val="en-US"/>
        </w:rPr>
        <w:t>ii.</w:t>
      </w:r>
      <w:r w:rsidRPr="00450098">
        <w:rPr>
          <w:lang w:val="en-US"/>
        </w:rPr>
        <w:t xml:space="preserve">) to </w:t>
      </w:r>
      <w:del w:id="885" w:author="Ulrike Hiltner" w:date="2018-03-01T16:19:00Z">
        <w:r w:rsidRPr="00450098" w:rsidDel="00AD261C">
          <w:rPr>
            <w:lang w:val="en-US"/>
          </w:rPr>
          <w:delText xml:space="preserve">aggregate </w:delText>
        </w:r>
      </w:del>
      <w:ins w:id="886" w:author="Ulrike Hiltner" w:date="2018-03-01T16:19:00Z">
        <w:r w:rsidR="00AD261C">
          <w:rPr>
            <w:lang w:val="en-US"/>
          </w:rPr>
          <w:t>classify</w:t>
        </w:r>
        <w:r w:rsidR="00AD261C" w:rsidRPr="00450098">
          <w:rPr>
            <w:lang w:val="en-US"/>
          </w:rPr>
          <w:t xml:space="preserve"> </w:t>
        </w:r>
      </w:ins>
      <w:del w:id="887" w:author="Ulrike Hiltner" w:date="2018-04-10T12:26:00Z">
        <w:r w:rsidRPr="00450098" w:rsidDel="006F23A5">
          <w:rPr>
            <w:lang w:val="en-US"/>
          </w:rPr>
          <w:delText xml:space="preserve">all existing </w:delText>
        </w:r>
      </w:del>
      <w:r w:rsidRPr="00450098">
        <w:rPr>
          <w:lang w:val="en-US"/>
        </w:rPr>
        <w:t xml:space="preserve">tree species into plant functional types </w:t>
      </w:r>
      <w:r w:rsidRPr="00450098">
        <w:rPr>
          <w:i/>
          <w:lang w:val="en-US"/>
        </w:rPr>
        <w:t>PFT</w:t>
      </w:r>
      <w:r w:rsidRPr="00450098">
        <w:rPr>
          <w:lang w:val="en-US"/>
        </w:rPr>
        <w:t>, (</w:t>
      </w:r>
      <w:r w:rsidRPr="00450098">
        <w:rPr>
          <w:i/>
          <w:lang w:val="en-US"/>
        </w:rPr>
        <w:t>iii.</w:t>
      </w:r>
      <w:r w:rsidRPr="00450098">
        <w:rPr>
          <w:lang w:val="en-US"/>
        </w:rPr>
        <w:t xml:space="preserve">) and to calibrate and fine-tune some remaining uncertain parameter values. Each tree species has been assigned to one of eight </w:t>
      </w:r>
      <w:r w:rsidRPr="00450098">
        <w:rPr>
          <w:i/>
          <w:lang w:val="en-US"/>
        </w:rPr>
        <w:t>PFT</w:t>
      </w:r>
      <w:r w:rsidRPr="00450098">
        <w:rPr>
          <w:lang w:val="en-US"/>
        </w:rPr>
        <w:t xml:space="preserve">s, corresponding to the species-specific 95% quantiles of both maximum stem diameter increment and maximum tree height. The tree species were divided into three classes of growth rates and four height classes. </w:t>
      </w:r>
      <w:del w:id="888" w:author="Ulrike Hiltner" w:date="2018-03-12T11:10:00Z">
        <w:r w:rsidRPr="00450098" w:rsidDel="00545E7C">
          <w:rPr>
            <w:lang w:val="en-US"/>
          </w:rPr>
          <w:delText>Tab.</w:delText>
        </w:r>
      </w:del>
      <w:ins w:id="889" w:author="Ulrike Hiltner" w:date="2018-03-12T12:03:00Z">
        <w:r w:rsidR="00896708">
          <w:rPr>
            <w:lang w:val="en-US"/>
          </w:rPr>
          <w:fldChar w:fldCharType="begin"/>
        </w:r>
        <w:r w:rsidR="00896708">
          <w:rPr>
            <w:lang w:val="en-US"/>
          </w:rPr>
          <w:instrText xml:space="preserve"> REF _Ref508619521 \h </w:instrText>
        </w:r>
      </w:ins>
      <w:r w:rsidR="00896708">
        <w:rPr>
          <w:lang w:val="en-US"/>
        </w:rPr>
      </w:r>
      <w:r w:rsidR="00896708">
        <w:rPr>
          <w:lang w:val="en-US"/>
        </w:rPr>
        <w:fldChar w:fldCharType="separate"/>
      </w:r>
      <w:ins w:id="890" w:author="Ulrike Hiltner" w:date="2018-03-12T12:03:00Z">
        <w:r w:rsidR="00896708" w:rsidRPr="00896708">
          <w:rPr>
            <w:lang w:val="en-US"/>
            <w:rPrChange w:id="891" w:author="Ulrike Hiltner" w:date="2018-03-12T12:02:00Z">
              <w:rPr/>
            </w:rPrChange>
          </w:rPr>
          <w:t xml:space="preserve">Table </w:t>
        </w:r>
        <w:r w:rsidR="00896708" w:rsidRPr="00896708">
          <w:rPr>
            <w:noProof/>
            <w:lang w:val="en-US"/>
            <w:rPrChange w:id="892" w:author="Ulrike Hiltner" w:date="2018-03-12T12:02:00Z">
              <w:rPr>
                <w:noProof/>
              </w:rPr>
            </w:rPrChange>
          </w:rPr>
          <w:t>1</w:t>
        </w:r>
        <w:r w:rsidR="00896708">
          <w:rPr>
            <w:lang w:val="en-US"/>
          </w:rPr>
          <w:fldChar w:fldCharType="end"/>
        </w:r>
        <w:r w:rsidR="00896708">
          <w:rPr>
            <w:lang w:val="en-US"/>
          </w:rPr>
          <w:t xml:space="preserve"> </w:t>
        </w:r>
      </w:ins>
      <w:del w:id="893" w:author="Ulrike Hiltner" w:date="2018-03-12T12:03:00Z">
        <w:r w:rsidRPr="00450098" w:rsidDel="00896708">
          <w:rPr>
            <w:lang w:val="en-US"/>
          </w:rPr>
          <w:delText xml:space="preserve"> 2.1 </w:delText>
        </w:r>
      </w:del>
      <w:del w:id="894" w:author="Ulrike Hiltner" w:date="2018-04-10T12:27:00Z">
        <w:r w:rsidRPr="00450098" w:rsidDel="006F23A5">
          <w:rPr>
            <w:lang w:val="en-US"/>
          </w:rPr>
          <w:delText>breaks down</w:delText>
        </w:r>
      </w:del>
      <w:ins w:id="895" w:author="Ulrike Hiltner" w:date="2018-04-10T12:27:00Z">
        <w:r w:rsidR="006F23A5">
          <w:rPr>
            <w:lang w:val="en-US"/>
          </w:rPr>
          <w:t>shows</w:t>
        </w:r>
      </w:ins>
      <w:r w:rsidRPr="00450098">
        <w:rPr>
          <w:lang w:val="en-US"/>
        </w:rPr>
        <w:t xml:space="preserve"> the functional traits</w:t>
      </w:r>
      <w:ins w:id="896" w:author="Ulrike Hiltner" w:date="2018-04-10T12:27:00Z">
        <w:r w:rsidR="00345706">
          <w:rPr>
            <w:lang w:val="en-US"/>
          </w:rPr>
          <w:t xml:space="preserve"> </w:t>
        </w:r>
      </w:ins>
      <w:del w:id="897" w:author="Ulrike Hiltner" w:date="2018-04-10T12:27:00Z">
        <w:r w:rsidRPr="00450098" w:rsidDel="00345706">
          <w:rPr>
            <w:lang w:val="en-US"/>
          </w:rPr>
          <w:delText>, such as successional sta</w:delText>
        </w:r>
      </w:del>
      <w:del w:id="898" w:author="Ulrike Hiltner" w:date="2018-03-02T14:01:00Z">
        <w:r w:rsidRPr="00450098" w:rsidDel="00E73820">
          <w:rPr>
            <w:lang w:val="en-US"/>
          </w:rPr>
          <w:delText>g</w:delText>
        </w:r>
      </w:del>
      <w:del w:id="899" w:author="Ulrike Hiltner" w:date="2018-04-10T12:27:00Z">
        <w:r w:rsidRPr="00450098" w:rsidDel="00345706">
          <w:rPr>
            <w:lang w:val="en-US"/>
          </w:rPr>
          <w:delText xml:space="preserve">e, </w:delText>
        </w:r>
      </w:del>
      <w:del w:id="900" w:author="Ulrike Hiltner" w:date="2018-03-01T16:20:00Z">
        <w:r w:rsidRPr="00450098" w:rsidDel="00AD261C">
          <w:rPr>
            <w:lang w:val="en-US"/>
          </w:rPr>
          <w:delText>growth</w:delText>
        </w:r>
      </w:del>
      <w:del w:id="901" w:author="Ulrike Hiltner" w:date="2018-04-10T12:27:00Z">
        <w:r w:rsidRPr="00450098" w:rsidDel="00345706">
          <w:rPr>
            <w:lang w:val="en-US"/>
          </w:rPr>
          <w:delText xml:space="preserve"> rates, and stratification, </w:delText>
        </w:r>
      </w:del>
      <w:r w:rsidRPr="00450098">
        <w:rPr>
          <w:lang w:val="en-US"/>
        </w:rPr>
        <w:t xml:space="preserve">assigned </w:t>
      </w:r>
      <w:del w:id="902" w:author="Ulrike Hiltner" w:date="2018-04-10T12:27:00Z">
        <w:r w:rsidRPr="00450098" w:rsidDel="00345706">
          <w:rPr>
            <w:lang w:val="en-US"/>
          </w:rPr>
          <w:delText xml:space="preserve">by the species grouping </w:delText>
        </w:r>
      </w:del>
      <w:r w:rsidRPr="00450098">
        <w:rPr>
          <w:lang w:val="en-US"/>
        </w:rPr>
        <w:t xml:space="preserve">for each of the eight </w:t>
      </w:r>
      <w:r w:rsidRPr="00450098">
        <w:rPr>
          <w:i/>
          <w:lang w:val="en-US"/>
        </w:rPr>
        <w:t>PFT</w:t>
      </w:r>
      <w:r w:rsidRPr="00450098">
        <w:rPr>
          <w:lang w:val="en-US"/>
        </w:rPr>
        <w:t>s.</w:t>
      </w:r>
      <w:ins w:id="903" w:author="Ulrike Hiltner" w:date="2018-04-10T12:28:00Z">
        <w:r w:rsidR="00345706">
          <w:rPr>
            <w:lang w:val="en-US"/>
          </w:rPr>
          <w:t xml:space="preserve"> </w:t>
        </w:r>
      </w:ins>
      <w:del w:id="904" w:author="Ulrike Hiltner" w:date="2018-04-10T12:28:00Z">
        <w:r w:rsidRPr="00450098" w:rsidDel="00345706">
          <w:rPr>
            <w:lang w:val="en-US"/>
          </w:rPr>
          <w:delText xml:space="preserve"> In the model, for example, slow-growing trees have lower stem diameter growth rates than fast-growing trees. </w:delText>
        </w:r>
      </w:del>
      <w:del w:id="905" w:author="Ulrike Hiltner" w:date="2018-03-12T11:10:00Z">
        <w:r w:rsidRPr="00450098" w:rsidDel="00545E7C">
          <w:rPr>
            <w:lang w:val="en-US"/>
          </w:rPr>
          <w:delText>The Tab. 2.1 also lists the attribute values of mean aboveground biomass and mean</w:delText>
        </w:r>
      </w:del>
      <w:ins w:id="906" w:author="Ulrike Hiltner" w:date="2018-03-12T12:03:00Z">
        <w:r w:rsidR="00896708">
          <w:rPr>
            <w:lang w:val="en-US"/>
          </w:rPr>
          <w:fldChar w:fldCharType="begin"/>
        </w:r>
        <w:r w:rsidR="00896708">
          <w:rPr>
            <w:lang w:val="en-US"/>
          </w:rPr>
          <w:instrText xml:space="preserve"> REF _Ref508619521 \h </w:instrText>
        </w:r>
      </w:ins>
      <w:r w:rsidR="00896708">
        <w:rPr>
          <w:lang w:val="en-US"/>
        </w:rPr>
      </w:r>
      <w:r w:rsidR="00896708">
        <w:rPr>
          <w:lang w:val="en-US"/>
        </w:rPr>
        <w:fldChar w:fldCharType="separate"/>
      </w:r>
      <w:ins w:id="907" w:author="Ulrike Hiltner" w:date="2018-03-12T12:03:00Z">
        <w:r w:rsidR="00896708" w:rsidRPr="00896708">
          <w:rPr>
            <w:lang w:val="en-US"/>
            <w:rPrChange w:id="908" w:author="Ulrike Hiltner" w:date="2018-03-12T12:02:00Z">
              <w:rPr/>
            </w:rPrChange>
          </w:rPr>
          <w:t xml:space="preserve">Table </w:t>
        </w:r>
        <w:r w:rsidR="00896708" w:rsidRPr="00896708">
          <w:rPr>
            <w:noProof/>
            <w:lang w:val="en-US"/>
            <w:rPrChange w:id="909" w:author="Ulrike Hiltner" w:date="2018-03-12T12:02:00Z">
              <w:rPr>
                <w:noProof/>
              </w:rPr>
            </w:rPrChange>
          </w:rPr>
          <w:t>1</w:t>
        </w:r>
        <w:r w:rsidR="00896708">
          <w:rPr>
            <w:lang w:val="en-US"/>
          </w:rPr>
          <w:fldChar w:fldCharType="end"/>
        </w:r>
      </w:ins>
      <w:ins w:id="910" w:author="Ulrike Hiltner" w:date="2018-03-12T11:10:00Z">
        <w:r w:rsidR="00545E7C" w:rsidRPr="00450098">
          <w:rPr>
            <w:lang w:val="en-US"/>
          </w:rPr>
          <w:t xml:space="preserve"> also lists the attribute values of mean aboveground biomass</w:t>
        </w:r>
      </w:ins>
      <w:ins w:id="911" w:author="Ulrike Hiltner" w:date="2018-03-12T11:11:00Z">
        <w:r w:rsidR="00545E7C">
          <w:rPr>
            <w:lang w:val="en-US"/>
          </w:rPr>
          <w:t>es</w:t>
        </w:r>
      </w:ins>
      <w:ins w:id="912" w:author="Ulrike Hiltner" w:date="2018-03-12T11:10:00Z">
        <w:r w:rsidR="00545E7C" w:rsidRPr="00450098">
          <w:rPr>
            <w:lang w:val="en-US"/>
          </w:rPr>
          <w:t xml:space="preserve"> and </w:t>
        </w:r>
      </w:ins>
      <w:ins w:id="913" w:author="Ulrike Hiltner" w:date="2018-03-12T11:14:00Z">
        <w:r w:rsidR="00545E7C">
          <w:rPr>
            <w:lang w:val="en-US"/>
          </w:rPr>
          <w:t xml:space="preserve">of </w:t>
        </w:r>
      </w:ins>
      <w:ins w:id="914" w:author="Ulrike Hiltner" w:date="2018-03-12T11:10:00Z">
        <w:r w:rsidR="00545E7C" w:rsidRPr="00450098">
          <w:rPr>
            <w:lang w:val="en-US"/>
          </w:rPr>
          <w:t>mean</w:t>
        </w:r>
      </w:ins>
      <w:r w:rsidRPr="00450098">
        <w:rPr>
          <w:lang w:val="en-US"/>
        </w:rPr>
        <w:t xml:space="preserve"> tree number</w:t>
      </w:r>
      <w:ins w:id="915" w:author="Ulrike Hiltner" w:date="2018-03-12T11:11:00Z">
        <w:r w:rsidR="00545E7C">
          <w:rPr>
            <w:lang w:val="en-US"/>
          </w:rPr>
          <w:t>s</w:t>
        </w:r>
      </w:ins>
      <w:r w:rsidRPr="00450098">
        <w:rPr>
          <w:lang w:val="en-US"/>
        </w:rPr>
        <w:t xml:space="preserve"> calculated from the forest inventory</w:t>
      </w:r>
      <w:del w:id="916" w:author="Ulrike Hiltner" w:date="2018-04-10T12:28:00Z">
        <w:r w:rsidRPr="00450098" w:rsidDel="00345706">
          <w:rPr>
            <w:lang w:val="en-US"/>
          </w:rPr>
          <w:delText xml:space="preserve"> </w:delText>
        </w:r>
      </w:del>
      <w:ins w:id="917" w:author="Ulrike Hiltner" w:date="2018-04-10T12:28:00Z">
        <w:r w:rsidR="00345706">
          <w:rPr>
            <w:lang w:val="en-US"/>
          </w:rPr>
          <w:t xml:space="preserve"> plots</w:t>
        </w:r>
      </w:ins>
      <w:del w:id="918" w:author="Ulrike Hiltner" w:date="2018-04-10T12:28:00Z">
        <w:r w:rsidRPr="00450098" w:rsidDel="00345706">
          <w:rPr>
            <w:lang w:val="en-US"/>
          </w:rPr>
          <w:delText>data used to calibrate the forest model</w:delText>
        </w:r>
      </w:del>
      <w:r w:rsidRPr="00450098">
        <w:rPr>
          <w:lang w:val="en-US"/>
        </w:rPr>
        <w:t>.</w:t>
      </w:r>
      <w:ins w:id="919" w:author="Ulrike Hiltner" w:date="2018-03-02T14:35:00Z">
        <w:r w:rsidR="00FC66B6">
          <w:rPr>
            <w:lang w:val="en-US"/>
          </w:rPr>
          <w:t xml:space="preserve"> </w:t>
        </w:r>
      </w:ins>
    </w:p>
    <w:p w:rsidR="00D7084D" w:rsidDel="00D2310C" w:rsidRDefault="00345706" w:rsidP="002C668F">
      <w:pPr>
        <w:rPr>
          <w:del w:id="920" w:author="Ulrike Hiltner" w:date="2018-03-02T14:34:00Z"/>
          <w:lang w:val="en-US"/>
        </w:rPr>
      </w:pPr>
      <w:ins w:id="921" w:author="Ulrike Hiltner" w:date="2018-04-10T12:30:00Z">
        <w:r>
          <w:rPr>
            <w:lang w:val="en-US"/>
          </w:rPr>
          <w:t>A few parameters were numerically calibrated</w:t>
        </w:r>
      </w:ins>
      <w:ins w:id="922" w:author="Ulrike Hiltner" w:date="2018-04-10T12:31:00Z">
        <w:r>
          <w:rPr>
            <w:lang w:val="en-US"/>
          </w:rPr>
          <w:t xml:space="preserve"> </w:t>
        </w:r>
      </w:ins>
      <w:ins w:id="923" w:author="Ulrike Hiltner" w:date="2018-04-10T12:32:00Z">
        <w:r>
          <w:rPr>
            <w:lang w:val="en-US"/>
          </w:rPr>
          <w:t>(</w:t>
        </w:r>
        <w:proofErr w:type="spellStart"/>
        <w:r w:rsidRPr="00450098">
          <w:rPr>
            <w:i/>
            <w:lang w:val="en-US"/>
          </w:rPr>
          <w:t>p</w:t>
        </w:r>
        <w:r w:rsidRPr="00450098">
          <w:rPr>
            <w:i/>
            <w:vertAlign w:val="subscript"/>
            <w:lang w:val="en-US"/>
          </w:rPr>
          <w:t>max</w:t>
        </w:r>
      </w:ins>
      <w:proofErr w:type="spellEnd"/>
      <w:ins w:id="924" w:author="Ulrike Hiltner" w:date="2018-04-10T12:33:00Z">
        <w:r>
          <w:rPr>
            <w:i/>
            <w:lang w:val="en-US"/>
          </w:rPr>
          <w:t>,</w:t>
        </w:r>
      </w:ins>
      <w:ins w:id="925" w:author="Ulrike Hiltner" w:date="2018-04-10T12:32:00Z">
        <w:r>
          <w:rPr>
            <w:i/>
            <w:vertAlign w:val="subscript"/>
            <w:lang w:val="en-US"/>
          </w:rPr>
          <w:t xml:space="preserve"> </w:t>
        </w:r>
      </w:ins>
      <w:proofErr w:type="spellStart"/>
      <w:ins w:id="926" w:author="Ulrike Hiltner" w:date="2018-04-10T12:33:00Z">
        <w:r w:rsidRPr="00450098">
          <w:rPr>
            <w:i/>
            <w:lang w:val="en-US"/>
          </w:rPr>
          <w:t>g</w:t>
        </w:r>
        <w:r w:rsidRPr="00450098">
          <w:rPr>
            <w:i/>
            <w:vertAlign w:val="subscript"/>
            <w:lang w:val="en-US"/>
          </w:rPr>
          <w:t>max</w:t>
        </w:r>
        <w:proofErr w:type="spellEnd"/>
        <w:r w:rsidRPr="00450098">
          <w:rPr>
            <w:i/>
            <w:lang w:val="en-US"/>
          </w:rPr>
          <w:t xml:space="preserve">, </w:t>
        </w:r>
        <w:proofErr w:type="spellStart"/>
        <w:r w:rsidRPr="00450098">
          <w:rPr>
            <w:i/>
            <w:lang w:val="en-US"/>
          </w:rPr>
          <w:t>g</w:t>
        </w:r>
      </w:ins>
      <w:r w:rsidR="00D04626">
        <w:rPr>
          <w:i/>
          <w:vertAlign w:val="subscript"/>
          <w:lang w:val="en-US"/>
        </w:rPr>
        <w:t>DBH</w:t>
      </w:r>
      <w:ins w:id="927" w:author="Ulrike Hiltner" w:date="2018-04-10T12:33:00Z">
        <w:r w:rsidRPr="00450098">
          <w:rPr>
            <w:i/>
            <w:vertAlign w:val="subscript"/>
            <w:lang w:val="en-US"/>
          </w:rPr>
          <w:t>max</w:t>
        </w:r>
        <w:proofErr w:type="spellEnd"/>
        <w:r>
          <w:rPr>
            <w:i/>
            <w:lang w:val="en-US"/>
          </w:rPr>
          <w:t>,</w:t>
        </w:r>
        <w:r>
          <w:rPr>
            <w:i/>
            <w:vertAlign w:val="subscript"/>
            <w:lang w:val="en-US"/>
          </w:rPr>
          <w:t xml:space="preserve"> </w:t>
        </w:r>
        <w:proofErr w:type="spellStart"/>
        <w:r w:rsidRPr="00450098">
          <w:rPr>
            <w:i/>
            <w:lang w:val="en-US"/>
          </w:rPr>
          <w:t>N</w:t>
        </w:r>
        <w:r w:rsidRPr="00450098">
          <w:rPr>
            <w:i/>
            <w:vertAlign w:val="subscript"/>
            <w:lang w:val="en-US"/>
          </w:rPr>
          <w:t>seed</w:t>
        </w:r>
      </w:ins>
      <w:proofErr w:type="spellEnd"/>
      <w:ins w:id="928" w:author="Ulrike Hiltner" w:date="2018-04-10T12:32:00Z">
        <w:r>
          <w:rPr>
            <w:lang w:val="en-US"/>
          </w:rPr>
          <w:t xml:space="preserve">) </w:t>
        </w:r>
      </w:ins>
      <w:ins w:id="929" w:author="Ulrike Hiltner" w:date="2018-04-10T12:31:00Z">
        <w:r>
          <w:rPr>
            <w:lang w:val="en-US"/>
          </w:rPr>
          <w:t xml:space="preserve">using </w:t>
        </w:r>
      </w:ins>
      <w:ins w:id="930" w:author="Ulrike Hiltner" w:date="2018-04-10T12:32:00Z">
        <w:r w:rsidRPr="00450098">
          <w:rPr>
            <w:lang w:val="en-US"/>
          </w:rPr>
          <w:t xml:space="preserve">the dynamically dimensioned search </w:t>
        </w:r>
        <w:r w:rsidRPr="00450098">
          <w:rPr>
            <w:i/>
            <w:lang w:val="en-US"/>
          </w:rPr>
          <w:t>DDS</w:t>
        </w:r>
        <w:r w:rsidRPr="00450098">
          <w:rPr>
            <w:lang w:val="en-US"/>
          </w:rPr>
          <w:t xml:space="preserve"> </w:t>
        </w:r>
        <w:r>
          <w:rPr>
            <w:lang w:val="en-US"/>
          </w:rPr>
          <w:fldChar w:fldCharType="begin" w:fldLock="1"/>
        </w:r>
        <w:r>
          <w:rPr>
            <w:lang w:val="en-US"/>
          </w:rPr>
          <w:instrText>ADDIN CSL_CITATION { "citationItems" : [ { "id" : "ITEM-1", "itemData" : { "DOI" : "10.1016/j.ecolmodel.2015.01.013", "ISSN" : "03043800", "abstract" : "The estimation and uncertainty analysis of parameters for dynamic vegetation models is a complex process. If one is mainly interested in parameter estimation, this can be done with simple global stochastic search methods, while uncertainty analysis is carried out with traditional first-order analysis, which significantly reduces the number of needed model evaluations. Within a nonlinear regression framework, where the misfit between model and observations is expressed as a sum of weighted squares, we model the dynamics of tropical forest with a size-structured Sinko-Streifer model and demonstrate the general calibration procedure on a virtual data set. A second case study on real data for a single species shows that surprisingly total stem number, basal area and aboveground biomass are the minimum observations needed for successful calibration. A third case study on real data for a three species group shows the prediction of successional states while only using the former reduced set of observations for calibration. The methodology is well suited for time consuming models, where only limited amount of forest site observations are available.", "author" : [ { "dropping-particle" : "", "family" : "Lehmann", "given" : "Sebastian", "non-dropping-particle" : "", "parse-names" : false, "suffix" : "" }, { "dropping-particle" : "", "family" : "Huth", "given" : "Andreas", "non-dropping-particle" : "", "parse-names" : false, "suffix" : "" } ], "container-title" : "Ecological Modelling", "id" : "ITEM-1", "issued" : { "date-parts" : [ [ "2015" ] ] }, "page" : "98-105", "publisher" : "Elsevier B.V.", "title" : "Fast calibration of a dynamic vegetation model with minimum observation data", "type" : "article-journal", "volume" : "301" }, "uris" : [ "http://www.mendeley.com/documents/?uuid=a31a7cb8-6cde-4ad7-99a5-f6774ed8eac7" ] } ], "mendeley" : { "formattedCitation" : "(Lehmann and Huth, 2015)", "plainTextFormattedCitation" : "(Lehmann and Huth, 2015)", "previouslyFormattedCitation" : "(Lehmann and Huth, 2015)" }, "properties" : {  }, "schema" : "https://github.com/citation-style-language/schema/raw/master/csl-citation.json" }</w:instrText>
        </w:r>
        <w:r>
          <w:rPr>
            <w:lang w:val="en-US"/>
          </w:rPr>
          <w:fldChar w:fldCharType="separate"/>
        </w:r>
        <w:r w:rsidRPr="00E9097D">
          <w:rPr>
            <w:noProof/>
            <w:lang w:val="en-US"/>
          </w:rPr>
          <w:t>(Lehmann and Huth, 2015)</w:t>
        </w:r>
        <w:r>
          <w:rPr>
            <w:lang w:val="en-US"/>
          </w:rPr>
          <w:fldChar w:fldCharType="end"/>
        </w:r>
      </w:ins>
      <w:ins w:id="931" w:author="Ulrike Hiltner" w:date="2018-04-10T12:34:00Z">
        <w:r>
          <w:rPr>
            <w:lang w:val="en-US"/>
          </w:rPr>
          <w:t xml:space="preserve">. </w:t>
        </w:r>
      </w:ins>
      <w:del w:id="932" w:author="Ulrike Hiltner" w:date="2018-04-10T12:34:00Z">
        <w:r w:rsidR="00450098" w:rsidRPr="00450098" w:rsidDel="00345706">
          <w:rPr>
            <w:lang w:val="en-US"/>
          </w:rPr>
          <w:delText>The FORMIND parameters describing the maximum photosynthesis (</w:delText>
        </w:r>
        <w:r w:rsidR="00450098" w:rsidRPr="00450098" w:rsidDel="00345706">
          <w:rPr>
            <w:i/>
            <w:lang w:val="en-US"/>
          </w:rPr>
          <w:delText>p</w:delText>
        </w:r>
        <w:r w:rsidR="00450098" w:rsidRPr="00450098" w:rsidDel="00345706">
          <w:rPr>
            <w:i/>
            <w:vertAlign w:val="subscript"/>
            <w:lang w:val="en-US"/>
          </w:rPr>
          <w:delText>max</w:delText>
        </w:r>
        <w:r w:rsidR="00450098" w:rsidRPr="00450098" w:rsidDel="00345706">
          <w:rPr>
            <w:lang w:val="en-US"/>
          </w:rPr>
          <w:delText>), maximum growth rates of the diameter (</w:delText>
        </w:r>
        <w:r w:rsidR="00450098" w:rsidRPr="00450098" w:rsidDel="00345706">
          <w:rPr>
            <w:i/>
            <w:lang w:val="en-US"/>
          </w:rPr>
          <w:delText>g</w:delText>
        </w:r>
        <w:r w:rsidR="00450098" w:rsidRPr="00450098" w:rsidDel="00345706">
          <w:rPr>
            <w:i/>
            <w:vertAlign w:val="subscript"/>
            <w:lang w:val="en-US"/>
          </w:rPr>
          <w:delText>max</w:delText>
        </w:r>
        <w:r w:rsidR="00450098" w:rsidRPr="00450098" w:rsidDel="00345706">
          <w:rPr>
            <w:i/>
            <w:lang w:val="en-US"/>
          </w:rPr>
          <w:delText>, g</w:delText>
        </w:r>
      </w:del>
      <w:del w:id="933" w:author="Ulrike Hiltner" w:date="2018-03-07T10:04:00Z">
        <w:r w:rsidR="00450098" w:rsidRPr="00450098" w:rsidDel="00726AFB">
          <w:rPr>
            <w:i/>
            <w:vertAlign w:val="subscript"/>
            <w:lang w:val="en-US"/>
          </w:rPr>
          <w:delText>dbh</w:delText>
        </w:r>
      </w:del>
      <w:del w:id="934" w:author="Ulrike Hiltner" w:date="2018-04-10T12:34:00Z">
        <w:r w:rsidR="00450098" w:rsidRPr="00450098" w:rsidDel="00345706">
          <w:rPr>
            <w:i/>
            <w:vertAlign w:val="subscript"/>
            <w:lang w:val="en-US"/>
          </w:rPr>
          <w:delText>max</w:delText>
        </w:r>
        <w:r w:rsidR="00450098" w:rsidRPr="00450098" w:rsidDel="00345706">
          <w:rPr>
            <w:lang w:val="en-US"/>
          </w:rPr>
          <w:delText>) and the number of seeds (</w:delText>
        </w:r>
        <w:r w:rsidR="00450098" w:rsidRPr="00450098" w:rsidDel="00345706">
          <w:rPr>
            <w:i/>
            <w:lang w:val="en-US"/>
          </w:rPr>
          <w:delText>N</w:delText>
        </w:r>
        <w:r w:rsidR="00450098" w:rsidRPr="00450098" w:rsidDel="00345706">
          <w:rPr>
            <w:i/>
            <w:vertAlign w:val="subscript"/>
            <w:lang w:val="en-US"/>
          </w:rPr>
          <w:delText>seed</w:delText>
        </w:r>
        <w:r w:rsidR="00450098" w:rsidRPr="00450098" w:rsidDel="00345706">
          <w:rPr>
            <w:lang w:val="en-US"/>
          </w:rPr>
          <w:delText xml:space="preserve">) are important for the succession of forest stands and the composition of tree species. Their parameter values could neither be derived from the data of the forest inventories nor quoted from the literature. Therefore, they were numerically calibrated and then fine-tuned using the dynamically dimensioned search </w:delText>
        </w:r>
        <w:r w:rsidR="00450098" w:rsidRPr="00450098" w:rsidDel="00345706">
          <w:rPr>
            <w:i/>
            <w:lang w:val="en-US"/>
          </w:rPr>
          <w:delText>DDS</w:delText>
        </w:r>
        <w:r w:rsidR="00450098" w:rsidRPr="00450098" w:rsidDel="00345706">
          <w:rPr>
            <w:lang w:val="en-US"/>
          </w:rPr>
          <w:delText xml:space="preserve"> </w:delText>
        </w:r>
      </w:del>
      <w:del w:id="935" w:author="Ulrike Hiltner" w:date="2018-03-12T11:22:00Z">
        <w:r w:rsidR="00450098" w:rsidRPr="00450098" w:rsidDel="00E9097D">
          <w:rPr>
            <w:lang w:val="en-US"/>
          </w:rPr>
          <w:delText>(Lehmann and Huth 2015)</w:delText>
        </w:r>
      </w:del>
      <w:del w:id="936" w:author="Ulrike Hiltner" w:date="2018-04-10T12:34:00Z">
        <w:r w:rsidR="00450098" w:rsidRPr="00450098" w:rsidDel="00345706">
          <w:rPr>
            <w:lang w:val="en-US"/>
          </w:rPr>
          <w:delText xml:space="preserve">. </w:delText>
        </w:r>
      </w:del>
      <w:del w:id="937" w:author="Ulrike Hiltner" w:date="2018-03-01T16:21:00Z">
        <w:r w:rsidR="00450098" w:rsidRPr="00450098" w:rsidDel="00AD261C">
          <w:rPr>
            <w:lang w:val="en-US"/>
          </w:rPr>
          <w:delText xml:space="preserve">Please note that we have worked with the corrected </w:delText>
        </w:r>
        <w:r w:rsidR="00450098" w:rsidRPr="00450098" w:rsidDel="00AD261C">
          <w:rPr>
            <w:i/>
            <w:lang w:val="en-US"/>
          </w:rPr>
          <w:delText>dbh</w:delText>
        </w:r>
        <w:r w:rsidR="00450098" w:rsidRPr="00450098" w:rsidDel="00AD261C">
          <w:rPr>
            <w:lang w:val="en-US"/>
          </w:rPr>
          <w:delText xml:space="preserve">-measurements and averaged all area-dependent attribute values on 1 hectare </w:delText>
        </w:r>
        <w:r w:rsidR="00C41B75" w:rsidDel="00AD261C">
          <w:fldChar w:fldCharType="begin"/>
        </w:r>
        <w:r w:rsidR="00C41B75" w:rsidRPr="00074ED5" w:rsidDel="00AD261C">
          <w:rPr>
            <w:lang w:val="en-US"/>
            <w:rPrChange w:id="938" w:author="Ulrike Hiltner" w:date="2018-01-12T09:50:00Z">
              <w:rPr/>
            </w:rPrChange>
          </w:rPr>
          <w:delInstrText xml:space="preserve"> HYPERLINK \l "header2.2" \h </w:delInstrText>
        </w:r>
        <w:r w:rsidR="00C41B75" w:rsidDel="00AD261C">
          <w:fldChar w:fldCharType="separate"/>
        </w:r>
        <w:r w:rsidR="00450098" w:rsidRPr="00450098" w:rsidDel="00AD261C">
          <w:rPr>
            <w:lang w:val="en-US"/>
          </w:rPr>
          <w:delText>(cf. Chap. 2.2)</w:delText>
        </w:r>
        <w:r w:rsidR="00C41B75" w:rsidDel="00AD261C">
          <w:rPr>
            <w:lang w:val="en-US"/>
          </w:rPr>
          <w:fldChar w:fldCharType="end"/>
        </w:r>
        <w:r w:rsidR="00450098" w:rsidRPr="00450098" w:rsidDel="00AD261C">
          <w:rPr>
            <w:lang w:val="en-US"/>
          </w:rPr>
          <w:delText xml:space="preserve">. </w:delText>
        </w:r>
      </w:del>
      <w:del w:id="939" w:author="Ulrike Hiltner" w:date="2018-04-10T12:34:00Z">
        <w:r w:rsidR="00450098" w:rsidRPr="00450098" w:rsidDel="00345706">
          <w:rPr>
            <w:lang w:val="en-US"/>
          </w:rPr>
          <w:delText xml:space="preserve">During </w:delText>
        </w:r>
      </w:del>
      <w:ins w:id="940" w:author="Ulrike Hiltner" w:date="2018-04-10T12:34:00Z">
        <w:r>
          <w:rPr>
            <w:lang w:val="en-US"/>
          </w:rPr>
          <w:t xml:space="preserve">For </w:t>
        </w:r>
      </w:ins>
      <w:r w:rsidR="00450098" w:rsidRPr="00450098">
        <w:rPr>
          <w:lang w:val="en-US"/>
        </w:rPr>
        <w:t>the model calibration</w:t>
      </w:r>
      <w:ins w:id="941" w:author="Ulrike Hiltner" w:date="2018-03-02T14:03:00Z">
        <w:r w:rsidR="00A94302">
          <w:rPr>
            <w:lang w:val="en-US"/>
          </w:rPr>
          <w:t xml:space="preserve"> </w:t>
        </w:r>
      </w:ins>
      <w:del w:id="942" w:author="Ulrike Hiltner" w:date="2018-04-10T12:34:00Z">
        <w:r w:rsidR="00450098" w:rsidRPr="00450098" w:rsidDel="00345706">
          <w:rPr>
            <w:lang w:val="en-US"/>
          </w:rPr>
          <w:delText xml:space="preserve">, </w:delText>
        </w:r>
      </w:del>
      <w:r w:rsidR="00450098" w:rsidRPr="00450098">
        <w:rPr>
          <w:lang w:val="en-US"/>
        </w:rPr>
        <w:t xml:space="preserve">we </w:t>
      </w:r>
      <w:del w:id="943" w:author="Ulrike Hiltner" w:date="2018-04-10T12:34:00Z">
        <w:r w:rsidR="00450098" w:rsidRPr="00450098" w:rsidDel="00345706">
          <w:rPr>
            <w:lang w:val="en-US"/>
          </w:rPr>
          <w:delText>concentrated on</w:delText>
        </w:r>
      </w:del>
      <w:ins w:id="944" w:author="Ulrike Hiltner" w:date="2018-04-10T12:34:00Z">
        <w:r>
          <w:rPr>
            <w:lang w:val="en-US"/>
          </w:rPr>
          <w:t>used</w:t>
        </w:r>
      </w:ins>
      <w:r w:rsidR="00450098" w:rsidRPr="00450098">
        <w:rPr>
          <w:lang w:val="en-US"/>
        </w:rPr>
        <w:t xml:space="preserve"> the tree </w:t>
      </w:r>
      <w:del w:id="945" w:author="Ulrike Hiltner" w:date="2018-04-10T12:34:00Z">
        <w:r w:rsidR="00450098" w:rsidRPr="00450098" w:rsidDel="00345706">
          <w:rPr>
            <w:lang w:val="en-US"/>
          </w:rPr>
          <w:delText xml:space="preserve">number-tree </w:delText>
        </w:r>
      </w:del>
      <w:r w:rsidR="00450098" w:rsidRPr="00450098">
        <w:rPr>
          <w:lang w:val="en-US"/>
        </w:rPr>
        <w:t xml:space="preserve">size distribution of each </w:t>
      </w:r>
      <w:r w:rsidR="00450098" w:rsidRPr="00450098">
        <w:rPr>
          <w:i/>
          <w:lang w:val="en-US"/>
        </w:rPr>
        <w:t>PFT</w:t>
      </w:r>
      <w:r w:rsidR="00450098" w:rsidRPr="00450098">
        <w:rPr>
          <w:lang w:val="en-US"/>
        </w:rPr>
        <w:t xml:space="preserve"> in order to </w:t>
      </w:r>
      <w:del w:id="946" w:author="Ulrike Hiltner" w:date="2018-04-10T12:35:00Z">
        <w:r w:rsidR="00450098" w:rsidRPr="00450098" w:rsidDel="00345706">
          <w:rPr>
            <w:lang w:val="en-US"/>
          </w:rPr>
          <w:delText xml:space="preserve">simulate </w:delText>
        </w:r>
      </w:del>
      <w:ins w:id="947" w:author="Ulrike Hiltner" w:date="2018-04-10T12:35:00Z">
        <w:r>
          <w:rPr>
            <w:lang w:val="en-US"/>
          </w:rPr>
          <w:t>reproduce</w:t>
        </w:r>
        <w:r w:rsidRPr="00450098">
          <w:rPr>
            <w:lang w:val="en-US"/>
          </w:rPr>
          <w:t xml:space="preserve"> </w:t>
        </w:r>
      </w:ins>
      <w:r w:rsidR="00450098" w:rsidRPr="00450098">
        <w:rPr>
          <w:lang w:val="en-US"/>
        </w:rPr>
        <w:t xml:space="preserve">the forest stand structure as realistically as possible over time </w:t>
      </w:r>
      <w:r w:rsidR="00C41B75">
        <w:fldChar w:fldCharType="begin"/>
      </w:r>
      <w:r w:rsidR="00C41B75" w:rsidRPr="00074ED5">
        <w:rPr>
          <w:lang w:val="en-US"/>
          <w:rPrChange w:id="948" w:author="Ulrike Hiltner" w:date="2018-01-12T09:50:00Z">
            <w:rPr/>
          </w:rPrChange>
        </w:rPr>
        <w:instrText xml:space="preserve"> HYPERLINK \l "headerA1.1" \h </w:instrText>
      </w:r>
      <w:r w:rsidR="00C41B75">
        <w:fldChar w:fldCharType="separate"/>
      </w:r>
      <w:r w:rsidR="00450098" w:rsidRPr="00450098">
        <w:rPr>
          <w:lang w:val="en-US"/>
        </w:rPr>
        <w:t>(</w:t>
      </w:r>
      <w:del w:id="949" w:author="Ulrike Hiltner" w:date="2018-03-12T09:54:00Z">
        <w:r w:rsidR="00450098" w:rsidRPr="00D2310C" w:rsidDel="00C505A4">
          <w:rPr>
            <w:highlight w:val="yellow"/>
            <w:lang w:val="en-US"/>
            <w:rPrChange w:id="950" w:author="Ulrike Hiltner" w:date="2018-03-02T14:23:00Z">
              <w:rPr>
                <w:lang w:val="en-US"/>
              </w:rPr>
            </w:rPrChange>
          </w:rPr>
          <w:delText xml:space="preserve">Appendix A1.2, </w:delText>
        </w:r>
      </w:del>
      <w:del w:id="951" w:author="Ulrike Hiltner" w:date="2018-03-12T09:41:00Z">
        <w:r w:rsidR="00450098" w:rsidRPr="00D2310C" w:rsidDel="00AA1A91">
          <w:rPr>
            <w:highlight w:val="yellow"/>
            <w:lang w:val="en-US"/>
            <w:rPrChange w:id="952" w:author="Ulrike Hiltner" w:date="2018-03-02T14:23:00Z">
              <w:rPr>
                <w:lang w:val="en-US"/>
              </w:rPr>
            </w:rPrChange>
          </w:rPr>
          <w:delText>Fig.</w:delText>
        </w:r>
      </w:del>
      <w:ins w:id="953" w:author="Ulrike Hiltner" w:date="2018-03-12T09:41:00Z">
        <w:r w:rsidR="00AA1A91">
          <w:rPr>
            <w:highlight w:val="yellow"/>
            <w:lang w:val="en-US"/>
          </w:rPr>
          <w:t>figure</w:t>
        </w:r>
      </w:ins>
      <w:r w:rsidR="00450098" w:rsidRPr="00D2310C">
        <w:rPr>
          <w:highlight w:val="yellow"/>
          <w:lang w:val="en-US"/>
          <w:rPrChange w:id="954" w:author="Ulrike Hiltner" w:date="2018-03-02T14:23:00Z">
            <w:rPr>
              <w:lang w:val="en-US"/>
            </w:rPr>
          </w:rPrChange>
        </w:rPr>
        <w:t xml:space="preserve"> A1.</w:t>
      </w:r>
      <w:del w:id="955" w:author="Ulrike Hiltner" w:date="2018-03-12T09:54:00Z">
        <w:r w:rsidR="00450098" w:rsidRPr="00D2310C" w:rsidDel="00C505A4">
          <w:rPr>
            <w:highlight w:val="yellow"/>
            <w:lang w:val="en-US"/>
            <w:rPrChange w:id="956" w:author="Ulrike Hiltner" w:date="2018-03-02T14:23:00Z">
              <w:rPr>
                <w:lang w:val="en-US"/>
              </w:rPr>
            </w:rPrChange>
          </w:rPr>
          <w:delText>1.2</w:delText>
        </w:r>
      </w:del>
      <w:ins w:id="957" w:author="Ulrike Hiltner" w:date="2018-03-12T09:54:00Z">
        <w:r w:rsidR="00C505A4">
          <w:rPr>
            <w:lang w:val="en-US"/>
          </w:rPr>
          <w:t>x</w:t>
        </w:r>
      </w:ins>
      <w:r w:rsidR="00450098" w:rsidRPr="00450098">
        <w:rPr>
          <w:lang w:val="en-US"/>
        </w:rPr>
        <w:t>)</w:t>
      </w:r>
      <w:r w:rsidR="00C41B75">
        <w:rPr>
          <w:lang w:val="en-US"/>
        </w:rPr>
        <w:fldChar w:fldCharType="end"/>
      </w:r>
      <w:r w:rsidR="00450098" w:rsidRPr="00450098">
        <w:rPr>
          <w:lang w:val="en-US"/>
        </w:rPr>
        <w:t xml:space="preserve">. </w:t>
      </w:r>
      <w:ins w:id="958" w:author="Ulrike Hiltner" w:date="2018-04-10T12:36:00Z">
        <w:r>
          <w:rPr>
            <w:lang w:val="en-US"/>
          </w:rPr>
          <w:t xml:space="preserve">To compare </w:t>
        </w:r>
      </w:ins>
      <w:ins w:id="959" w:author="Ulrike Hiltner" w:date="2018-04-10T12:37:00Z">
        <w:r>
          <w:rPr>
            <w:lang w:val="en-US"/>
          </w:rPr>
          <w:t xml:space="preserve">the </w:t>
        </w:r>
      </w:ins>
      <w:ins w:id="960" w:author="Ulrike Hiltner" w:date="2018-04-10T12:36:00Z">
        <w:r>
          <w:rPr>
            <w:lang w:val="en-US"/>
          </w:rPr>
          <w:t xml:space="preserve">simulated results and </w:t>
        </w:r>
      </w:ins>
      <w:ins w:id="961" w:author="Ulrike Hiltner" w:date="2018-04-10T12:37:00Z">
        <w:r>
          <w:rPr>
            <w:lang w:val="en-US"/>
          </w:rPr>
          <w:t>forest inventory data</w:t>
        </w:r>
        <w:r w:rsidR="00CA2AD5">
          <w:rPr>
            <w:lang w:val="en-US"/>
          </w:rPr>
          <w:t xml:space="preserve"> we visualized both in 1:1 plots</w:t>
        </w:r>
      </w:ins>
      <w:ins w:id="962" w:author="Ulrike Hiltner" w:date="2018-04-10T12:40:00Z">
        <w:r w:rsidR="00CA2AD5">
          <w:rPr>
            <w:lang w:val="en-US"/>
          </w:rPr>
          <w:t xml:space="preserve">. </w:t>
        </w:r>
      </w:ins>
      <w:del w:id="963" w:author="Ulrike Hiltner" w:date="2018-03-05T11:08:00Z">
        <w:r w:rsidR="00450098" w:rsidRPr="00450098" w:rsidDel="00935DAD">
          <w:rPr>
            <w:lang w:val="en-US"/>
          </w:rPr>
          <w:delText>The aim was to be able to make a quantitative statement about the quality of the simulation results.</w:delText>
        </w:r>
      </w:del>
      <w:del w:id="964" w:author="Ulrike Hiltner" w:date="2018-04-10T12:39:00Z">
        <w:r w:rsidR="00450098" w:rsidRPr="00450098" w:rsidDel="00CA2AD5">
          <w:rPr>
            <w:lang w:val="en-US"/>
          </w:rPr>
          <w:delText xml:space="preserve"> </w:delText>
        </w:r>
      </w:del>
      <w:r w:rsidR="00450098" w:rsidRPr="00450098">
        <w:rPr>
          <w:lang w:val="en-US"/>
        </w:rPr>
        <w:t xml:space="preserve">We maximized the </w:t>
      </w:r>
      <w:del w:id="965" w:author="Ulrike Hiltner" w:date="2018-04-10T12:40:00Z">
        <w:r w:rsidR="00450098" w:rsidRPr="00450098" w:rsidDel="00CA2AD5">
          <w:rPr>
            <w:lang w:val="en-US"/>
          </w:rPr>
          <w:delText xml:space="preserve">coefficient of determination of a linear regression model </w:delText>
        </w:r>
      </w:del>
      <w:r w:rsidR="00450098" w:rsidRPr="00450098">
        <w:rPr>
          <w:i/>
          <w:lang w:val="en-US"/>
        </w:rPr>
        <w:t>R</w:t>
      </w:r>
      <w:r w:rsidR="00450098" w:rsidRPr="00450098">
        <w:rPr>
          <w:i/>
          <w:vertAlign w:val="superscript"/>
          <w:lang w:val="en-US"/>
        </w:rPr>
        <w:t>2</w:t>
      </w:r>
      <w:r w:rsidR="00450098" w:rsidRPr="00450098">
        <w:rPr>
          <w:lang w:val="en-US"/>
        </w:rPr>
        <w:t xml:space="preserve">, which is the quotient of the variances of the simulated and observed values </w:t>
      </w:r>
      <w:ins w:id="966" w:author="Ulrike Hiltner" w:date="2018-03-12T11:00:00Z">
        <w:r w:rsidR="00AB744D">
          <w:rPr>
            <w:lang w:val="en-US"/>
          </w:rPr>
          <w:fldChar w:fldCharType="begin" w:fldLock="1"/>
        </w:r>
      </w:ins>
      <w:r w:rsidR="00AB744D">
        <w:rPr>
          <w:lang w:val="en-US"/>
        </w:rPr>
        <w:instrText>ADDIN CSL_CITATION { "citationItems" : [ { "id" : "ITEM-1", "itemData" : { "DOI" : "10.1007/978-3-540-37706-1", "ISBN" : "978-3-540-37705-4", "abstract" : "Im Labyrinth der Daten. Ilona Leyer und Karsten Wesche f\u00fchren in diesem Lehrbuch in die multivariaten Verfahren in der \u00d6kologie ein. Das Lehrbuch wendet sich an all jene, die in Studium und Beruf mit \u00f6kologischen sowie Landschafts- und Umweltdaten arbeiten. Es ist als Begleittext zu Lehrveranstaltungen und zum Selbststudium geeignet und bietet Hilfe bei der Datenanalyse in Diplom-, Doktor- und Forschungsarbeiten. Behandelt werden neben den relevanten statistischen Grundlagen die in der \u00d6kologie verbreiteten Ordinationsverfahren, Klassifikationen und Permutationsverfahren zur Pr\u00fcfung multivariater Beziehungen. Dabei werden die Methoden anschaulich anhand von Beispieldatens\u00e4tzen unter weitgehender Vermeidung von Formeln erl\u00e4utert. Das Buch bietet daher einen idealen Einstieg in das weite Feld der multivariaten Statistik in der \u00d6kologie, um darauf aufbauend eigene Daten sinnvoll auswerten zu k\u00f6nnen. Umweltdaten auswerten hier bekommen Sie den \u00dcberblick.", "author" : [ { "dropping-particle" : "", "family" : "Leyer", "given" : "Ilona", "non-dropping-particle" : "", "parse-names" : false, "suffix" : "" }, { "dropping-particle" : "", "family" : "Wesche", "given" : "Karsten", "non-dropping-particle" : "", "parse-names" : false, "suffix" : "" } ], "collection-title" : "Springer-Lehrbuch", "id" : "ITEM-1", "issued" : { "date-parts" : [ [ "2007" ] ] }, "publisher" : "Springer Berlin Heidelberg", "publisher-place" : "Berlin, Heidelberg", "title" : "Multivariate Statistik in der \u00d6kologie. Eine Einf\u00fchrung.", "type" : "book" }, "uris" : [ "http://www.mendeley.com/documents/?uuid=1895c89d-b064-4136-ad07-67b19d96329a" ] } ], "mendeley" : { "formattedCitation" : "(Leyer and Wesche, 2007)", "plainTextFormattedCitation" : "(Leyer and Wesche, 2007)", "previouslyFormattedCitation" : "(Leyer and Wesche, 2007)" }, "properties" : {  }, "schema" : "https://github.com/citation-style-language/schema/raw/master/csl-citation.json" }</w:instrText>
      </w:r>
      <w:r w:rsidR="00AB744D">
        <w:rPr>
          <w:lang w:val="en-US"/>
        </w:rPr>
        <w:fldChar w:fldCharType="separate"/>
      </w:r>
      <w:r w:rsidR="00AB744D" w:rsidRPr="00AB744D">
        <w:rPr>
          <w:noProof/>
          <w:lang w:val="en-US"/>
        </w:rPr>
        <w:t>(Leyer and Wesche, 2007)</w:t>
      </w:r>
      <w:ins w:id="967" w:author="Ulrike Hiltner" w:date="2018-03-12T11:00:00Z">
        <w:r w:rsidR="00AB744D">
          <w:rPr>
            <w:lang w:val="en-US"/>
          </w:rPr>
          <w:fldChar w:fldCharType="end"/>
        </w:r>
      </w:ins>
      <w:del w:id="968" w:author="Ulrike Hiltner" w:date="2018-03-12T11:09:00Z">
        <w:r w:rsidR="00450098" w:rsidRPr="00450098" w:rsidDel="00AB744D">
          <w:rPr>
            <w:lang w:val="en-US"/>
          </w:rPr>
          <w:delText>(Leyer and Wesche 2007</w:delText>
        </w:r>
      </w:del>
      <w:ins w:id="969" w:author="Ulrike Hiltner" w:date="2018-03-02T14:35:00Z">
        <w:r w:rsidR="00FC66B6">
          <w:rPr>
            <w:lang w:val="en-US"/>
          </w:rPr>
          <w:t>.</w:t>
        </w:r>
      </w:ins>
      <w:del w:id="970" w:author="Ulrike Hiltner" w:date="2018-03-02T14:35:00Z">
        <w:r w:rsidR="00450098" w:rsidRPr="00450098" w:rsidDel="00FC66B6">
          <w:rPr>
            <w:lang w:val="en-US"/>
          </w:rPr>
          <w:delText>).</w:delText>
        </w:r>
      </w:del>
    </w:p>
    <w:p w:rsidR="00D2310C" w:rsidRPr="00450098" w:rsidRDefault="00D2310C" w:rsidP="002C668F">
      <w:pPr>
        <w:rPr>
          <w:ins w:id="971" w:author="Ulrike Hiltner" w:date="2018-03-02T14:34:00Z"/>
          <w:lang w:val="en-US"/>
        </w:rPr>
      </w:pPr>
    </w:p>
    <w:p w:rsidR="00A94302" w:rsidRPr="00450098" w:rsidDel="00FC66B6" w:rsidRDefault="00450098">
      <w:pPr>
        <w:rPr>
          <w:del w:id="972" w:author="Ulrike Hiltner" w:date="2018-03-02T14:37:00Z"/>
          <w:lang w:val="en-US"/>
        </w:rPr>
      </w:pPr>
      <w:del w:id="973" w:author="Ulrike Hiltner" w:date="2018-03-02T14:04:00Z">
        <w:r w:rsidRPr="00450098" w:rsidDel="00A94302">
          <w:rPr>
            <w:lang w:val="en-US"/>
          </w:rPr>
          <w:lastRenderedPageBreak/>
          <w:delText>On the other hand</w:delText>
        </w:r>
      </w:del>
      <w:ins w:id="974" w:author="Ulrike Hiltner" w:date="2018-03-02T14:04:00Z">
        <w:r w:rsidR="00A94302">
          <w:rPr>
            <w:lang w:val="en-US"/>
          </w:rPr>
          <w:t>Furthermore</w:t>
        </w:r>
      </w:ins>
      <w:r w:rsidRPr="00450098">
        <w:rPr>
          <w:lang w:val="en-US"/>
        </w:rPr>
        <w:t xml:space="preserve">, </w:t>
      </w:r>
      <w:ins w:id="975" w:author="Ulrike Hiltner" w:date="2018-04-10T12:41:00Z">
        <w:r w:rsidR="00CA2AD5">
          <w:rPr>
            <w:lang w:val="en-US"/>
          </w:rPr>
          <w:t>a</w:t>
        </w:r>
      </w:ins>
      <w:ins w:id="976" w:author="Ulrike Hiltner" w:date="2018-03-02T14:26:00Z">
        <w:r w:rsidR="00D2310C" w:rsidRPr="00450098">
          <w:rPr>
            <w:lang w:val="en-US"/>
          </w:rPr>
          <w:t xml:space="preserve"> management module was added in order to investigate the effects of selective logging. </w:t>
        </w:r>
      </w:ins>
      <w:del w:id="977" w:author="Ulrike Hiltner" w:date="2018-03-02T14:11:00Z">
        <w:r w:rsidRPr="00450098" w:rsidDel="00A94302">
          <w:rPr>
            <w:lang w:val="en-US"/>
          </w:rPr>
          <w:delText xml:space="preserve">some </w:delText>
        </w:r>
      </w:del>
      <w:ins w:id="978" w:author="Ulrike Hiltner" w:date="2018-03-02T14:26:00Z">
        <w:r w:rsidR="00D2310C">
          <w:rPr>
            <w:lang w:val="en-US"/>
          </w:rPr>
          <w:t>T</w:t>
        </w:r>
      </w:ins>
      <w:ins w:id="979" w:author="Ulrike Hiltner" w:date="2018-03-02T14:11:00Z">
        <w:r w:rsidR="00A94302">
          <w:rPr>
            <w:lang w:val="en-US"/>
          </w:rPr>
          <w:t>he</w:t>
        </w:r>
        <w:r w:rsidR="00A94302" w:rsidRPr="00450098">
          <w:rPr>
            <w:lang w:val="en-US"/>
          </w:rPr>
          <w:t xml:space="preserve"> </w:t>
        </w:r>
      </w:ins>
      <w:r w:rsidRPr="00450098">
        <w:rPr>
          <w:lang w:val="en-US"/>
        </w:rPr>
        <w:t xml:space="preserve">FORMIND parameters for the management module were determined from the </w:t>
      </w:r>
      <w:ins w:id="980" w:author="Ulrike Hiltner" w:date="2018-03-02T14:04:00Z">
        <w:r w:rsidR="00A94302" w:rsidRPr="00450098">
          <w:rPr>
            <w:lang w:val="en-US"/>
          </w:rPr>
          <w:t xml:space="preserve">forest inventory data </w:t>
        </w:r>
      </w:ins>
      <w:ins w:id="981" w:author="Ulrike Hiltner" w:date="2018-03-02T14:05:00Z">
        <w:r w:rsidR="00A94302" w:rsidRPr="00450098">
          <w:rPr>
            <w:lang w:val="en-US"/>
          </w:rPr>
          <w:t xml:space="preserve">of the </w:t>
        </w:r>
      </w:ins>
      <w:r w:rsidRPr="00450098">
        <w:rPr>
          <w:lang w:val="en-US"/>
        </w:rPr>
        <w:t>T1-</w:t>
      </w:r>
      <w:r w:rsidRPr="00450098">
        <w:rPr>
          <w:i/>
          <w:lang w:val="en-US"/>
        </w:rPr>
        <w:t>RIL</w:t>
      </w:r>
      <w:r w:rsidRPr="00450098">
        <w:rPr>
          <w:lang w:val="en-US"/>
        </w:rPr>
        <w:t xml:space="preserve"> plots</w:t>
      </w:r>
      <w:del w:id="982" w:author="Ulrike Hiltner" w:date="2018-03-02T14:05:00Z">
        <w:r w:rsidRPr="00450098" w:rsidDel="00A94302">
          <w:rPr>
            <w:lang w:val="en-US"/>
          </w:rPr>
          <w:delText xml:space="preserve"> of the</w:delText>
        </w:r>
      </w:del>
      <w:del w:id="983" w:author="Ulrike Hiltner" w:date="2018-03-02T14:04:00Z">
        <w:r w:rsidRPr="00450098" w:rsidDel="00A94302">
          <w:rPr>
            <w:lang w:val="en-US"/>
          </w:rPr>
          <w:delText xml:space="preserve"> forest inventory data</w:delText>
        </w:r>
      </w:del>
      <w:r w:rsidRPr="00450098">
        <w:rPr>
          <w:lang w:val="en-US"/>
        </w:rPr>
        <w:t>: The proportion</w:t>
      </w:r>
      <w:ins w:id="984" w:author="Ulrike Hiltner" w:date="2018-04-10T12:43:00Z">
        <w:r w:rsidR="00CA2AD5">
          <w:rPr>
            <w:lang w:val="en-US"/>
          </w:rPr>
          <w:t>s</w:t>
        </w:r>
      </w:ins>
      <w:r w:rsidRPr="00450098">
        <w:rPr>
          <w:lang w:val="en-US"/>
        </w:rPr>
        <w:t xml:space="preserve"> of commercially usable tree species </w:t>
      </w:r>
      <w:del w:id="985" w:author="Ulrike Hiltner" w:date="2018-04-10T12:44:00Z">
        <w:r w:rsidRPr="00450098" w:rsidDel="00CA2AD5">
          <w:rPr>
            <w:lang w:val="en-US"/>
          </w:rPr>
          <w:delText>of the 8</w:delText>
        </w:r>
      </w:del>
      <w:ins w:id="986" w:author="Ulrike Hiltner" w:date="2018-04-10T12:44:00Z">
        <w:r w:rsidR="00CA2AD5">
          <w:rPr>
            <w:lang w:val="en-US"/>
          </w:rPr>
          <w:t>per</w:t>
        </w:r>
      </w:ins>
      <w:r w:rsidRPr="00450098">
        <w:rPr>
          <w:lang w:val="en-US"/>
        </w:rPr>
        <w:t xml:space="preserve"> PFT</w:t>
      </w:r>
      <w:del w:id="987" w:author="Ulrike Hiltner" w:date="2018-04-10T12:44:00Z">
        <w:r w:rsidRPr="00450098" w:rsidDel="00CA2AD5">
          <w:rPr>
            <w:lang w:val="en-US"/>
          </w:rPr>
          <w:delText>s</w:delText>
        </w:r>
      </w:del>
      <w:r w:rsidRPr="00450098">
        <w:rPr>
          <w:lang w:val="en-US"/>
        </w:rPr>
        <w:t xml:space="preserve"> </w:t>
      </w:r>
      <w:del w:id="988" w:author="Ulrike Hiltner" w:date="2018-04-10T12:42:00Z">
        <w:r w:rsidRPr="00450098" w:rsidDel="00CA2AD5">
          <w:rPr>
            <w:lang w:val="en-US"/>
          </w:rPr>
          <w:delText>was calculated and</w:delText>
        </w:r>
      </w:del>
      <w:ins w:id="989" w:author="Ulrike Hiltner" w:date="2018-04-10T12:42:00Z">
        <w:r w:rsidR="00CA2AD5">
          <w:rPr>
            <w:lang w:val="en-US"/>
          </w:rPr>
          <w:t>as well as</w:t>
        </w:r>
      </w:ins>
      <w:r w:rsidRPr="00450098">
        <w:rPr>
          <w:lang w:val="en-US"/>
        </w:rPr>
        <w:t xml:space="preserve"> the minimum </w:t>
      </w:r>
      <w:del w:id="990" w:author="Ulrike Hiltner" w:date="2018-03-07T10:04:00Z">
        <w:r w:rsidRPr="00450098" w:rsidDel="00726AFB">
          <w:rPr>
            <w:i/>
            <w:lang w:val="en-US"/>
          </w:rPr>
          <w:delText>dbh</w:delText>
        </w:r>
      </w:del>
      <w:r w:rsidR="00D04626">
        <w:rPr>
          <w:i/>
          <w:lang w:val="en-US"/>
        </w:rPr>
        <w:t>DBH</w:t>
      </w:r>
      <w:r w:rsidRPr="00450098">
        <w:rPr>
          <w:lang w:val="en-US"/>
        </w:rPr>
        <w:t xml:space="preserve"> of the </w:t>
      </w:r>
      <w:del w:id="991" w:author="Ulrike Hiltner" w:date="2018-03-07T10:02:00Z">
        <w:r w:rsidRPr="00450098" w:rsidDel="00726AFB">
          <w:rPr>
            <w:lang w:val="en-US"/>
          </w:rPr>
          <w:delText>harvest-able</w:delText>
        </w:r>
      </w:del>
      <w:ins w:id="992" w:author="Ulrike Hiltner" w:date="2018-03-07T10:02:00Z">
        <w:r w:rsidR="00726AFB">
          <w:rPr>
            <w:lang w:val="en-US"/>
          </w:rPr>
          <w:t>harvestable</w:t>
        </w:r>
      </w:ins>
      <w:r w:rsidRPr="00450098">
        <w:rPr>
          <w:lang w:val="en-US"/>
        </w:rPr>
        <w:t xml:space="preserve"> </w:t>
      </w:r>
      <w:ins w:id="993" w:author="Ulrike Hiltner" w:date="2018-03-05T11:57:00Z">
        <w:r w:rsidR="000E6842">
          <w:rPr>
            <w:lang w:val="en-US"/>
          </w:rPr>
          <w:t xml:space="preserve">commercial </w:t>
        </w:r>
      </w:ins>
      <w:r w:rsidRPr="00450098">
        <w:rPr>
          <w:lang w:val="en-US"/>
        </w:rPr>
        <w:t xml:space="preserve">trees </w:t>
      </w:r>
      <w:del w:id="994" w:author="Ulrike Hiltner" w:date="2018-04-10T12:43:00Z">
        <w:r w:rsidRPr="00450098" w:rsidDel="00CA2AD5">
          <w:rPr>
            <w:lang w:val="en-US"/>
          </w:rPr>
          <w:delText xml:space="preserve">with an </w:delText>
        </w:r>
      </w:del>
      <w:ins w:id="995" w:author="Ulrike Hiltner" w:date="2018-04-10T12:43:00Z">
        <w:r w:rsidR="00CA2AD5">
          <w:rPr>
            <w:lang w:val="en-US"/>
          </w:rPr>
          <w:t>(</w:t>
        </w:r>
      </w:ins>
      <w:r w:rsidRPr="00450098">
        <w:rPr>
          <w:lang w:val="en-US"/>
        </w:rPr>
        <w:t>average of 0.55</w:t>
      </w:r>
      <w:del w:id="996" w:author="Ulrike Hiltner" w:date="2018-03-12T12:04:00Z">
        <w:r w:rsidRPr="00450098" w:rsidDel="00896708">
          <w:rPr>
            <w:lang w:val="en-US"/>
          </w:rPr>
          <w:delText xml:space="preserve"> </w:delText>
        </w:r>
      </w:del>
      <w:r w:rsidRPr="00450098">
        <w:rPr>
          <w:lang w:val="en-US"/>
        </w:rPr>
        <w:t>m</w:t>
      </w:r>
      <w:ins w:id="997" w:author="Ulrike Hiltner" w:date="2018-04-10T12:43:00Z">
        <w:r w:rsidR="00CA2AD5">
          <w:rPr>
            <w:lang w:val="en-US"/>
          </w:rPr>
          <w:t xml:space="preserve">) </w:t>
        </w:r>
      </w:ins>
      <w:del w:id="998" w:author="Ulrike Hiltner" w:date="2018-04-10T12:43:00Z">
        <w:r w:rsidRPr="00450098" w:rsidDel="00CA2AD5">
          <w:rPr>
            <w:lang w:val="en-US"/>
          </w:rPr>
          <w:delText xml:space="preserve"> was also</w:delText>
        </w:r>
      </w:del>
      <w:ins w:id="999" w:author="Ulrike Hiltner" w:date="2018-04-10T12:43:00Z">
        <w:r w:rsidR="00CA2AD5">
          <w:rPr>
            <w:lang w:val="en-US"/>
          </w:rPr>
          <w:t>were</w:t>
        </w:r>
      </w:ins>
      <w:r w:rsidRPr="00450098">
        <w:rPr>
          <w:lang w:val="en-US"/>
        </w:rPr>
        <w:t xml:space="preserve"> calculated. The parameter </w:t>
      </w:r>
      <w:r w:rsidRPr="00450098">
        <w:rPr>
          <w:i/>
          <w:lang w:val="en-US"/>
        </w:rPr>
        <w:t>dam</w:t>
      </w:r>
      <w:r w:rsidRPr="00450098">
        <w:rPr>
          <w:i/>
          <w:vertAlign w:val="subscript"/>
          <w:lang w:val="en-US"/>
        </w:rPr>
        <w:t>1</w:t>
      </w:r>
      <w:r w:rsidRPr="00450098">
        <w:rPr>
          <w:lang w:val="en-US"/>
        </w:rPr>
        <w:t xml:space="preserve"> </w:t>
      </w:r>
      <w:del w:id="1000" w:author="Ulrike Hiltner" w:date="2018-04-10T12:44:00Z">
        <w:r w:rsidRPr="00450098" w:rsidDel="00CA2AD5">
          <w:rPr>
            <w:lang w:val="en-US"/>
          </w:rPr>
          <w:delText xml:space="preserve">describing </w:delText>
        </w:r>
      </w:del>
      <w:ins w:id="1001" w:author="Ulrike Hiltner" w:date="2018-04-10T12:44:00Z">
        <w:r w:rsidR="00CA2AD5">
          <w:rPr>
            <w:lang w:val="en-US"/>
          </w:rPr>
          <w:t>describes</w:t>
        </w:r>
        <w:r w:rsidR="00CA2AD5" w:rsidRPr="00450098">
          <w:rPr>
            <w:lang w:val="en-US"/>
          </w:rPr>
          <w:t xml:space="preserve"> </w:t>
        </w:r>
      </w:ins>
      <w:r w:rsidRPr="00450098">
        <w:rPr>
          <w:lang w:val="en-US"/>
        </w:rPr>
        <w:t xml:space="preserve">the proportion of damaged trees in the residual forest stand per stem diameter class </w:t>
      </w:r>
      <w:proofErr w:type="spellStart"/>
      <w:r w:rsidRPr="00450098">
        <w:rPr>
          <w:i/>
          <w:lang w:val="en-US"/>
        </w:rPr>
        <w:t>dam</w:t>
      </w:r>
      <w:r w:rsidRPr="00450098">
        <w:rPr>
          <w:i/>
          <w:vertAlign w:val="subscript"/>
          <w:lang w:val="en-US"/>
        </w:rPr>
        <w:t>dia</w:t>
      </w:r>
      <w:proofErr w:type="spellEnd"/>
      <w:r w:rsidRPr="00450098">
        <w:rPr>
          <w:lang w:val="en-US"/>
        </w:rPr>
        <w:t xml:space="preserve"> </w:t>
      </w:r>
      <w:del w:id="1002" w:author="Ulrike Hiltner" w:date="2018-04-10T12:45:00Z">
        <w:r w:rsidRPr="00450098" w:rsidDel="00CA2AD5">
          <w:rPr>
            <w:lang w:val="en-US"/>
          </w:rPr>
          <w:delText xml:space="preserve">is important to simulate the intensity of the disturbance </w:delText>
        </w:r>
      </w:del>
      <w:r w:rsidRPr="00450098">
        <w:rPr>
          <w:lang w:val="en-US"/>
        </w:rPr>
        <w:t xml:space="preserve">during a selective logging event. We have determined </w:t>
      </w:r>
      <w:del w:id="1003" w:author="Ulrike Hiltner" w:date="2018-03-02T14:13:00Z">
        <w:r w:rsidRPr="00450098" w:rsidDel="0080016B">
          <w:rPr>
            <w:lang w:val="en-US"/>
          </w:rPr>
          <w:delText xml:space="preserve">the </w:delText>
        </w:r>
      </w:del>
      <w:ins w:id="1004" w:author="Ulrike Hiltner" w:date="2018-03-02T14:13:00Z">
        <w:r w:rsidR="0080016B">
          <w:rPr>
            <w:lang w:val="en-US"/>
          </w:rPr>
          <w:t>this</w:t>
        </w:r>
        <w:r w:rsidR="0080016B" w:rsidRPr="00450098">
          <w:rPr>
            <w:lang w:val="en-US"/>
          </w:rPr>
          <w:t xml:space="preserve"> </w:t>
        </w:r>
      </w:ins>
      <w:r w:rsidRPr="00450098">
        <w:rPr>
          <w:lang w:val="en-US"/>
        </w:rPr>
        <w:t xml:space="preserve">proportion of </w:t>
      </w:r>
      <w:del w:id="1005" w:author="Ulrike Hiltner" w:date="2018-03-01T16:24:00Z">
        <w:r w:rsidRPr="00450098" w:rsidDel="00AD261C">
          <w:rPr>
            <w:lang w:val="en-US"/>
          </w:rPr>
          <w:delText xml:space="preserve">disturbances </w:delText>
        </w:r>
      </w:del>
      <w:ins w:id="1006" w:author="Ulrike Hiltner" w:date="2018-03-01T16:24:00Z">
        <w:r w:rsidR="00AD261C">
          <w:rPr>
            <w:lang w:val="en-US"/>
          </w:rPr>
          <w:t>damage</w:t>
        </w:r>
        <w:r w:rsidR="00AD261C" w:rsidRPr="00450098">
          <w:rPr>
            <w:lang w:val="en-US"/>
          </w:rPr>
          <w:t xml:space="preserve"> </w:t>
        </w:r>
      </w:ins>
      <w:del w:id="1007" w:author="Ulrike Hiltner" w:date="2018-04-10T12:46:00Z">
        <w:r w:rsidRPr="00450098" w:rsidDel="00CA2AD5">
          <w:rPr>
            <w:lang w:val="en-US"/>
          </w:rPr>
          <w:delText>caused by man and machine</w:delText>
        </w:r>
      </w:del>
      <w:ins w:id="1008" w:author="Ulrike Hiltner" w:date="2018-03-02T14:13:00Z">
        <w:r w:rsidR="0080016B">
          <w:rPr>
            <w:lang w:val="en-US"/>
          </w:rPr>
          <w:t>out of the inventory data</w:t>
        </w:r>
      </w:ins>
      <w:r w:rsidRPr="00450098">
        <w:rPr>
          <w:lang w:val="en-US"/>
        </w:rPr>
        <w:t>.</w:t>
      </w:r>
      <w:ins w:id="1009" w:author="Ulrike Hiltner" w:date="2018-03-02T14:19:00Z">
        <w:r w:rsidR="0080016B">
          <w:rPr>
            <w:lang w:val="en-US"/>
          </w:rPr>
          <w:t xml:space="preserve"> </w:t>
        </w:r>
      </w:ins>
      <w:ins w:id="1010" w:author="Ulrike Hiltner" w:date="2018-03-02T14:23:00Z">
        <w:r w:rsidR="00D2310C" w:rsidRPr="00D2310C">
          <w:rPr>
            <w:lang w:val="en-US"/>
          </w:rPr>
          <w:t xml:space="preserve">The </w:t>
        </w:r>
        <w:r w:rsidR="00935DAD">
          <w:rPr>
            <w:lang w:val="en-US"/>
          </w:rPr>
          <w:t xml:space="preserve">simulation results </w:t>
        </w:r>
        <w:r w:rsidR="00D2310C" w:rsidRPr="00D2310C">
          <w:rPr>
            <w:lang w:val="en-US"/>
          </w:rPr>
          <w:t xml:space="preserve">of this scenario were compared with </w:t>
        </w:r>
      </w:ins>
      <w:ins w:id="1011" w:author="Ulrike Hiltner" w:date="2018-03-02T14:24:00Z">
        <w:r w:rsidR="00D2310C">
          <w:rPr>
            <w:lang w:val="en-US"/>
          </w:rPr>
          <w:t>forest inventory</w:t>
        </w:r>
      </w:ins>
      <w:ins w:id="1012" w:author="Ulrike Hiltner" w:date="2018-03-02T14:23:00Z">
        <w:r w:rsidR="00D2310C" w:rsidRPr="00D2310C">
          <w:rPr>
            <w:lang w:val="en-US"/>
          </w:rPr>
          <w:t xml:space="preserve"> data from the </w:t>
        </w:r>
      </w:ins>
      <w:ins w:id="1013" w:author="Ulrike Hiltner" w:date="2018-04-10T12:47:00Z">
        <w:r w:rsidR="00912A12">
          <w:rPr>
            <w:lang w:val="en-US"/>
          </w:rPr>
          <w:t>logged</w:t>
        </w:r>
      </w:ins>
      <w:ins w:id="1014" w:author="Ulrike Hiltner" w:date="2018-03-02T14:23:00Z">
        <w:r w:rsidR="00D2310C" w:rsidRPr="00D2310C">
          <w:rPr>
            <w:lang w:val="en-US"/>
          </w:rPr>
          <w:t xml:space="preserve"> plots</w:t>
        </w:r>
      </w:ins>
      <w:ins w:id="1015" w:author="Ulrike Hiltner" w:date="2018-04-10T12:47:00Z">
        <w:r w:rsidR="00912A12">
          <w:rPr>
            <w:lang w:val="en-US"/>
          </w:rPr>
          <w:t xml:space="preserve"> (T1 plots)</w:t>
        </w:r>
      </w:ins>
      <w:ins w:id="1016" w:author="Ulrike Hiltner" w:date="2018-03-02T14:26:00Z">
        <w:r w:rsidR="00D2310C" w:rsidRPr="00450098">
          <w:rPr>
            <w:lang w:val="en-US"/>
          </w:rPr>
          <w:t xml:space="preserve">, such as the </w:t>
        </w:r>
        <w:r w:rsidR="00D2310C">
          <w:rPr>
            <w:lang w:val="en-US"/>
          </w:rPr>
          <w:t>stem</w:t>
        </w:r>
        <w:r w:rsidR="00D2310C" w:rsidRPr="00450098">
          <w:rPr>
            <w:lang w:val="en-US"/>
          </w:rPr>
          <w:t xml:space="preserve"> number and stem volume of the harvested commercial trees as well as the loss of the </w:t>
        </w:r>
        <w:r w:rsidR="004B7086">
          <w:rPr>
            <w:lang w:val="en-US"/>
          </w:rPr>
          <w:t>mean aboveground forest biomass</w:t>
        </w:r>
        <w:r w:rsidR="00D2310C" w:rsidRPr="00450098">
          <w:rPr>
            <w:lang w:val="en-US"/>
          </w:rPr>
          <w:t>.</w:t>
        </w:r>
        <w:r w:rsidR="00D2310C">
          <w:rPr>
            <w:lang w:val="en-US"/>
          </w:rPr>
          <w:t xml:space="preserve"> </w:t>
        </w:r>
      </w:ins>
      <w:del w:id="1017" w:author="Ulrike Hiltner" w:date="2018-03-02T14:19:00Z">
        <w:r w:rsidRPr="00450098" w:rsidDel="0080016B">
          <w:rPr>
            <w:lang w:val="en-US"/>
          </w:rPr>
          <w:delText xml:space="preserve"> </w:delText>
        </w:r>
      </w:del>
      <w:r w:rsidRPr="00450098">
        <w:rPr>
          <w:lang w:val="en-US"/>
        </w:rPr>
        <w:t xml:space="preserve">For </w:t>
      </w:r>
      <w:del w:id="1018" w:author="Ulrike Hiltner" w:date="2018-04-10T12:48:00Z">
        <w:r w:rsidRPr="00450098" w:rsidDel="00912A12">
          <w:rPr>
            <w:lang w:val="en-US"/>
          </w:rPr>
          <w:delText xml:space="preserve">detailed </w:delText>
        </w:r>
      </w:del>
      <w:ins w:id="1019" w:author="Ulrike Hiltner" w:date="2018-04-10T12:48:00Z">
        <w:r w:rsidR="00912A12">
          <w:rPr>
            <w:lang w:val="en-US"/>
          </w:rPr>
          <w:t>more</w:t>
        </w:r>
        <w:r w:rsidR="00912A12" w:rsidRPr="00450098">
          <w:rPr>
            <w:lang w:val="en-US"/>
          </w:rPr>
          <w:t xml:space="preserve"> </w:t>
        </w:r>
      </w:ins>
      <w:r w:rsidRPr="00450098">
        <w:rPr>
          <w:lang w:val="en-US"/>
        </w:rPr>
        <w:t xml:space="preserve">information about the </w:t>
      </w:r>
      <w:del w:id="1020" w:author="Ulrike Hiltner" w:date="2018-04-10T12:48:00Z">
        <w:r w:rsidRPr="00450098" w:rsidDel="00912A12">
          <w:rPr>
            <w:lang w:val="en-US"/>
          </w:rPr>
          <w:delText xml:space="preserve">whole </w:delText>
        </w:r>
      </w:del>
      <w:r w:rsidRPr="00450098">
        <w:rPr>
          <w:lang w:val="en-US"/>
        </w:rPr>
        <w:t>parameterization</w:t>
      </w:r>
      <w:del w:id="1021" w:author="Ulrike Hiltner" w:date="2018-04-10T12:48:00Z">
        <w:r w:rsidRPr="00450098" w:rsidDel="00912A12">
          <w:rPr>
            <w:lang w:val="en-US"/>
          </w:rPr>
          <w:delText xml:space="preserve"> process</w:delText>
        </w:r>
      </w:del>
      <w:r w:rsidRPr="00450098">
        <w:rPr>
          <w:lang w:val="en-US"/>
        </w:rPr>
        <w:t xml:space="preserve">, please, see </w:t>
      </w:r>
      <w:r w:rsidR="00C41B75" w:rsidRPr="00C505A4">
        <w:rPr>
          <w:highlight w:val="yellow"/>
          <w:rPrChange w:id="1022" w:author="Ulrike Hiltner" w:date="2018-03-12T09:54:00Z">
            <w:rPr/>
          </w:rPrChange>
        </w:rPr>
        <w:fldChar w:fldCharType="begin"/>
      </w:r>
      <w:r w:rsidR="00C41B75" w:rsidRPr="00C505A4">
        <w:rPr>
          <w:highlight w:val="yellow"/>
          <w:lang w:val="en-US"/>
          <w:rPrChange w:id="1023" w:author="Ulrike Hiltner" w:date="2018-03-12T09:54:00Z">
            <w:rPr/>
          </w:rPrChange>
        </w:rPr>
        <w:instrText xml:space="preserve"> HYPERLINK \l "headerA1" \h </w:instrText>
      </w:r>
      <w:r w:rsidR="00C41B75" w:rsidRPr="00C505A4">
        <w:rPr>
          <w:highlight w:val="yellow"/>
          <w:rPrChange w:id="1024" w:author="Ulrike Hiltner" w:date="2018-03-12T09:54:00Z">
            <w:rPr>
              <w:lang w:val="en-US"/>
            </w:rPr>
          </w:rPrChange>
        </w:rPr>
        <w:fldChar w:fldCharType="separate"/>
      </w:r>
      <w:r w:rsidRPr="00C505A4">
        <w:rPr>
          <w:highlight w:val="yellow"/>
          <w:lang w:val="en-US"/>
          <w:rPrChange w:id="1025" w:author="Ulrike Hiltner" w:date="2018-03-12T09:54:00Z">
            <w:rPr>
              <w:lang w:val="en-US"/>
            </w:rPr>
          </w:rPrChange>
        </w:rPr>
        <w:t>Appendix A1</w:t>
      </w:r>
      <w:r w:rsidR="00C41B75" w:rsidRPr="00C505A4">
        <w:rPr>
          <w:highlight w:val="yellow"/>
          <w:lang w:val="en-US"/>
          <w:rPrChange w:id="1026" w:author="Ulrike Hiltner" w:date="2018-03-12T09:54:00Z">
            <w:rPr>
              <w:lang w:val="en-US"/>
            </w:rPr>
          </w:rPrChange>
        </w:rPr>
        <w:fldChar w:fldCharType="end"/>
      </w:r>
      <w:r w:rsidRPr="00450098">
        <w:rPr>
          <w:lang w:val="en-US"/>
        </w:rPr>
        <w:t>.</w:t>
      </w:r>
      <w:ins w:id="1027" w:author="Ulrike Hiltner" w:date="2018-03-02T14:20:00Z">
        <w:r w:rsidR="0080016B">
          <w:rPr>
            <w:lang w:val="en-US"/>
          </w:rPr>
          <w:t xml:space="preserve"> </w:t>
        </w:r>
      </w:ins>
    </w:p>
    <w:p w:rsidR="00D7084D" w:rsidRPr="00450098" w:rsidRDefault="00450098">
      <w:pPr>
        <w:rPr>
          <w:lang w:val="en-US"/>
        </w:rPr>
      </w:pPr>
      <w:del w:id="1028" w:author="Ulrike Hiltner" w:date="2018-03-01T16:22:00Z">
        <w:r w:rsidRPr="00450098" w:rsidDel="00AD261C">
          <w:rPr>
            <w:lang w:val="en-US"/>
          </w:rPr>
          <w:delText xml:space="preserve">The aim of the model validation was to answer our second research question. </w:delText>
        </w:r>
      </w:del>
      <w:del w:id="1029" w:author="Ulrike Hiltner" w:date="2018-03-02T14:29:00Z">
        <w:r w:rsidRPr="00450098" w:rsidDel="00D2310C">
          <w:rPr>
            <w:lang w:val="en-US"/>
          </w:rPr>
          <w:delText>T</w:delText>
        </w:r>
      </w:del>
      <w:del w:id="1030" w:author="Ulrike Hiltner" w:date="2018-03-01T16:22:00Z">
        <w:r w:rsidRPr="00450098" w:rsidDel="00AD261C">
          <w:rPr>
            <w:lang w:val="en-US"/>
          </w:rPr>
          <w:delText>he ground line</w:delText>
        </w:r>
      </w:del>
      <w:del w:id="1031" w:author="Ulrike Hiltner" w:date="2018-03-02T14:29:00Z">
        <w:r w:rsidRPr="00450098" w:rsidDel="00D2310C">
          <w:rPr>
            <w:lang w:val="en-US"/>
          </w:rPr>
          <w:delText xml:space="preserve"> was the calibrated forest model, which was parameterized on the basis of forest inventory data recording undisturbed forest growth on the T0-control plots.</w:delText>
        </w:r>
      </w:del>
      <w:del w:id="1032" w:author="Ulrike Hiltner" w:date="2018-03-02T14:37:00Z">
        <w:r w:rsidRPr="00450098" w:rsidDel="00FC66B6">
          <w:rPr>
            <w:lang w:val="en-US"/>
          </w:rPr>
          <w:delText xml:space="preserve"> </w:delText>
        </w:r>
      </w:del>
      <w:del w:id="1033" w:author="Ulrike Hiltner" w:date="2018-03-02T14:26:00Z">
        <w:r w:rsidRPr="00450098" w:rsidDel="00D2310C">
          <w:rPr>
            <w:lang w:val="en-US"/>
          </w:rPr>
          <w:delText xml:space="preserve">The management module was added to the calibrated forest model in order to investigate the effects of disturbance caused by selective logging. Simulated and observed attributes, such as the </w:delText>
        </w:r>
      </w:del>
      <w:del w:id="1034" w:author="Ulrike Hiltner" w:date="2018-03-01T16:23:00Z">
        <w:r w:rsidRPr="00450098" w:rsidDel="00AD261C">
          <w:rPr>
            <w:lang w:val="en-US"/>
          </w:rPr>
          <w:delText xml:space="preserve">root </w:delText>
        </w:r>
      </w:del>
      <w:del w:id="1035" w:author="Ulrike Hiltner" w:date="2018-03-02T14:26:00Z">
        <w:r w:rsidRPr="00450098" w:rsidDel="00D2310C">
          <w:rPr>
            <w:lang w:val="en-US"/>
          </w:rPr>
          <w:delText xml:space="preserve">number and stem volume of the harvested commercial trees as well as the loss of the mean aboveground forest biomass, </w:delText>
        </w:r>
      </w:del>
      <w:del w:id="1036" w:author="Ulrike Hiltner" w:date="2018-03-02T14:24:00Z">
        <w:r w:rsidRPr="00450098" w:rsidDel="00D2310C">
          <w:rPr>
            <w:lang w:val="en-US"/>
          </w:rPr>
          <w:delText xml:space="preserve">should </w:delText>
        </w:r>
      </w:del>
      <w:del w:id="1037" w:author="Ulrike Hiltner" w:date="2018-03-02T14:25:00Z">
        <w:r w:rsidRPr="00450098" w:rsidDel="00D2310C">
          <w:rPr>
            <w:lang w:val="en-US"/>
          </w:rPr>
          <w:delText>be</w:delText>
        </w:r>
      </w:del>
      <w:del w:id="1038" w:author="Ulrike Hiltner" w:date="2018-03-02T14:26:00Z">
        <w:r w:rsidRPr="00450098" w:rsidDel="00D2310C">
          <w:rPr>
            <w:lang w:val="en-US"/>
          </w:rPr>
          <w:delText xml:space="preserve"> used for comparison.</w:delText>
        </w:r>
      </w:del>
    </w:p>
    <w:p w:rsidR="00D7084D" w:rsidRPr="00327434" w:rsidDel="00896708" w:rsidRDefault="00450098">
      <w:pPr>
        <w:pStyle w:val="Beschriftung1"/>
        <w:rPr>
          <w:del w:id="1039" w:author="Ulrike Hiltner" w:date="2018-03-12T12:02:00Z"/>
          <w:lang w:val="en-US"/>
          <w:rPrChange w:id="1040" w:author="Ulrike Hiltner" w:date="2018-03-07T09:51:00Z">
            <w:rPr>
              <w:del w:id="1041" w:author="Ulrike Hiltner" w:date="2018-03-12T12:02:00Z"/>
            </w:rPr>
          </w:rPrChange>
        </w:rPr>
        <w:pPrChange w:id="1042" w:author="Ulrike Hiltner" w:date="2018-03-12T12:02:00Z">
          <w:pPr/>
        </w:pPrChange>
      </w:pPr>
      <w:del w:id="1043" w:author="Ulrike Hiltner" w:date="2018-03-12T09:56:00Z">
        <w:r w:rsidRPr="00450098" w:rsidDel="00C505A4">
          <w:rPr>
            <w:lang w:val="en-US"/>
          </w:rPr>
          <w:delText>Tab.</w:delText>
        </w:r>
      </w:del>
      <w:del w:id="1044" w:author="Ulrike Hiltner" w:date="2018-03-12T12:02:00Z">
        <w:r w:rsidRPr="00450098" w:rsidDel="00896708">
          <w:rPr>
            <w:lang w:val="en-US"/>
          </w:rPr>
          <w:delText xml:space="preserve"> </w:delText>
        </w:r>
      </w:del>
      <w:del w:id="1045" w:author="Ulrike Hiltner" w:date="2018-03-12T09:56:00Z">
        <w:r w:rsidRPr="00450098" w:rsidDel="00C505A4">
          <w:rPr>
            <w:lang w:val="en-US"/>
          </w:rPr>
          <w:delText>2.</w:delText>
        </w:r>
      </w:del>
      <w:del w:id="1046" w:author="Ulrike Hiltner" w:date="2018-03-12T12:02:00Z">
        <w:r w:rsidRPr="00450098" w:rsidDel="00896708">
          <w:rPr>
            <w:lang w:val="en-US"/>
          </w:rPr>
          <w:delText xml:space="preserve">1: Grouping of tree species into eight plant function types </w:delText>
        </w:r>
        <w:r w:rsidRPr="00450098" w:rsidDel="00896708">
          <w:rPr>
            <w:i/>
            <w:lang w:val="en-US"/>
          </w:rPr>
          <w:delText>PFT</w:delText>
        </w:r>
        <w:r w:rsidRPr="00450098" w:rsidDel="00896708">
          <w:rPr>
            <w:lang w:val="en-US"/>
          </w:rPr>
          <w:delText xml:space="preserve"> for the Paracou test site. </w:delText>
        </w:r>
      </w:del>
      <w:del w:id="1047" w:author="Ulrike Hiltner" w:date="2018-03-07T09:54:00Z">
        <w:r w:rsidRPr="00450098" w:rsidDel="00327434">
          <w:rPr>
            <w:lang w:val="en-US"/>
          </w:rPr>
          <w:delText xml:space="preserve">Functional traits were assigned to each </w:delText>
        </w:r>
        <w:r w:rsidRPr="00450098" w:rsidDel="00327434">
          <w:rPr>
            <w:i/>
            <w:lang w:val="en-US"/>
          </w:rPr>
          <w:delText>PFT</w:delText>
        </w:r>
        <w:r w:rsidRPr="00450098" w:rsidDel="00327434">
          <w:rPr>
            <w:lang w:val="en-US"/>
          </w:rPr>
          <w:delText>, and attribute values of the mean aboveground biomass</w:delText>
        </w:r>
      </w:del>
      <w:del w:id="1048" w:author="Ulrike Hiltner" w:date="2017-12-08T15:08:00Z">
        <w:r w:rsidRPr="00450098" w:rsidDel="00744319">
          <w:rPr>
            <w:lang w:val="en-US"/>
          </w:rPr>
          <w:delText xml:space="preserve"> </w:delText>
        </w:r>
        <w:r w:rsidRPr="00450098" w:rsidDel="00744319">
          <w:rPr>
            <w:i/>
            <w:lang w:val="en-US"/>
          </w:rPr>
          <w:delText>agb</w:delText>
        </w:r>
      </w:del>
      <w:del w:id="1049" w:author="Ulrike Hiltner" w:date="2018-03-07T09:54:00Z">
        <w:r w:rsidRPr="00450098" w:rsidDel="00327434">
          <w:rPr>
            <w:lang w:val="en-US"/>
          </w:rPr>
          <w:delText>, mean basal area</w:delText>
        </w:r>
      </w:del>
      <w:del w:id="1050" w:author="Ulrike Hiltner" w:date="2017-12-08T15:08:00Z">
        <w:r w:rsidRPr="00450098" w:rsidDel="00744319">
          <w:rPr>
            <w:lang w:val="en-US"/>
          </w:rPr>
          <w:delText xml:space="preserve"> </w:delText>
        </w:r>
        <w:r w:rsidRPr="00450098" w:rsidDel="00744319">
          <w:rPr>
            <w:i/>
            <w:lang w:val="en-US"/>
          </w:rPr>
          <w:delText>ba</w:delText>
        </w:r>
      </w:del>
      <w:del w:id="1051" w:author="Ulrike Hiltner" w:date="2018-03-07T09:54:00Z">
        <w:r w:rsidRPr="00450098" w:rsidDel="00327434">
          <w:rPr>
            <w:lang w:val="en-US"/>
          </w:rPr>
          <w:delText xml:space="preserve">, and mean stem number </w:delText>
        </w:r>
      </w:del>
      <w:del w:id="1052" w:author="Ulrike Hiltner" w:date="2017-12-08T15:08:00Z">
        <w:r w:rsidRPr="00450098" w:rsidDel="00744319">
          <w:rPr>
            <w:i/>
            <w:lang w:val="en-US"/>
          </w:rPr>
          <w:delText>sn</w:delText>
        </w:r>
        <w:r w:rsidRPr="00450098" w:rsidDel="00744319">
          <w:rPr>
            <w:lang w:val="en-US"/>
          </w:rPr>
          <w:delText xml:space="preserve"> </w:delText>
        </w:r>
      </w:del>
      <w:del w:id="1053" w:author="Ulrike Hiltner" w:date="2018-03-07T09:54:00Z">
        <w:r w:rsidRPr="00450098" w:rsidDel="00327434">
          <w:rPr>
            <w:lang w:val="en-US"/>
          </w:rPr>
          <w:delText>were calculated.</w:delText>
        </w:r>
      </w:del>
      <w:del w:id="1054" w:author="Ulrike Hiltner" w:date="2018-03-07T09:55:00Z">
        <w:r w:rsidRPr="00450098" w:rsidDel="00327434">
          <w:rPr>
            <w:lang w:val="en-US"/>
          </w:rPr>
          <w:delText xml:space="preserve"> </w:delText>
        </w:r>
        <w:r w:rsidRPr="00327434" w:rsidDel="00327434">
          <w:rPr>
            <w:lang w:val="en-US"/>
            <w:rPrChange w:id="1055" w:author="Ulrike Hiltner" w:date="2018-03-07T09:51:00Z">
              <w:rPr/>
            </w:rPrChange>
          </w:rPr>
          <w:delText>(</w:delText>
        </w:r>
      </w:del>
      <w:del w:id="1056" w:author="Ulrike Hiltner" w:date="2018-03-12T12:02:00Z">
        <w:r w:rsidRPr="00327434" w:rsidDel="00896708">
          <w:rPr>
            <w:i/>
            <w:lang w:val="en-US"/>
            <w:rPrChange w:id="1057" w:author="Ulrike Hiltner" w:date="2018-03-07T09:51:00Z">
              <w:rPr>
                <w:i/>
              </w:rPr>
            </w:rPrChange>
          </w:rPr>
          <w:delText>ODM</w:delText>
        </w:r>
        <w:r w:rsidRPr="00327434" w:rsidDel="00896708">
          <w:rPr>
            <w:lang w:val="en-US"/>
            <w:rPrChange w:id="1058" w:author="Ulrike Hiltner" w:date="2018-03-07T09:51:00Z">
              <w:rPr/>
            </w:rPrChange>
          </w:rPr>
          <w:delText>: organic dry matter).</w:delText>
        </w:r>
      </w:del>
    </w:p>
    <w:p w:rsidR="00896708" w:rsidRPr="00896708" w:rsidRDefault="00896708">
      <w:pPr>
        <w:pStyle w:val="Beschriftung1"/>
        <w:rPr>
          <w:ins w:id="1059" w:author="Ulrike Hiltner" w:date="2018-03-12T12:02:00Z"/>
          <w:lang w:val="en-US"/>
          <w:rPrChange w:id="1060" w:author="Ulrike Hiltner" w:date="2018-03-12T12:02:00Z">
            <w:rPr>
              <w:ins w:id="1061" w:author="Ulrike Hiltner" w:date="2018-03-12T12:02:00Z"/>
            </w:rPr>
          </w:rPrChange>
        </w:rPr>
        <w:pPrChange w:id="1062" w:author="Ulrike Hiltner" w:date="2018-03-12T12:02:00Z">
          <w:pPr/>
        </w:pPrChange>
      </w:pPr>
      <w:bookmarkStart w:id="1063" w:name="_Ref508619521"/>
      <w:ins w:id="1064" w:author="Ulrike Hiltner" w:date="2018-03-12T12:02:00Z">
        <w:r w:rsidRPr="00896708">
          <w:rPr>
            <w:lang w:val="en-US"/>
            <w:rPrChange w:id="1065" w:author="Ulrike Hiltner" w:date="2018-03-12T12:02:00Z">
              <w:rPr/>
            </w:rPrChange>
          </w:rPr>
          <w:t xml:space="preserve">Table </w:t>
        </w:r>
        <w:r>
          <w:fldChar w:fldCharType="begin"/>
        </w:r>
        <w:r w:rsidRPr="00896708">
          <w:rPr>
            <w:lang w:val="en-US"/>
            <w:rPrChange w:id="1066" w:author="Ulrike Hiltner" w:date="2018-03-12T12:02:00Z">
              <w:rPr/>
            </w:rPrChange>
          </w:rPr>
          <w:instrText xml:space="preserve"> SEQ Table \* ARABIC </w:instrText>
        </w:r>
      </w:ins>
      <w:r>
        <w:fldChar w:fldCharType="separate"/>
      </w:r>
      <w:ins w:id="1067" w:author="Ulrike Hiltner" w:date="2018-03-12T12:02:00Z">
        <w:r w:rsidRPr="00896708">
          <w:rPr>
            <w:noProof/>
            <w:lang w:val="en-US"/>
            <w:rPrChange w:id="1068" w:author="Ulrike Hiltner" w:date="2018-03-12T12:02:00Z">
              <w:rPr>
                <w:noProof/>
              </w:rPr>
            </w:rPrChange>
          </w:rPr>
          <w:t>1</w:t>
        </w:r>
        <w:r>
          <w:fldChar w:fldCharType="end"/>
        </w:r>
        <w:bookmarkEnd w:id="1063"/>
        <w:r w:rsidRPr="00896708">
          <w:rPr>
            <w:lang w:val="en-US"/>
            <w:rPrChange w:id="1069" w:author="Ulrike Hiltner" w:date="2018-03-12T12:02:00Z">
              <w:rPr/>
            </w:rPrChange>
          </w:rPr>
          <w:t>:</w:t>
        </w:r>
        <w:r w:rsidRPr="00896708">
          <w:rPr>
            <w:lang w:val="en-US"/>
          </w:rPr>
          <w:t xml:space="preserve"> </w:t>
        </w:r>
        <w:r w:rsidRPr="00450098">
          <w:rPr>
            <w:lang w:val="en-US"/>
          </w:rPr>
          <w:t xml:space="preserve">Grouping of tree species into eight plant function types </w:t>
        </w:r>
        <w:r w:rsidRPr="00450098">
          <w:rPr>
            <w:i/>
            <w:lang w:val="en-US"/>
          </w:rPr>
          <w:t>PFT</w:t>
        </w:r>
        <w:r w:rsidRPr="00450098">
          <w:rPr>
            <w:lang w:val="en-US"/>
          </w:rPr>
          <w:t xml:space="preserve"> for the Paracou test site</w:t>
        </w:r>
        <w:r>
          <w:rPr>
            <w:lang w:val="en-US"/>
          </w:rPr>
          <w:t xml:space="preserve"> (T0-control plots)</w:t>
        </w:r>
        <w:r w:rsidRPr="00450098">
          <w:rPr>
            <w:lang w:val="en-US"/>
          </w:rPr>
          <w:t xml:space="preserve">. </w:t>
        </w:r>
        <w:r w:rsidRPr="00327434">
          <w:rPr>
            <w:lang w:val="en-US"/>
          </w:rPr>
          <w:t xml:space="preserve">Functional traits were assigned to each </w:t>
        </w:r>
        <w:r w:rsidRPr="00292F03">
          <w:rPr>
            <w:i/>
            <w:lang w:val="en-US"/>
          </w:rPr>
          <w:t>PFT</w:t>
        </w:r>
        <w:r w:rsidRPr="00327434">
          <w:rPr>
            <w:lang w:val="en-US"/>
          </w:rPr>
          <w:t>. Besides, attribute values of the mean aboveground biomass, mean basal area, and mea</w:t>
        </w:r>
        <w:r>
          <w:rPr>
            <w:lang w:val="en-US"/>
          </w:rPr>
          <w:t>n stem number were calculated (a</w:t>
        </w:r>
        <w:r w:rsidRPr="00327434">
          <w:rPr>
            <w:lang w:val="en-US"/>
          </w:rPr>
          <w:t>veraged over all fo</w:t>
        </w:r>
        <w:r>
          <w:rPr>
            <w:lang w:val="en-US"/>
          </w:rPr>
          <w:t xml:space="preserve">rest inventory years 1984-2016; </w:t>
        </w:r>
        <w:r w:rsidRPr="00292F03">
          <w:rPr>
            <w:i/>
            <w:lang w:val="en-US"/>
          </w:rPr>
          <w:t>ODM</w:t>
        </w:r>
        <w:r w:rsidRPr="00292F03">
          <w:rPr>
            <w:lang w:val="en-US"/>
          </w:rPr>
          <w:t>: organic dry matter).</w:t>
        </w:r>
      </w:ins>
    </w:p>
    <w:tbl>
      <w:tblPr>
        <w:tblW w:w="4945" w:type="pct"/>
        <w:tblLook w:val="07E0" w:firstRow="1" w:lastRow="1" w:firstColumn="1" w:lastColumn="1" w:noHBand="1" w:noVBand="1"/>
        <w:tblPrChange w:id="1070" w:author="Ulrike Hiltner" w:date="2018-03-12T12:34:00Z">
          <w:tblPr>
            <w:tblW w:w="4945" w:type="pct"/>
            <w:tblLook w:val="07E0" w:firstRow="1" w:lastRow="1" w:firstColumn="1" w:lastColumn="1" w:noHBand="1" w:noVBand="1"/>
          </w:tblPr>
        </w:tblPrChange>
      </w:tblPr>
      <w:tblGrid>
        <w:gridCol w:w="573"/>
        <w:gridCol w:w="1122"/>
        <w:gridCol w:w="1537"/>
        <w:gridCol w:w="1172"/>
        <w:gridCol w:w="1725"/>
        <w:gridCol w:w="1725"/>
        <w:gridCol w:w="1611"/>
        <w:tblGridChange w:id="1071">
          <w:tblGrid>
            <w:gridCol w:w="573"/>
            <w:gridCol w:w="8"/>
            <w:gridCol w:w="1114"/>
            <w:gridCol w:w="265"/>
            <w:gridCol w:w="1272"/>
            <w:gridCol w:w="278"/>
            <w:gridCol w:w="894"/>
            <w:gridCol w:w="287"/>
            <w:gridCol w:w="1438"/>
            <w:gridCol w:w="298"/>
            <w:gridCol w:w="1427"/>
            <w:gridCol w:w="309"/>
            <w:gridCol w:w="1302"/>
            <w:gridCol w:w="430"/>
          </w:tblGrid>
        </w:tblGridChange>
      </w:tblGrid>
      <w:tr w:rsidR="00177113" w:rsidRPr="004D04AD" w:rsidTr="00CB0D55">
        <w:trPr>
          <w:trHeight w:val="283"/>
          <w:trPrChange w:id="1072" w:author="Ulrike Hiltner" w:date="2018-03-12T12:34:00Z">
            <w:trPr>
              <w:gridAfter w:val="0"/>
              <w:trHeight w:val="283"/>
            </w:trPr>
          </w:trPrChange>
        </w:trPr>
        <w:tc>
          <w:tcPr>
            <w:tcW w:w="303" w:type="pct"/>
            <w:tcBorders>
              <w:bottom w:val="single" w:sz="4" w:space="0" w:color="auto"/>
            </w:tcBorders>
            <w:vAlign w:val="bottom"/>
            <w:tcPrChange w:id="1073" w:author="Ulrike Hiltner" w:date="2018-03-12T12:34:00Z">
              <w:tcPr>
                <w:tcW w:w="303" w:type="pct"/>
                <w:vAlign w:val="bottom"/>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PFT</w:t>
            </w:r>
          </w:p>
        </w:tc>
        <w:tc>
          <w:tcPr>
            <w:tcW w:w="593" w:type="pct"/>
            <w:tcBorders>
              <w:bottom w:val="single" w:sz="4" w:space="0" w:color="auto"/>
            </w:tcBorders>
            <w:vAlign w:val="bottom"/>
            <w:tcPrChange w:id="1074" w:author="Ulrike Hiltner" w:date="2018-03-12T12:34:00Z">
              <w:tcPr>
                <w:tcW w:w="593" w:type="pct"/>
                <w:gridSpan w:val="2"/>
                <w:vAlign w:val="bottom"/>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successional</w:t>
            </w:r>
            <w:proofErr w:type="spellEnd"/>
            <w:r w:rsidRPr="00725E78">
              <w:rPr>
                <w:rFonts w:asciiTheme="minorHAnsi" w:hAnsiTheme="minorHAnsi"/>
                <w:sz w:val="18"/>
                <w:szCs w:val="18"/>
              </w:rPr>
              <w:t xml:space="preserve"> </w:t>
            </w:r>
            <w:proofErr w:type="spellStart"/>
            <w:r w:rsidRPr="00725E78">
              <w:rPr>
                <w:rFonts w:asciiTheme="minorHAnsi" w:hAnsiTheme="minorHAnsi"/>
                <w:sz w:val="18"/>
                <w:szCs w:val="18"/>
              </w:rPr>
              <w:t>state</w:t>
            </w:r>
            <w:proofErr w:type="spellEnd"/>
          </w:p>
        </w:tc>
        <w:tc>
          <w:tcPr>
            <w:tcW w:w="812" w:type="pct"/>
            <w:tcBorders>
              <w:bottom w:val="single" w:sz="4" w:space="0" w:color="auto"/>
            </w:tcBorders>
            <w:vAlign w:val="bottom"/>
            <w:tcPrChange w:id="1075" w:author="Ulrike Hiltner" w:date="2018-03-12T12:34:00Z">
              <w:tcPr>
                <w:tcW w:w="812" w:type="pct"/>
                <w:gridSpan w:val="2"/>
                <w:vAlign w:val="bottom"/>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growth</w:t>
            </w:r>
            <w:proofErr w:type="spellEnd"/>
            <w:r w:rsidRPr="00725E78">
              <w:rPr>
                <w:rFonts w:asciiTheme="minorHAnsi" w:hAnsiTheme="minorHAnsi"/>
                <w:sz w:val="18"/>
                <w:szCs w:val="18"/>
              </w:rPr>
              <w:t xml:space="preserve"> </w:t>
            </w:r>
            <w:proofErr w:type="spellStart"/>
            <w:r w:rsidRPr="00725E78">
              <w:rPr>
                <w:rFonts w:asciiTheme="minorHAnsi" w:hAnsiTheme="minorHAnsi"/>
                <w:sz w:val="18"/>
                <w:szCs w:val="18"/>
              </w:rPr>
              <w:t>rates</w:t>
            </w:r>
            <w:proofErr w:type="spellEnd"/>
          </w:p>
        </w:tc>
        <w:tc>
          <w:tcPr>
            <w:tcW w:w="619" w:type="pct"/>
            <w:tcBorders>
              <w:bottom w:val="single" w:sz="4" w:space="0" w:color="auto"/>
            </w:tcBorders>
            <w:vAlign w:val="bottom"/>
            <w:tcPrChange w:id="1076" w:author="Ulrike Hiltner" w:date="2018-03-12T12:34:00Z">
              <w:tcPr>
                <w:tcW w:w="619" w:type="pct"/>
                <w:gridSpan w:val="2"/>
                <w:vAlign w:val="bottom"/>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stratification</w:t>
            </w:r>
            <w:proofErr w:type="spellEnd"/>
          </w:p>
        </w:tc>
        <w:tc>
          <w:tcPr>
            <w:tcW w:w="911" w:type="pct"/>
            <w:tcBorders>
              <w:bottom w:val="single" w:sz="4" w:space="0" w:color="auto"/>
            </w:tcBorders>
            <w:vAlign w:val="bottom"/>
            <w:tcPrChange w:id="1077" w:author="Ulrike Hiltner" w:date="2018-03-12T12:34:00Z">
              <w:tcPr>
                <w:tcW w:w="911" w:type="pct"/>
                <w:gridSpan w:val="2"/>
                <w:vAlign w:val="bottom"/>
              </w:tcPr>
            </w:tcPrChange>
          </w:tcPr>
          <w:p w:rsidR="00D7084D" w:rsidRPr="00725E78" w:rsidRDefault="00450098">
            <w:pPr>
              <w:pStyle w:val="Tablestyle"/>
              <w:ind w:left="36" w:hanging="36"/>
              <w:rPr>
                <w:rFonts w:asciiTheme="minorHAnsi" w:hAnsiTheme="minorHAnsi"/>
                <w:sz w:val="18"/>
                <w:szCs w:val="18"/>
              </w:rPr>
              <w:pPrChange w:id="1078" w:author="Ulrike Hiltner" w:date="2018-03-06T09:51:00Z">
                <w:pPr>
                  <w:pStyle w:val="Tablestyle"/>
                </w:pPr>
              </w:pPrChange>
            </w:pPr>
            <w:del w:id="1079" w:author="Ulrike Hiltner" w:date="2018-03-06T09:50:00Z">
              <w:r w:rsidRPr="00725E78" w:rsidDel="00725E78">
                <w:rPr>
                  <w:rFonts w:asciiTheme="minorHAnsi" w:hAnsiTheme="minorHAnsi"/>
                  <w:sz w:val="18"/>
                  <w:szCs w:val="18"/>
                </w:rPr>
                <w:delText>__</w:delText>
              </w:r>
            </w:del>
            <w:r w:rsidRPr="00725E78">
              <w:rPr>
                <w:rFonts w:asciiTheme="minorHAnsi" w:hAnsiTheme="minorHAnsi"/>
                <w:sz w:val="18"/>
                <w:szCs w:val="18"/>
              </w:rPr>
              <w:t xml:space="preserve"> </w:t>
            </w:r>
            <w:proofErr w:type="spellStart"/>
            <w:r w:rsidRPr="00725E78">
              <w:rPr>
                <w:rFonts w:asciiTheme="minorHAnsi" w:hAnsiTheme="minorHAnsi"/>
                <w:sz w:val="18"/>
                <w:szCs w:val="18"/>
              </w:rPr>
              <w:t>mean</w:t>
            </w:r>
            <w:proofErr w:type="spellEnd"/>
            <w:r w:rsidRPr="00725E78">
              <w:rPr>
                <w:rFonts w:asciiTheme="minorHAnsi" w:hAnsiTheme="minorHAnsi"/>
                <w:sz w:val="18"/>
                <w:szCs w:val="18"/>
              </w:rPr>
              <w:t xml:space="preserve"> </w:t>
            </w:r>
            <w:proofErr w:type="spellStart"/>
            <w:r w:rsidR="00744319" w:rsidRPr="00725E78">
              <w:rPr>
                <w:rFonts w:asciiTheme="minorHAnsi" w:hAnsiTheme="minorHAnsi"/>
                <w:sz w:val="18"/>
                <w:szCs w:val="18"/>
              </w:rPr>
              <w:t>stem</w:t>
            </w:r>
            <w:proofErr w:type="spellEnd"/>
            <w:r w:rsidR="00744319" w:rsidRPr="00725E78">
              <w:rPr>
                <w:rFonts w:asciiTheme="minorHAnsi" w:hAnsiTheme="minorHAnsi"/>
                <w:sz w:val="18"/>
                <w:szCs w:val="18"/>
              </w:rPr>
              <w:t xml:space="preserve"> </w:t>
            </w:r>
            <w:proofErr w:type="spellStart"/>
            <w:r w:rsidR="00744319" w:rsidRPr="00725E78">
              <w:rPr>
                <w:rFonts w:asciiTheme="minorHAnsi" w:hAnsiTheme="minorHAnsi"/>
                <w:sz w:val="18"/>
                <w:szCs w:val="18"/>
              </w:rPr>
              <w:t>numbers</w:t>
            </w:r>
            <w:proofErr w:type="spellEnd"/>
            <w:r w:rsidR="00744319" w:rsidRPr="00725E78">
              <w:rPr>
                <w:rFonts w:asciiTheme="minorHAnsi" w:hAnsiTheme="minorHAnsi"/>
                <w:sz w:val="18"/>
                <w:szCs w:val="18"/>
              </w:rPr>
              <w:t xml:space="preserve"> </w:t>
            </w:r>
            <w:r w:rsidRPr="00725E78">
              <w:rPr>
                <w:rFonts w:asciiTheme="minorHAnsi" w:hAnsiTheme="minorHAnsi"/>
                <w:sz w:val="18"/>
                <w:szCs w:val="18"/>
              </w:rPr>
              <w:t>[ha</w:t>
            </w:r>
            <w:r w:rsidRPr="00725E78">
              <w:rPr>
                <w:rFonts w:asciiTheme="minorHAnsi" w:hAnsiTheme="minorHAnsi"/>
                <w:sz w:val="18"/>
                <w:szCs w:val="18"/>
                <w:vertAlign w:val="superscript"/>
              </w:rPr>
              <w:t>-1</w:t>
            </w:r>
            <w:r w:rsidRPr="00725E78">
              <w:rPr>
                <w:rFonts w:asciiTheme="minorHAnsi" w:hAnsiTheme="minorHAnsi"/>
                <w:sz w:val="18"/>
                <w:szCs w:val="18"/>
              </w:rPr>
              <w:t>]</w:t>
            </w:r>
            <w:del w:id="1080" w:author="Ulrike Hiltner" w:date="2018-03-06T09:50:00Z">
              <w:r w:rsidRPr="00725E78" w:rsidDel="00725E78">
                <w:rPr>
                  <w:rFonts w:asciiTheme="minorHAnsi" w:hAnsiTheme="minorHAnsi"/>
                  <w:sz w:val="18"/>
                  <w:szCs w:val="18"/>
                </w:rPr>
                <w:delText>__</w:delText>
              </w:r>
            </w:del>
          </w:p>
        </w:tc>
        <w:tc>
          <w:tcPr>
            <w:tcW w:w="911" w:type="pct"/>
            <w:tcBorders>
              <w:bottom w:val="single" w:sz="4" w:space="0" w:color="auto"/>
            </w:tcBorders>
            <w:vAlign w:val="bottom"/>
            <w:tcPrChange w:id="1081" w:author="Ulrike Hiltner" w:date="2018-03-12T12:34:00Z">
              <w:tcPr>
                <w:tcW w:w="911" w:type="pct"/>
                <w:gridSpan w:val="2"/>
                <w:vAlign w:val="bottom"/>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mean</w:t>
            </w:r>
            <w:proofErr w:type="spellEnd"/>
            <w:r w:rsidRPr="00725E78">
              <w:rPr>
                <w:rFonts w:asciiTheme="minorHAnsi" w:hAnsiTheme="minorHAnsi"/>
                <w:sz w:val="18"/>
                <w:szCs w:val="18"/>
              </w:rPr>
              <w:t xml:space="preserve"> </w:t>
            </w:r>
            <w:proofErr w:type="spellStart"/>
            <w:r w:rsidR="00744319" w:rsidRPr="00725E78">
              <w:rPr>
                <w:rFonts w:asciiTheme="minorHAnsi" w:hAnsiTheme="minorHAnsi"/>
                <w:sz w:val="18"/>
                <w:szCs w:val="18"/>
              </w:rPr>
              <w:t>biomass</w:t>
            </w:r>
            <w:proofErr w:type="spellEnd"/>
            <w:r w:rsidR="00744319" w:rsidRPr="00725E78">
              <w:rPr>
                <w:rFonts w:asciiTheme="minorHAnsi" w:hAnsiTheme="minorHAnsi"/>
                <w:sz w:val="18"/>
                <w:szCs w:val="18"/>
              </w:rPr>
              <w:t xml:space="preserve"> </w:t>
            </w:r>
            <w:r w:rsidRPr="00725E78">
              <w:rPr>
                <w:rFonts w:asciiTheme="minorHAnsi" w:hAnsiTheme="minorHAnsi"/>
                <w:sz w:val="18"/>
                <w:szCs w:val="18"/>
              </w:rPr>
              <w:t>[</w:t>
            </w:r>
            <w:proofErr w:type="spellStart"/>
            <w:r w:rsidRPr="00725E78">
              <w:rPr>
                <w:rFonts w:asciiTheme="minorHAnsi" w:hAnsiTheme="minorHAnsi"/>
                <w:sz w:val="18"/>
                <w:szCs w:val="18"/>
              </w:rPr>
              <w:t>t</w:t>
            </w:r>
            <w:r w:rsidRPr="00725E78">
              <w:rPr>
                <w:rFonts w:asciiTheme="minorHAnsi" w:hAnsiTheme="minorHAnsi"/>
                <w:sz w:val="18"/>
                <w:szCs w:val="18"/>
                <w:vertAlign w:val="subscript"/>
              </w:rPr>
              <w:t>ODM</w:t>
            </w:r>
            <w:proofErr w:type="spellEnd"/>
            <w:r w:rsidRPr="00725E78">
              <w:rPr>
                <w:rFonts w:asciiTheme="minorHAnsi" w:hAnsiTheme="minorHAnsi"/>
                <w:sz w:val="18"/>
                <w:szCs w:val="18"/>
              </w:rPr>
              <w:t>/ha]</w:t>
            </w:r>
          </w:p>
        </w:tc>
        <w:tc>
          <w:tcPr>
            <w:tcW w:w="851" w:type="pct"/>
            <w:tcBorders>
              <w:bottom w:val="single" w:sz="4" w:space="0" w:color="auto"/>
            </w:tcBorders>
            <w:vAlign w:val="bottom"/>
            <w:tcPrChange w:id="1082" w:author="Ulrike Hiltner" w:date="2018-03-12T12:34:00Z">
              <w:tcPr>
                <w:tcW w:w="851" w:type="pct"/>
                <w:gridSpan w:val="2"/>
                <w:vAlign w:val="bottom"/>
              </w:tcPr>
            </w:tcPrChange>
          </w:tcPr>
          <w:p w:rsidR="00D7084D" w:rsidRPr="00725E78" w:rsidRDefault="00450098" w:rsidP="00725E78">
            <w:pPr>
              <w:pStyle w:val="Tablestyle"/>
              <w:rPr>
                <w:rFonts w:asciiTheme="minorHAnsi" w:hAnsiTheme="minorHAnsi"/>
                <w:sz w:val="18"/>
                <w:szCs w:val="18"/>
                <w:lang w:val="en-US"/>
              </w:rPr>
            </w:pPr>
            <w:r w:rsidRPr="00725E78">
              <w:rPr>
                <w:rFonts w:asciiTheme="minorHAnsi" w:hAnsiTheme="minorHAnsi"/>
                <w:sz w:val="18"/>
                <w:szCs w:val="18"/>
                <w:lang w:val="en-US"/>
              </w:rPr>
              <w:t xml:space="preserve">mean </w:t>
            </w:r>
            <w:r w:rsidR="00744319" w:rsidRPr="00725E78">
              <w:rPr>
                <w:rFonts w:asciiTheme="minorHAnsi" w:hAnsiTheme="minorHAnsi"/>
                <w:sz w:val="18"/>
                <w:szCs w:val="18"/>
                <w:lang w:val="en-US"/>
              </w:rPr>
              <w:t xml:space="preserve">basal area </w:t>
            </w:r>
            <w:r w:rsidRPr="00725E78">
              <w:rPr>
                <w:rFonts w:asciiTheme="minorHAnsi" w:hAnsiTheme="minorHAnsi"/>
                <w:sz w:val="18"/>
                <w:szCs w:val="18"/>
                <w:lang w:val="en-US"/>
              </w:rPr>
              <w:t>[m</w:t>
            </w:r>
            <w:r w:rsidRPr="00725E78">
              <w:rPr>
                <w:rFonts w:asciiTheme="minorHAnsi" w:hAnsiTheme="minorHAnsi"/>
                <w:sz w:val="18"/>
                <w:szCs w:val="18"/>
                <w:vertAlign w:val="superscript"/>
                <w:lang w:val="en-US"/>
              </w:rPr>
              <w:t>2</w:t>
            </w:r>
            <w:r w:rsidRPr="00725E78">
              <w:rPr>
                <w:rFonts w:asciiTheme="minorHAnsi" w:hAnsiTheme="minorHAnsi"/>
                <w:sz w:val="18"/>
                <w:szCs w:val="18"/>
                <w:lang w:val="en-US"/>
              </w:rPr>
              <w:t>/ha]</w:t>
            </w:r>
          </w:p>
        </w:tc>
      </w:tr>
      <w:tr w:rsidR="00725E78" w:rsidRPr="00CF247C" w:rsidTr="00CB0D55">
        <w:tblPrEx>
          <w:tblPrExChange w:id="1083" w:author="Ulrike Hiltner" w:date="2018-03-12T12:34:00Z">
            <w:tblPrEx>
              <w:tblW w:w="5170" w:type="pct"/>
            </w:tblPrEx>
          </w:tblPrExChange>
        </w:tblPrEx>
        <w:trPr>
          <w:trHeight w:val="283"/>
          <w:trPrChange w:id="1084" w:author="Ulrike Hiltner" w:date="2018-03-12T12:34:00Z">
            <w:trPr>
              <w:trHeight w:val="283"/>
            </w:trPr>
          </w:trPrChange>
        </w:trPr>
        <w:tc>
          <w:tcPr>
            <w:tcW w:w="303" w:type="pct"/>
            <w:tcBorders>
              <w:top w:val="single" w:sz="4" w:space="0" w:color="auto"/>
            </w:tcBorders>
            <w:tcPrChange w:id="1085" w:author="Ulrike Hiltner" w:date="2018-03-12T12:34:00Z">
              <w:tcPr>
                <w:tcW w:w="294"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w:t>
            </w:r>
          </w:p>
        </w:tc>
        <w:tc>
          <w:tcPr>
            <w:tcW w:w="593" w:type="pct"/>
            <w:tcBorders>
              <w:top w:val="single" w:sz="4" w:space="0" w:color="auto"/>
            </w:tcBorders>
            <w:tcPrChange w:id="1086" w:author="Ulrike Hiltner" w:date="2018-03-12T12:34:00Z">
              <w:tcPr>
                <w:tcW w:w="6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climax</w:t>
            </w:r>
            <w:proofErr w:type="spellEnd"/>
          </w:p>
        </w:tc>
        <w:tc>
          <w:tcPr>
            <w:tcW w:w="812" w:type="pct"/>
            <w:tcBorders>
              <w:top w:val="single" w:sz="4" w:space="0" w:color="auto"/>
            </w:tcBorders>
            <w:tcPrChange w:id="1087" w:author="Ulrike Hiltner" w:date="2018-03-12T12:34:00Z">
              <w:tcPr>
                <w:tcW w:w="783"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slow</w:t>
            </w:r>
            <w:proofErr w:type="spellEnd"/>
            <w:r w:rsidRPr="00725E78">
              <w:rPr>
                <w:rFonts w:asciiTheme="minorHAnsi" w:hAnsiTheme="minorHAnsi"/>
                <w:sz w:val="18"/>
                <w:szCs w:val="18"/>
              </w:rPr>
              <w:t xml:space="preserve"> </w:t>
            </w:r>
            <w:proofErr w:type="spellStart"/>
            <w:r w:rsidRPr="00725E78">
              <w:rPr>
                <w:rFonts w:asciiTheme="minorHAnsi" w:hAnsiTheme="minorHAnsi"/>
                <w:sz w:val="18"/>
                <w:szCs w:val="18"/>
              </w:rPr>
              <w:t>growing</w:t>
            </w:r>
            <w:proofErr w:type="spellEnd"/>
          </w:p>
        </w:tc>
        <w:tc>
          <w:tcPr>
            <w:tcW w:w="619" w:type="pct"/>
            <w:tcBorders>
              <w:top w:val="single" w:sz="4" w:space="0" w:color="auto"/>
            </w:tcBorders>
            <w:tcPrChange w:id="1088" w:author="Ulrike Hiltner" w:date="2018-03-12T12:34:00Z">
              <w:tcPr>
                <w:tcW w:w="5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under</w:t>
            </w:r>
            <w:proofErr w:type="spellEnd"/>
            <w:r w:rsidRPr="00725E78">
              <w:rPr>
                <w:rFonts w:asciiTheme="minorHAnsi" w:hAnsiTheme="minorHAnsi"/>
                <w:sz w:val="18"/>
                <w:szCs w:val="18"/>
              </w:rPr>
              <w:t>-story</w:t>
            </w:r>
          </w:p>
        </w:tc>
        <w:tc>
          <w:tcPr>
            <w:tcW w:w="911" w:type="pct"/>
            <w:tcBorders>
              <w:top w:val="single" w:sz="4" w:space="0" w:color="auto"/>
            </w:tcBorders>
            <w:tcPrChange w:id="1089" w:author="Ulrike Hiltner" w:date="2018-03-12T12:3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2.11</w:t>
            </w:r>
          </w:p>
        </w:tc>
        <w:tc>
          <w:tcPr>
            <w:tcW w:w="911" w:type="pct"/>
            <w:tcBorders>
              <w:top w:val="single" w:sz="4" w:space="0" w:color="auto"/>
            </w:tcBorders>
            <w:tcPrChange w:id="1090" w:author="Ulrike Hiltner" w:date="2018-03-12T12:3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0.20</w:t>
            </w:r>
          </w:p>
        </w:tc>
        <w:tc>
          <w:tcPr>
            <w:tcW w:w="851" w:type="pct"/>
            <w:tcBorders>
              <w:top w:val="single" w:sz="4" w:space="0" w:color="auto"/>
            </w:tcBorders>
            <w:tcPrChange w:id="1091" w:author="Ulrike Hiltner" w:date="2018-03-12T12:34:00Z">
              <w:tcPr>
                <w:tcW w:w="875"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0.02</w:t>
            </w:r>
          </w:p>
        </w:tc>
      </w:tr>
      <w:tr w:rsidR="00725E78" w:rsidRPr="00CF247C" w:rsidTr="00C33AB3">
        <w:tblPrEx>
          <w:tblPrExChange w:id="1092" w:author="Ulrike Hiltner" w:date="2018-03-06T09:54:00Z">
            <w:tblPrEx>
              <w:tblW w:w="5170" w:type="pct"/>
            </w:tblPrEx>
          </w:tblPrExChange>
        </w:tblPrEx>
        <w:trPr>
          <w:trHeight w:val="283"/>
          <w:trPrChange w:id="1093" w:author="Ulrike Hiltner" w:date="2018-03-06T09:54:00Z">
            <w:trPr>
              <w:trHeight w:val="283"/>
            </w:trPr>
          </w:trPrChange>
        </w:trPr>
        <w:tc>
          <w:tcPr>
            <w:tcW w:w="303" w:type="pct"/>
            <w:tcPrChange w:id="1094" w:author="Ulrike Hiltner" w:date="2018-03-06T09:54:00Z">
              <w:tcPr>
                <w:tcW w:w="294"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2</w:t>
            </w:r>
          </w:p>
        </w:tc>
        <w:tc>
          <w:tcPr>
            <w:tcW w:w="593" w:type="pct"/>
            <w:tcPrChange w:id="1095" w:author="Ulrike Hiltner" w:date="2018-03-06T09:54:00Z">
              <w:tcPr>
                <w:tcW w:w="6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climax</w:t>
            </w:r>
            <w:proofErr w:type="spellEnd"/>
          </w:p>
        </w:tc>
        <w:tc>
          <w:tcPr>
            <w:tcW w:w="812" w:type="pct"/>
            <w:tcPrChange w:id="1096" w:author="Ulrike Hiltner" w:date="2018-03-06T09:54:00Z">
              <w:tcPr>
                <w:tcW w:w="783"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slow</w:t>
            </w:r>
            <w:proofErr w:type="spellEnd"/>
            <w:r w:rsidRPr="00725E78">
              <w:rPr>
                <w:rFonts w:asciiTheme="minorHAnsi" w:hAnsiTheme="minorHAnsi"/>
                <w:sz w:val="18"/>
                <w:szCs w:val="18"/>
              </w:rPr>
              <w:t xml:space="preserve"> </w:t>
            </w:r>
            <w:proofErr w:type="spellStart"/>
            <w:r w:rsidRPr="00725E78">
              <w:rPr>
                <w:rFonts w:asciiTheme="minorHAnsi" w:hAnsiTheme="minorHAnsi"/>
                <w:sz w:val="18"/>
                <w:szCs w:val="18"/>
              </w:rPr>
              <w:t>growing</w:t>
            </w:r>
            <w:proofErr w:type="spellEnd"/>
          </w:p>
        </w:tc>
        <w:tc>
          <w:tcPr>
            <w:tcW w:w="619" w:type="pct"/>
            <w:tcPrChange w:id="1097" w:author="Ulrike Hiltner" w:date="2018-03-06T09:54:00Z">
              <w:tcPr>
                <w:tcW w:w="59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sub-</w:t>
            </w:r>
            <w:proofErr w:type="spellStart"/>
            <w:r w:rsidRPr="00725E78">
              <w:rPr>
                <w:rFonts w:asciiTheme="minorHAnsi" w:hAnsiTheme="minorHAnsi"/>
                <w:sz w:val="18"/>
                <w:szCs w:val="18"/>
              </w:rPr>
              <w:t>canopy</w:t>
            </w:r>
            <w:proofErr w:type="spellEnd"/>
          </w:p>
        </w:tc>
        <w:tc>
          <w:tcPr>
            <w:tcW w:w="911" w:type="pct"/>
            <w:tcPrChange w:id="1098"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236.63</w:t>
            </w:r>
          </w:p>
        </w:tc>
        <w:tc>
          <w:tcPr>
            <w:tcW w:w="911" w:type="pct"/>
            <w:tcPrChange w:id="1099"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59.23</w:t>
            </w:r>
          </w:p>
        </w:tc>
        <w:tc>
          <w:tcPr>
            <w:tcW w:w="851" w:type="pct"/>
            <w:tcPrChange w:id="1100" w:author="Ulrike Hiltner" w:date="2018-03-06T09:54:00Z">
              <w:tcPr>
                <w:tcW w:w="875"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5.05</w:t>
            </w:r>
          </w:p>
        </w:tc>
      </w:tr>
      <w:tr w:rsidR="00725E78" w:rsidRPr="00CF247C" w:rsidTr="00C33AB3">
        <w:tblPrEx>
          <w:tblPrExChange w:id="1101" w:author="Ulrike Hiltner" w:date="2018-03-06T09:54:00Z">
            <w:tblPrEx>
              <w:tblW w:w="5170" w:type="pct"/>
            </w:tblPrEx>
          </w:tblPrExChange>
        </w:tblPrEx>
        <w:trPr>
          <w:trHeight w:val="283"/>
          <w:trPrChange w:id="1102" w:author="Ulrike Hiltner" w:date="2018-03-06T09:54:00Z">
            <w:trPr>
              <w:trHeight w:val="283"/>
            </w:trPr>
          </w:trPrChange>
        </w:trPr>
        <w:tc>
          <w:tcPr>
            <w:tcW w:w="303" w:type="pct"/>
            <w:tcPrChange w:id="1103" w:author="Ulrike Hiltner" w:date="2018-03-06T09:54:00Z">
              <w:tcPr>
                <w:tcW w:w="294"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3</w:t>
            </w:r>
          </w:p>
        </w:tc>
        <w:tc>
          <w:tcPr>
            <w:tcW w:w="593" w:type="pct"/>
            <w:tcPrChange w:id="1104" w:author="Ulrike Hiltner" w:date="2018-03-06T09:54:00Z">
              <w:tcPr>
                <w:tcW w:w="6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mid</w:t>
            </w:r>
            <w:proofErr w:type="spellEnd"/>
          </w:p>
        </w:tc>
        <w:tc>
          <w:tcPr>
            <w:tcW w:w="812" w:type="pct"/>
            <w:tcPrChange w:id="1105" w:author="Ulrike Hiltner" w:date="2018-03-06T09:54:00Z">
              <w:tcPr>
                <w:tcW w:w="783"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 xml:space="preserve">semi-fast </w:t>
            </w:r>
            <w:proofErr w:type="spellStart"/>
            <w:r w:rsidRPr="00725E78">
              <w:rPr>
                <w:rFonts w:asciiTheme="minorHAnsi" w:hAnsiTheme="minorHAnsi"/>
                <w:sz w:val="18"/>
                <w:szCs w:val="18"/>
              </w:rPr>
              <w:t>growing</w:t>
            </w:r>
            <w:proofErr w:type="spellEnd"/>
          </w:p>
        </w:tc>
        <w:tc>
          <w:tcPr>
            <w:tcW w:w="619" w:type="pct"/>
            <w:tcPrChange w:id="1106" w:author="Ulrike Hiltner" w:date="2018-03-06T09:54:00Z">
              <w:tcPr>
                <w:tcW w:w="59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sub-</w:t>
            </w:r>
            <w:proofErr w:type="spellStart"/>
            <w:r w:rsidRPr="00725E78">
              <w:rPr>
                <w:rFonts w:asciiTheme="minorHAnsi" w:hAnsiTheme="minorHAnsi"/>
                <w:sz w:val="18"/>
                <w:szCs w:val="18"/>
              </w:rPr>
              <w:t>canopy</w:t>
            </w:r>
            <w:proofErr w:type="spellEnd"/>
          </w:p>
        </w:tc>
        <w:tc>
          <w:tcPr>
            <w:tcW w:w="911" w:type="pct"/>
            <w:tcPrChange w:id="1107"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15.07</w:t>
            </w:r>
          </w:p>
        </w:tc>
        <w:tc>
          <w:tcPr>
            <w:tcW w:w="911" w:type="pct"/>
            <w:tcPrChange w:id="1108"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3.91</w:t>
            </w:r>
          </w:p>
        </w:tc>
        <w:tc>
          <w:tcPr>
            <w:tcW w:w="851" w:type="pct"/>
            <w:tcPrChange w:id="1109" w:author="Ulrike Hiltner" w:date="2018-03-06T09:54:00Z">
              <w:tcPr>
                <w:tcW w:w="875"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0.38</w:t>
            </w:r>
          </w:p>
        </w:tc>
      </w:tr>
      <w:tr w:rsidR="00725E78" w:rsidRPr="00CF247C" w:rsidTr="00C33AB3">
        <w:tblPrEx>
          <w:tblPrExChange w:id="1110" w:author="Ulrike Hiltner" w:date="2018-03-06T09:54:00Z">
            <w:tblPrEx>
              <w:tblW w:w="5170" w:type="pct"/>
            </w:tblPrEx>
          </w:tblPrExChange>
        </w:tblPrEx>
        <w:trPr>
          <w:trHeight w:val="283"/>
          <w:trPrChange w:id="1111" w:author="Ulrike Hiltner" w:date="2018-03-06T09:54:00Z">
            <w:trPr>
              <w:trHeight w:val="283"/>
            </w:trPr>
          </w:trPrChange>
        </w:trPr>
        <w:tc>
          <w:tcPr>
            <w:tcW w:w="303" w:type="pct"/>
            <w:tcPrChange w:id="1112" w:author="Ulrike Hiltner" w:date="2018-03-06T09:54:00Z">
              <w:tcPr>
                <w:tcW w:w="294"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4</w:t>
            </w:r>
          </w:p>
        </w:tc>
        <w:tc>
          <w:tcPr>
            <w:tcW w:w="593" w:type="pct"/>
            <w:tcPrChange w:id="1113" w:author="Ulrike Hiltner" w:date="2018-03-06T09:54:00Z">
              <w:tcPr>
                <w:tcW w:w="6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pioneer</w:t>
            </w:r>
            <w:proofErr w:type="spellEnd"/>
          </w:p>
        </w:tc>
        <w:tc>
          <w:tcPr>
            <w:tcW w:w="812" w:type="pct"/>
            <w:tcPrChange w:id="1114" w:author="Ulrike Hiltner" w:date="2018-03-06T09:54:00Z">
              <w:tcPr>
                <w:tcW w:w="783"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 xml:space="preserve">fast </w:t>
            </w:r>
            <w:proofErr w:type="spellStart"/>
            <w:r w:rsidRPr="00725E78">
              <w:rPr>
                <w:rFonts w:asciiTheme="minorHAnsi" w:hAnsiTheme="minorHAnsi"/>
                <w:sz w:val="18"/>
                <w:szCs w:val="18"/>
              </w:rPr>
              <w:t>growing</w:t>
            </w:r>
            <w:proofErr w:type="spellEnd"/>
          </w:p>
        </w:tc>
        <w:tc>
          <w:tcPr>
            <w:tcW w:w="619" w:type="pct"/>
            <w:tcPrChange w:id="1115" w:author="Ulrike Hiltner" w:date="2018-03-06T09:54:00Z">
              <w:tcPr>
                <w:tcW w:w="59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sub-</w:t>
            </w:r>
            <w:proofErr w:type="spellStart"/>
            <w:r w:rsidRPr="00725E78">
              <w:rPr>
                <w:rFonts w:asciiTheme="minorHAnsi" w:hAnsiTheme="minorHAnsi"/>
                <w:sz w:val="18"/>
                <w:szCs w:val="18"/>
              </w:rPr>
              <w:t>canopy</w:t>
            </w:r>
            <w:proofErr w:type="spellEnd"/>
          </w:p>
        </w:tc>
        <w:tc>
          <w:tcPr>
            <w:tcW w:w="911" w:type="pct"/>
            <w:tcPrChange w:id="1116"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5.20</w:t>
            </w:r>
          </w:p>
        </w:tc>
        <w:tc>
          <w:tcPr>
            <w:tcW w:w="911" w:type="pct"/>
            <w:tcPrChange w:id="1117"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1.70</w:t>
            </w:r>
          </w:p>
        </w:tc>
        <w:tc>
          <w:tcPr>
            <w:tcW w:w="851" w:type="pct"/>
            <w:tcPrChange w:id="1118" w:author="Ulrike Hiltner" w:date="2018-03-06T09:54:00Z">
              <w:tcPr>
                <w:tcW w:w="875"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0.19</w:t>
            </w:r>
          </w:p>
        </w:tc>
      </w:tr>
      <w:tr w:rsidR="00725E78" w:rsidRPr="00CF247C" w:rsidTr="00C33AB3">
        <w:tblPrEx>
          <w:tblPrExChange w:id="1119" w:author="Ulrike Hiltner" w:date="2018-03-06T09:54:00Z">
            <w:tblPrEx>
              <w:tblW w:w="5170" w:type="pct"/>
            </w:tblPrEx>
          </w:tblPrExChange>
        </w:tblPrEx>
        <w:trPr>
          <w:trHeight w:val="283"/>
          <w:trPrChange w:id="1120" w:author="Ulrike Hiltner" w:date="2018-03-06T09:54:00Z">
            <w:trPr>
              <w:trHeight w:val="283"/>
            </w:trPr>
          </w:trPrChange>
        </w:trPr>
        <w:tc>
          <w:tcPr>
            <w:tcW w:w="303" w:type="pct"/>
            <w:tcPrChange w:id="1121" w:author="Ulrike Hiltner" w:date="2018-03-06T09:54:00Z">
              <w:tcPr>
                <w:tcW w:w="294"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5</w:t>
            </w:r>
          </w:p>
        </w:tc>
        <w:tc>
          <w:tcPr>
            <w:tcW w:w="593" w:type="pct"/>
            <w:tcPrChange w:id="1122" w:author="Ulrike Hiltner" w:date="2018-03-06T09:54:00Z">
              <w:tcPr>
                <w:tcW w:w="6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climax</w:t>
            </w:r>
            <w:proofErr w:type="spellEnd"/>
          </w:p>
        </w:tc>
        <w:tc>
          <w:tcPr>
            <w:tcW w:w="812" w:type="pct"/>
            <w:tcPrChange w:id="1123" w:author="Ulrike Hiltner" w:date="2018-03-06T09:54:00Z">
              <w:tcPr>
                <w:tcW w:w="783"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slow</w:t>
            </w:r>
            <w:proofErr w:type="spellEnd"/>
            <w:r w:rsidRPr="00725E78">
              <w:rPr>
                <w:rFonts w:asciiTheme="minorHAnsi" w:hAnsiTheme="minorHAnsi"/>
                <w:sz w:val="18"/>
                <w:szCs w:val="18"/>
              </w:rPr>
              <w:t xml:space="preserve"> </w:t>
            </w:r>
            <w:proofErr w:type="spellStart"/>
            <w:r w:rsidRPr="00725E78">
              <w:rPr>
                <w:rFonts w:asciiTheme="minorHAnsi" w:hAnsiTheme="minorHAnsi"/>
                <w:sz w:val="18"/>
                <w:szCs w:val="18"/>
              </w:rPr>
              <w:t>growing</w:t>
            </w:r>
            <w:proofErr w:type="spellEnd"/>
          </w:p>
        </w:tc>
        <w:tc>
          <w:tcPr>
            <w:tcW w:w="619" w:type="pct"/>
            <w:tcPrChange w:id="1124" w:author="Ulrike Hiltner" w:date="2018-03-06T09:54:00Z">
              <w:tcPr>
                <w:tcW w:w="5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canopy</w:t>
            </w:r>
            <w:proofErr w:type="spellEnd"/>
          </w:p>
        </w:tc>
        <w:tc>
          <w:tcPr>
            <w:tcW w:w="911" w:type="pct"/>
            <w:tcPrChange w:id="1125"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154.59</w:t>
            </w:r>
          </w:p>
        </w:tc>
        <w:tc>
          <w:tcPr>
            <w:tcW w:w="911" w:type="pct"/>
            <w:tcPrChange w:id="1126"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122.86</w:t>
            </w:r>
          </w:p>
        </w:tc>
        <w:tc>
          <w:tcPr>
            <w:tcW w:w="851" w:type="pct"/>
            <w:tcPrChange w:id="1127" w:author="Ulrike Hiltner" w:date="2018-03-06T09:54:00Z">
              <w:tcPr>
                <w:tcW w:w="875"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8.09</w:t>
            </w:r>
          </w:p>
        </w:tc>
      </w:tr>
      <w:tr w:rsidR="00725E78" w:rsidRPr="00CF247C" w:rsidTr="00C33AB3">
        <w:tblPrEx>
          <w:tblPrExChange w:id="1128" w:author="Ulrike Hiltner" w:date="2018-03-06T09:54:00Z">
            <w:tblPrEx>
              <w:tblW w:w="5170" w:type="pct"/>
            </w:tblPrEx>
          </w:tblPrExChange>
        </w:tblPrEx>
        <w:trPr>
          <w:trHeight w:val="283"/>
          <w:trPrChange w:id="1129" w:author="Ulrike Hiltner" w:date="2018-03-06T09:54:00Z">
            <w:trPr>
              <w:trHeight w:val="283"/>
            </w:trPr>
          </w:trPrChange>
        </w:trPr>
        <w:tc>
          <w:tcPr>
            <w:tcW w:w="303" w:type="pct"/>
            <w:tcPrChange w:id="1130" w:author="Ulrike Hiltner" w:date="2018-03-06T09:54:00Z">
              <w:tcPr>
                <w:tcW w:w="294"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6</w:t>
            </w:r>
          </w:p>
        </w:tc>
        <w:tc>
          <w:tcPr>
            <w:tcW w:w="593" w:type="pct"/>
            <w:tcPrChange w:id="1131" w:author="Ulrike Hiltner" w:date="2018-03-06T09:54:00Z">
              <w:tcPr>
                <w:tcW w:w="6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mid</w:t>
            </w:r>
            <w:proofErr w:type="spellEnd"/>
          </w:p>
        </w:tc>
        <w:tc>
          <w:tcPr>
            <w:tcW w:w="812" w:type="pct"/>
            <w:tcPrChange w:id="1132" w:author="Ulrike Hiltner" w:date="2018-03-06T09:54:00Z">
              <w:tcPr>
                <w:tcW w:w="783"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 xml:space="preserve">semi-fast </w:t>
            </w:r>
            <w:proofErr w:type="spellStart"/>
            <w:r w:rsidRPr="00725E78">
              <w:rPr>
                <w:rFonts w:asciiTheme="minorHAnsi" w:hAnsiTheme="minorHAnsi"/>
                <w:sz w:val="18"/>
                <w:szCs w:val="18"/>
              </w:rPr>
              <w:t>growing</w:t>
            </w:r>
            <w:proofErr w:type="spellEnd"/>
          </w:p>
        </w:tc>
        <w:tc>
          <w:tcPr>
            <w:tcW w:w="619" w:type="pct"/>
            <w:tcPrChange w:id="1133" w:author="Ulrike Hiltner" w:date="2018-03-06T09:54:00Z">
              <w:tcPr>
                <w:tcW w:w="5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canopy</w:t>
            </w:r>
            <w:proofErr w:type="spellEnd"/>
          </w:p>
        </w:tc>
        <w:tc>
          <w:tcPr>
            <w:tcW w:w="911" w:type="pct"/>
            <w:tcPrChange w:id="1134"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174.64</w:t>
            </w:r>
          </w:p>
        </w:tc>
        <w:tc>
          <w:tcPr>
            <w:tcW w:w="911" w:type="pct"/>
            <w:tcPrChange w:id="1135"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184.91</w:t>
            </w:r>
          </w:p>
        </w:tc>
        <w:tc>
          <w:tcPr>
            <w:tcW w:w="851" w:type="pct"/>
            <w:tcPrChange w:id="1136" w:author="Ulrike Hiltner" w:date="2018-03-06T09:54:00Z">
              <w:tcPr>
                <w:tcW w:w="875"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13.25</w:t>
            </w:r>
          </w:p>
        </w:tc>
      </w:tr>
      <w:tr w:rsidR="00725E78" w:rsidRPr="00CF247C" w:rsidTr="00C33AB3">
        <w:tblPrEx>
          <w:tblPrExChange w:id="1137" w:author="Ulrike Hiltner" w:date="2018-03-06T09:54:00Z">
            <w:tblPrEx>
              <w:tblW w:w="5170" w:type="pct"/>
            </w:tblPrEx>
          </w:tblPrExChange>
        </w:tblPrEx>
        <w:trPr>
          <w:trHeight w:val="283"/>
          <w:trPrChange w:id="1138" w:author="Ulrike Hiltner" w:date="2018-03-06T09:54:00Z">
            <w:trPr>
              <w:trHeight w:val="283"/>
            </w:trPr>
          </w:trPrChange>
        </w:trPr>
        <w:tc>
          <w:tcPr>
            <w:tcW w:w="303" w:type="pct"/>
            <w:tcPrChange w:id="1139" w:author="Ulrike Hiltner" w:date="2018-03-06T09:54:00Z">
              <w:tcPr>
                <w:tcW w:w="294"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7</w:t>
            </w:r>
          </w:p>
        </w:tc>
        <w:tc>
          <w:tcPr>
            <w:tcW w:w="593" w:type="pct"/>
            <w:tcPrChange w:id="1140" w:author="Ulrike Hiltner" w:date="2018-03-06T09:54:00Z">
              <w:tcPr>
                <w:tcW w:w="6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pioneer</w:t>
            </w:r>
            <w:proofErr w:type="spellEnd"/>
          </w:p>
        </w:tc>
        <w:tc>
          <w:tcPr>
            <w:tcW w:w="812" w:type="pct"/>
            <w:tcPrChange w:id="1141" w:author="Ulrike Hiltner" w:date="2018-03-06T09:54:00Z">
              <w:tcPr>
                <w:tcW w:w="783"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 xml:space="preserve">fast </w:t>
            </w:r>
            <w:proofErr w:type="spellStart"/>
            <w:r w:rsidRPr="00725E78">
              <w:rPr>
                <w:rFonts w:asciiTheme="minorHAnsi" w:hAnsiTheme="minorHAnsi"/>
                <w:sz w:val="18"/>
                <w:szCs w:val="18"/>
              </w:rPr>
              <w:t>growing</w:t>
            </w:r>
            <w:proofErr w:type="spellEnd"/>
          </w:p>
        </w:tc>
        <w:tc>
          <w:tcPr>
            <w:tcW w:w="619" w:type="pct"/>
            <w:tcPrChange w:id="1142" w:author="Ulrike Hiltner" w:date="2018-03-06T09:54:00Z">
              <w:tcPr>
                <w:tcW w:w="597" w:type="pct"/>
                <w:gridSpan w:val="2"/>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canopy</w:t>
            </w:r>
            <w:proofErr w:type="spellEnd"/>
          </w:p>
        </w:tc>
        <w:tc>
          <w:tcPr>
            <w:tcW w:w="911" w:type="pct"/>
            <w:tcPrChange w:id="1143"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16.90</w:t>
            </w:r>
          </w:p>
        </w:tc>
        <w:tc>
          <w:tcPr>
            <w:tcW w:w="911" w:type="pct"/>
            <w:tcPrChange w:id="1144" w:author="Ulrike Hiltner" w:date="2018-03-06T09:54:00Z">
              <w:tcPr>
                <w:tcW w:w="877"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14.32</w:t>
            </w:r>
          </w:p>
        </w:tc>
        <w:tc>
          <w:tcPr>
            <w:tcW w:w="851" w:type="pct"/>
            <w:tcPrChange w:id="1145" w:author="Ulrike Hiltner" w:date="2018-03-06T09:54:00Z">
              <w:tcPr>
                <w:tcW w:w="875" w:type="pct"/>
                <w:gridSpan w:val="2"/>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1.34</w:t>
            </w:r>
          </w:p>
        </w:tc>
      </w:tr>
      <w:tr w:rsidR="00725E78" w:rsidRPr="00CF247C" w:rsidTr="00C33AB3">
        <w:tblPrEx>
          <w:tblPrExChange w:id="1146" w:author="Ulrike Hiltner" w:date="2018-03-06T09:54:00Z">
            <w:tblPrEx>
              <w:tblW w:w="5170" w:type="pct"/>
            </w:tblPrEx>
          </w:tblPrExChange>
        </w:tblPrEx>
        <w:trPr>
          <w:trHeight w:val="283"/>
          <w:trPrChange w:id="1147" w:author="Ulrike Hiltner" w:date="2018-03-06T09:54:00Z">
            <w:trPr>
              <w:trHeight w:val="283"/>
            </w:trPr>
          </w:trPrChange>
        </w:trPr>
        <w:tc>
          <w:tcPr>
            <w:tcW w:w="303" w:type="pct"/>
            <w:tcBorders>
              <w:bottom w:val="single" w:sz="4" w:space="0" w:color="auto"/>
            </w:tcBorders>
            <w:tcPrChange w:id="1148" w:author="Ulrike Hiltner" w:date="2018-03-06T09:54:00Z">
              <w:tcPr>
                <w:tcW w:w="294" w:type="pct"/>
                <w:gridSpan w:val="2"/>
                <w:tcBorders>
                  <w:bottom w:val="single" w:sz="4" w:space="0" w:color="auto"/>
                </w:tcBorders>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8</w:t>
            </w:r>
          </w:p>
        </w:tc>
        <w:tc>
          <w:tcPr>
            <w:tcW w:w="593" w:type="pct"/>
            <w:tcBorders>
              <w:bottom w:val="single" w:sz="4" w:space="0" w:color="auto"/>
            </w:tcBorders>
            <w:tcPrChange w:id="1149" w:author="Ulrike Hiltner" w:date="2018-03-06T09:54:00Z">
              <w:tcPr>
                <w:tcW w:w="697" w:type="pct"/>
                <w:gridSpan w:val="2"/>
                <w:tcBorders>
                  <w:bottom w:val="single" w:sz="4" w:space="0" w:color="auto"/>
                </w:tcBorders>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mid</w:t>
            </w:r>
            <w:proofErr w:type="spellEnd"/>
          </w:p>
        </w:tc>
        <w:tc>
          <w:tcPr>
            <w:tcW w:w="812" w:type="pct"/>
            <w:tcBorders>
              <w:bottom w:val="single" w:sz="4" w:space="0" w:color="auto"/>
            </w:tcBorders>
            <w:tcPrChange w:id="1150" w:author="Ulrike Hiltner" w:date="2018-03-06T09:54:00Z">
              <w:tcPr>
                <w:tcW w:w="783" w:type="pct"/>
                <w:gridSpan w:val="2"/>
                <w:tcBorders>
                  <w:bottom w:val="single" w:sz="4" w:space="0" w:color="auto"/>
                </w:tcBorders>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whole</w:t>
            </w:r>
            <w:proofErr w:type="spellEnd"/>
            <w:r w:rsidRPr="00725E78">
              <w:rPr>
                <w:rFonts w:asciiTheme="minorHAnsi" w:hAnsiTheme="minorHAnsi"/>
                <w:sz w:val="18"/>
                <w:szCs w:val="18"/>
              </w:rPr>
              <w:t xml:space="preserve"> </w:t>
            </w:r>
            <w:proofErr w:type="spellStart"/>
            <w:r w:rsidRPr="00725E78">
              <w:rPr>
                <w:rFonts w:asciiTheme="minorHAnsi" w:hAnsiTheme="minorHAnsi"/>
                <w:sz w:val="18"/>
                <w:szCs w:val="18"/>
              </w:rPr>
              <w:t>range</w:t>
            </w:r>
            <w:proofErr w:type="spellEnd"/>
          </w:p>
        </w:tc>
        <w:tc>
          <w:tcPr>
            <w:tcW w:w="619" w:type="pct"/>
            <w:tcBorders>
              <w:bottom w:val="single" w:sz="4" w:space="0" w:color="auto"/>
            </w:tcBorders>
            <w:tcPrChange w:id="1151" w:author="Ulrike Hiltner" w:date="2018-03-06T09:54:00Z">
              <w:tcPr>
                <w:tcW w:w="597" w:type="pct"/>
                <w:gridSpan w:val="2"/>
                <w:tcBorders>
                  <w:bottom w:val="single" w:sz="4" w:space="0" w:color="auto"/>
                </w:tcBorders>
              </w:tcPr>
            </w:tcPrChange>
          </w:tcPr>
          <w:p w:rsidR="00D7084D" w:rsidRPr="00725E78" w:rsidRDefault="00450098" w:rsidP="00725E78">
            <w:pPr>
              <w:pStyle w:val="Tablestyle"/>
              <w:rPr>
                <w:rFonts w:asciiTheme="minorHAnsi" w:hAnsiTheme="minorHAnsi"/>
                <w:sz w:val="18"/>
                <w:szCs w:val="18"/>
              </w:rPr>
            </w:pPr>
            <w:proofErr w:type="spellStart"/>
            <w:r w:rsidRPr="00725E78">
              <w:rPr>
                <w:rFonts w:asciiTheme="minorHAnsi" w:hAnsiTheme="minorHAnsi"/>
                <w:sz w:val="18"/>
                <w:szCs w:val="18"/>
              </w:rPr>
              <w:t>emergent</w:t>
            </w:r>
            <w:proofErr w:type="spellEnd"/>
          </w:p>
        </w:tc>
        <w:tc>
          <w:tcPr>
            <w:tcW w:w="911" w:type="pct"/>
            <w:tcBorders>
              <w:bottom w:val="single" w:sz="4" w:space="0" w:color="auto"/>
            </w:tcBorders>
            <w:tcPrChange w:id="1152" w:author="Ulrike Hiltner" w:date="2018-03-06T09:54:00Z">
              <w:tcPr>
                <w:tcW w:w="877" w:type="pct"/>
                <w:gridSpan w:val="2"/>
                <w:tcBorders>
                  <w:bottom w:val="single" w:sz="4" w:space="0" w:color="auto"/>
                </w:tcBorders>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15.50</w:t>
            </w:r>
          </w:p>
        </w:tc>
        <w:tc>
          <w:tcPr>
            <w:tcW w:w="911" w:type="pct"/>
            <w:tcBorders>
              <w:bottom w:val="single" w:sz="4" w:space="0" w:color="auto"/>
            </w:tcBorders>
            <w:tcPrChange w:id="1153" w:author="Ulrike Hiltner" w:date="2018-03-06T09:54:00Z">
              <w:tcPr>
                <w:tcW w:w="877" w:type="pct"/>
                <w:gridSpan w:val="2"/>
                <w:tcBorders>
                  <w:bottom w:val="single" w:sz="4" w:space="0" w:color="auto"/>
                </w:tcBorders>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30.68</w:t>
            </w:r>
          </w:p>
        </w:tc>
        <w:tc>
          <w:tcPr>
            <w:tcW w:w="851" w:type="pct"/>
            <w:tcBorders>
              <w:bottom w:val="single" w:sz="4" w:space="0" w:color="auto"/>
            </w:tcBorders>
            <w:tcPrChange w:id="1154" w:author="Ulrike Hiltner" w:date="2018-03-06T09:54:00Z">
              <w:tcPr>
                <w:tcW w:w="875" w:type="pct"/>
                <w:gridSpan w:val="2"/>
                <w:tcBorders>
                  <w:bottom w:val="single" w:sz="4" w:space="0" w:color="auto"/>
                </w:tcBorders>
              </w:tcPr>
            </w:tcPrChange>
          </w:tcPr>
          <w:p w:rsidR="00D7084D" w:rsidRPr="00725E78" w:rsidRDefault="00450098" w:rsidP="00725E78">
            <w:pPr>
              <w:pStyle w:val="Tablestyle"/>
              <w:rPr>
                <w:rFonts w:asciiTheme="minorHAnsi" w:hAnsiTheme="minorHAnsi"/>
                <w:sz w:val="18"/>
                <w:szCs w:val="18"/>
              </w:rPr>
            </w:pPr>
            <w:r w:rsidRPr="00725E78">
              <w:rPr>
                <w:rFonts w:asciiTheme="minorHAnsi" w:hAnsiTheme="minorHAnsi"/>
                <w:sz w:val="18"/>
                <w:szCs w:val="18"/>
              </w:rPr>
              <w:t>2.40</w:t>
            </w:r>
          </w:p>
        </w:tc>
      </w:tr>
      <w:tr w:rsidR="00725E78" w:rsidRPr="00CF247C" w:rsidTr="00C33AB3">
        <w:tblPrEx>
          <w:tblPrExChange w:id="1155" w:author="Ulrike Hiltner" w:date="2018-03-06T09:54:00Z">
            <w:tblPrEx>
              <w:tblW w:w="5170" w:type="pct"/>
            </w:tblPrEx>
          </w:tblPrExChange>
        </w:tblPrEx>
        <w:trPr>
          <w:trHeight w:val="283"/>
          <w:trPrChange w:id="1156" w:author="Ulrike Hiltner" w:date="2018-03-06T09:54:00Z">
            <w:trPr>
              <w:trHeight w:val="283"/>
            </w:trPr>
          </w:trPrChange>
        </w:trPr>
        <w:tc>
          <w:tcPr>
            <w:tcW w:w="303" w:type="pct"/>
            <w:tcBorders>
              <w:top w:val="single" w:sz="4" w:space="0" w:color="auto"/>
            </w:tcBorders>
            <w:tcPrChange w:id="1157" w:author="Ulrike Hiltner" w:date="2018-03-06T09:54:00Z">
              <w:tcPr>
                <w:tcW w:w="294" w:type="pct"/>
                <w:gridSpan w:val="2"/>
                <w:tcBorders>
                  <w:top w:val="single" w:sz="4" w:space="0" w:color="auto"/>
                </w:tcBorders>
              </w:tcPr>
            </w:tcPrChange>
          </w:tcPr>
          <w:p w:rsidR="00744319" w:rsidRPr="00725E78" w:rsidRDefault="00744319" w:rsidP="00725E78">
            <w:pPr>
              <w:pStyle w:val="Tablestyle"/>
              <w:rPr>
                <w:rFonts w:asciiTheme="minorHAnsi" w:hAnsiTheme="minorHAnsi"/>
                <w:sz w:val="18"/>
                <w:szCs w:val="18"/>
              </w:rPr>
            </w:pPr>
            <w:r w:rsidRPr="00725E78">
              <w:rPr>
                <w:rFonts w:asciiTheme="minorHAnsi" w:hAnsiTheme="minorHAnsi"/>
                <w:sz w:val="18"/>
                <w:szCs w:val="18"/>
              </w:rPr>
              <w:t>total</w:t>
            </w:r>
          </w:p>
        </w:tc>
        <w:tc>
          <w:tcPr>
            <w:tcW w:w="593" w:type="pct"/>
            <w:tcBorders>
              <w:top w:val="single" w:sz="4" w:space="0" w:color="auto"/>
            </w:tcBorders>
            <w:tcPrChange w:id="1158" w:author="Ulrike Hiltner" w:date="2018-03-06T09:54:00Z">
              <w:tcPr>
                <w:tcW w:w="697" w:type="pct"/>
                <w:gridSpan w:val="2"/>
                <w:tcBorders>
                  <w:top w:val="single" w:sz="4" w:space="0" w:color="auto"/>
                </w:tcBorders>
              </w:tcPr>
            </w:tcPrChange>
          </w:tcPr>
          <w:p w:rsidR="00744319" w:rsidRPr="00725E78" w:rsidRDefault="00744319" w:rsidP="00725E78">
            <w:pPr>
              <w:pStyle w:val="Tablestyle"/>
              <w:rPr>
                <w:rFonts w:asciiTheme="minorHAnsi" w:hAnsiTheme="minorHAnsi"/>
                <w:sz w:val="18"/>
                <w:szCs w:val="18"/>
              </w:rPr>
            </w:pPr>
          </w:p>
        </w:tc>
        <w:tc>
          <w:tcPr>
            <w:tcW w:w="812" w:type="pct"/>
            <w:tcBorders>
              <w:top w:val="single" w:sz="4" w:space="0" w:color="auto"/>
            </w:tcBorders>
            <w:tcPrChange w:id="1159" w:author="Ulrike Hiltner" w:date="2018-03-06T09:54:00Z">
              <w:tcPr>
                <w:tcW w:w="783" w:type="pct"/>
                <w:gridSpan w:val="2"/>
                <w:tcBorders>
                  <w:top w:val="single" w:sz="4" w:space="0" w:color="auto"/>
                </w:tcBorders>
              </w:tcPr>
            </w:tcPrChange>
          </w:tcPr>
          <w:p w:rsidR="00744319" w:rsidRPr="00725E78" w:rsidRDefault="00744319" w:rsidP="00725E78">
            <w:pPr>
              <w:pStyle w:val="Tablestyle"/>
              <w:rPr>
                <w:rFonts w:asciiTheme="minorHAnsi" w:hAnsiTheme="minorHAnsi"/>
                <w:sz w:val="18"/>
                <w:szCs w:val="18"/>
              </w:rPr>
            </w:pPr>
          </w:p>
        </w:tc>
        <w:tc>
          <w:tcPr>
            <w:tcW w:w="619" w:type="pct"/>
            <w:tcBorders>
              <w:top w:val="single" w:sz="4" w:space="0" w:color="auto"/>
            </w:tcBorders>
            <w:tcPrChange w:id="1160" w:author="Ulrike Hiltner" w:date="2018-03-06T09:54:00Z">
              <w:tcPr>
                <w:tcW w:w="597" w:type="pct"/>
                <w:gridSpan w:val="2"/>
                <w:tcBorders>
                  <w:top w:val="single" w:sz="4" w:space="0" w:color="auto"/>
                </w:tcBorders>
              </w:tcPr>
            </w:tcPrChange>
          </w:tcPr>
          <w:p w:rsidR="00744319" w:rsidRPr="00725E78" w:rsidRDefault="00744319" w:rsidP="00725E78">
            <w:pPr>
              <w:pStyle w:val="Tablestyle"/>
              <w:rPr>
                <w:rFonts w:asciiTheme="minorHAnsi" w:hAnsiTheme="minorHAnsi"/>
                <w:sz w:val="18"/>
                <w:szCs w:val="18"/>
              </w:rPr>
            </w:pPr>
          </w:p>
        </w:tc>
        <w:tc>
          <w:tcPr>
            <w:tcW w:w="911" w:type="pct"/>
            <w:tcBorders>
              <w:top w:val="single" w:sz="4" w:space="0" w:color="auto"/>
            </w:tcBorders>
            <w:tcPrChange w:id="1161" w:author="Ulrike Hiltner" w:date="2018-03-06T09:54:00Z">
              <w:tcPr>
                <w:tcW w:w="877" w:type="pct"/>
                <w:gridSpan w:val="2"/>
                <w:tcBorders>
                  <w:top w:val="single" w:sz="4" w:space="0" w:color="auto"/>
                </w:tcBorders>
              </w:tcPr>
            </w:tcPrChange>
          </w:tcPr>
          <w:p w:rsidR="00744319" w:rsidRPr="00725E78" w:rsidRDefault="00A72A01" w:rsidP="00725E78">
            <w:pPr>
              <w:pStyle w:val="Tablestyle"/>
              <w:rPr>
                <w:rFonts w:asciiTheme="minorHAnsi" w:hAnsiTheme="minorHAnsi"/>
                <w:sz w:val="18"/>
                <w:szCs w:val="18"/>
              </w:rPr>
            </w:pPr>
            <w:r w:rsidRPr="00725E78">
              <w:rPr>
                <w:rFonts w:asciiTheme="minorHAnsi" w:hAnsiTheme="minorHAnsi"/>
                <w:sz w:val="18"/>
                <w:szCs w:val="18"/>
              </w:rPr>
              <w:t>620.64</w:t>
            </w:r>
          </w:p>
        </w:tc>
        <w:tc>
          <w:tcPr>
            <w:tcW w:w="911" w:type="pct"/>
            <w:tcBorders>
              <w:top w:val="single" w:sz="4" w:space="0" w:color="auto"/>
            </w:tcBorders>
            <w:tcPrChange w:id="1162" w:author="Ulrike Hiltner" w:date="2018-03-06T09:54:00Z">
              <w:tcPr>
                <w:tcW w:w="877" w:type="pct"/>
                <w:gridSpan w:val="2"/>
                <w:tcBorders>
                  <w:top w:val="single" w:sz="4" w:space="0" w:color="auto"/>
                </w:tcBorders>
              </w:tcPr>
            </w:tcPrChange>
          </w:tcPr>
          <w:p w:rsidR="00744319" w:rsidRPr="00725E78" w:rsidRDefault="00A72A01" w:rsidP="00725E78">
            <w:pPr>
              <w:pStyle w:val="Tablestyle"/>
              <w:rPr>
                <w:rFonts w:asciiTheme="minorHAnsi" w:hAnsiTheme="minorHAnsi"/>
                <w:sz w:val="18"/>
                <w:szCs w:val="18"/>
              </w:rPr>
            </w:pPr>
            <w:r w:rsidRPr="00725E78">
              <w:rPr>
                <w:rFonts w:asciiTheme="minorHAnsi" w:hAnsiTheme="minorHAnsi"/>
                <w:sz w:val="18"/>
                <w:szCs w:val="18"/>
              </w:rPr>
              <w:t>417.81</w:t>
            </w:r>
          </w:p>
        </w:tc>
        <w:tc>
          <w:tcPr>
            <w:tcW w:w="851" w:type="pct"/>
            <w:tcBorders>
              <w:top w:val="single" w:sz="4" w:space="0" w:color="auto"/>
            </w:tcBorders>
            <w:tcPrChange w:id="1163" w:author="Ulrike Hiltner" w:date="2018-03-06T09:54:00Z">
              <w:tcPr>
                <w:tcW w:w="875" w:type="pct"/>
                <w:gridSpan w:val="2"/>
                <w:tcBorders>
                  <w:top w:val="single" w:sz="4" w:space="0" w:color="auto"/>
                </w:tcBorders>
              </w:tcPr>
            </w:tcPrChange>
          </w:tcPr>
          <w:p w:rsidR="00744319" w:rsidRPr="00725E78" w:rsidRDefault="00A72A01" w:rsidP="00725E78">
            <w:pPr>
              <w:pStyle w:val="Tablestyle"/>
              <w:rPr>
                <w:rFonts w:asciiTheme="minorHAnsi" w:hAnsiTheme="minorHAnsi"/>
                <w:sz w:val="18"/>
                <w:szCs w:val="18"/>
              </w:rPr>
            </w:pPr>
            <w:r w:rsidRPr="00725E78">
              <w:rPr>
                <w:rFonts w:asciiTheme="minorHAnsi" w:hAnsiTheme="minorHAnsi"/>
                <w:sz w:val="18"/>
                <w:szCs w:val="18"/>
              </w:rPr>
              <w:t>30.72</w:t>
            </w:r>
          </w:p>
        </w:tc>
      </w:tr>
    </w:tbl>
    <w:p w:rsidR="00D7084D" w:rsidRDefault="00C07449" w:rsidP="002C753F">
      <w:pPr>
        <w:pStyle w:val="berschrift2"/>
        <w:rPr>
          <w:ins w:id="1164" w:author="Ulrike Hiltner" w:date="2018-03-02T14:45:00Z"/>
        </w:rPr>
      </w:pPr>
      <w:bookmarkStart w:id="1165" w:name="the-simulation-experiment-disturbance-by"/>
      <w:bookmarkEnd w:id="1165"/>
      <w:ins w:id="1166" w:author="Ulrike Hiltner" w:date="2018-03-12T13:17:00Z">
        <w:r>
          <w:t xml:space="preserve">2.4 </w:t>
        </w:r>
      </w:ins>
      <w:del w:id="1167" w:author="Ulrike Hiltner" w:date="2018-03-12T12:34:00Z">
        <w:r w:rsidR="00450098" w:rsidRPr="00450098" w:rsidDel="00CB0D55">
          <w:delText xml:space="preserve">2.4. </w:delText>
        </w:r>
      </w:del>
      <w:del w:id="1168" w:author="Ulrike Hiltner" w:date="2018-04-10T12:48:00Z">
        <w:r w:rsidR="00450098" w:rsidRPr="00450098" w:rsidDel="00912A12">
          <w:delText>The simulation experiment</w:delText>
        </w:r>
      </w:del>
      <w:del w:id="1169" w:author="Ulrike Hiltner" w:date="2018-03-02T14:37:00Z">
        <w:r w:rsidR="00450098" w:rsidRPr="00450098" w:rsidDel="00FC66B6">
          <w:delText>:</w:delText>
        </w:r>
      </w:del>
      <w:ins w:id="1170" w:author="Ulrike Hiltner" w:date="2018-04-10T12:48:00Z">
        <w:r w:rsidR="00912A12">
          <w:t>Simulation of</w:t>
        </w:r>
      </w:ins>
      <w:ins w:id="1171" w:author="Ulrike Hiltner" w:date="2018-04-10T12:49:00Z">
        <w:r w:rsidR="00912A12">
          <w:t xml:space="preserve"> different</w:t>
        </w:r>
      </w:ins>
      <w:r w:rsidR="00450098" w:rsidRPr="00450098">
        <w:t xml:space="preserve"> </w:t>
      </w:r>
      <w:del w:id="1172" w:author="Ulrike Hiltner" w:date="2018-03-01T16:29:00Z">
        <w:r w:rsidR="00450098" w:rsidRPr="00450098" w:rsidDel="007249BB">
          <w:delText xml:space="preserve">Disturbance by </w:delText>
        </w:r>
      </w:del>
      <w:r w:rsidR="00450098" w:rsidRPr="00450098">
        <w:t>selective logging</w:t>
      </w:r>
      <w:ins w:id="1173" w:author="Ulrike Hiltner" w:date="2018-04-10T12:49:00Z">
        <w:r w:rsidR="00912A12">
          <w:t xml:space="preserve"> intensities</w:t>
        </w:r>
      </w:ins>
    </w:p>
    <w:p w:rsidR="004B7086" w:rsidRPr="004D04AD" w:rsidDel="00487FAB" w:rsidRDefault="004B7086">
      <w:pPr>
        <w:rPr>
          <w:del w:id="1174" w:author="Ulrike Hiltner" w:date="2018-03-02T14:58:00Z"/>
          <w:b/>
          <w:bCs/>
          <w:lang w:val="en-US"/>
          <w:rPrChange w:id="1175" w:author="Ulrike Hiltner" w:date="2018-04-24T10:10:00Z">
            <w:rPr>
              <w:del w:id="1176" w:author="Ulrike Hiltner" w:date="2018-03-02T14:58:00Z"/>
              <w:rFonts w:ascii="Times New Roman" w:eastAsiaTheme="minorHAnsi" w:hAnsi="Times New Roman" w:cstheme="minorBidi"/>
              <w:b w:val="0"/>
              <w:bCs w:val="0"/>
              <w:color w:val="auto"/>
              <w:sz w:val="22"/>
              <w:szCs w:val="22"/>
            </w:rPr>
          </w:rPrChange>
        </w:rPr>
        <w:pPrChange w:id="1177" w:author="Ulrike Hiltner" w:date="2018-03-02T14:45:00Z">
          <w:pPr>
            <w:pStyle w:val="berschrift2"/>
          </w:pPr>
        </w:pPrChange>
      </w:pPr>
    </w:p>
    <w:p w:rsidR="00D7084D" w:rsidRPr="00450098" w:rsidDel="00770627" w:rsidRDefault="00450098">
      <w:pPr>
        <w:rPr>
          <w:del w:id="1178" w:author="Ulrike Hiltner" w:date="2018-03-01T16:49:00Z"/>
          <w:lang w:val="en-US"/>
        </w:rPr>
      </w:pPr>
      <w:del w:id="1179" w:author="Ulrike Hiltner" w:date="2018-03-01T16:31:00Z">
        <w:r w:rsidRPr="00450098" w:rsidDel="007249BB">
          <w:rPr>
            <w:lang w:val="en-US"/>
          </w:rPr>
          <w:delText xml:space="preserve">The third research question was to carry out a simulation experiment based on the validated FORMIND forest model including a management module of the Paracou test site. </w:delText>
        </w:r>
      </w:del>
      <w:del w:id="1180" w:author="Ulrike Hiltner" w:date="2018-03-01T16:51:00Z">
        <w:r w:rsidRPr="00450098" w:rsidDel="00770627">
          <w:rPr>
            <w:lang w:val="en-US"/>
          </w:rPr>
          <w:delText xml:space="preserve">We simulated </w:delText>
        </w:r>
      </w:del>
      <w:del w:id="1181" w:author="Ulrike Hiltner" w:date="2018-03-01T16:31:00Z">
        <w:r w:rsidRPr="00450098" w:rsidDel="007249BB">
          <w:rPr>
            <w:lang w:val="en-US"/>
          </w:rPr>
          <w:delText xml:space="preserve">two </w:delText>
        </w:r>
      </w:del>
      <w:del w:id="1182" w:author="Ulrike Hiltner" w:date="2018-03-01T16:51:00Z">
        <w:r w:rsidRPr="00450098" w:rsidDel="00770627">
          <w:rPr>
            <w:lang w:val="en-US"/>
          </w:rPr>
          <w:delText>logging scenarios</w:delText>
        </w:r>
      </w:del>
      <w:del w:id="1183" w:author="Ulrike Hiltner" w:date="2018-03-01T16:32:00Z">
        <w:r w:rsidRPr="00450098" w:rsidDel="007249BB">
          <w:rPr>
            <w:lang w:val="en-US"/>
          </w:rPr>
          <w:delText xml:space="preserve"> (</w:delText>
        </w:r>
        <w:r w:rsidRPr="00450098" w:rsidDel="007249BB">
          <w:rPr>
            <w:i/>
            <w:lang w:val="en-US"/>
          </w:rPr>
          <w:delText>Reduced Impact Logging RIL</w:delText>
        </w:r>
        <w:r w:rsidRPr="00450098" w:rsidDel="007249BB">
          <w:rPr>
            <w:lang w:val="en-US"/>
          </w:rPr>
          <w:delText xml:space="preserve">, </w:delText>
        </w:r>
        <w:r w:rsidRPr="00450098" w:rsidDel="007249BB">
          <w:rPr>
            <w:i/>
            <w:lang w:val="en-US"/>
          </w:rPr>
          <w:delText>Conventional Logging CONs</w:delText>
        </w:r>
        <w:r w:rsidRPr="00450098" w:rsidDel="007249BB">
          <w:rPr>
            <w:lang w:val="en-US"/>
          </w:rPr>
          <w:delText>)</w:delText>
        </w:r>
      </w:del>
      <w:del w:id="1184" w:author="Ulrike Hiltner" w:date="2018-03-01T16:51:00Z">
        <w:r w:rsidRPr="00450098" w:rsidDel="00770627">
          <w:rPr>
            <w:lang w:val="en-US"/>
          </w:rPr>
          <w:delText xml:space="preserve"> and a reference</w:delText>
        </w:r>
      </w:del>
      <w:del w:id="1185" w:author="Ulrike Hiltner" w:date="2018-03-01T16:34:00Z">
        <w:r w:rsidRPr="00450098" w:rsidDel="007249BB">
          <w:rPr>
            <w:lang w:val="en-US"/>
          </w:rPr>
          <w:delText xml:space="preserve"> scenario </w:delText>
        </w:r>
        <w:r w:rsidRPr="00450098" w:rsidDel="007249BB">
          <w:rPr>
            <w:i/>
            <w:lang w:val="en-US"/>
          </w:rPr>
          <w:delText>RSc</w:delText>
        </w:r>
      </w:del>
      <w:del w:id="1186" w:author="Ulrike Hiltner" w:date="2018-03-01T16:51:00Z">
        <w:r w:rsidRPr="00450098" w:rsidDel="00770627">
          <w:rPr>
            <w:lang w:val="en-US"/>
          </w:rPr>
          <w:delText xml:space="preserve">. The </w:delText>
        </w:r>
      </w:del>
      <w:del w:id="1187" w:author="Ulrike Hiltner" w:date="2018-03-01T16:35:00Z">
        <w:r w:rsidRPr="007249BB" w:rsidDel="007249BB">
          <w:rPr>
            <w:lang w:val="en-US"/>
            <w:rPrChange w:id="1188" w:author="Ulrike Hiltner" w:date="2018-03-01T16:35:00Z">
              <w:rPr>
                <w:i/>
                <w:lang w:val="en-US"/>
              </w:rPr>
            </w:rPrChange>
          </w:rPr>
          <w:delText>RSc</w:delText>
        </w:r>
        <w:r w:rsidRPr="007249BB" w:rsidDel="007249BB">
          <w:rPr>
            <w:lang w:val="en-US"/>
          </w:rPr>
          <w:delText xml:space="preserve"> scenario</w:delText>
        </w:r>
      </w:del>
      <w:del w:id="1189" w:author="Ulrike Hiltner" w:date="2018-03-01T16:51:00Z">
        <w:r w:rsidRPr="00450098" w:rsidDel="00770627">
          <w:rPr>
            <w:lang w:val="en-US"/>
          </w:rPr>
          <w:delText xml:space="preserve"> illustrates the undisturbed growth of the forest stand in </w:delText>
        </w:r>
      </w:del>
      <w:del w:id="1190" w:author="Ulrike Hiltner" w:date="2018-03-01T16:35:00Z">
        <w:r w:rsidRPr="00450098" w:rsidDel="007249BB">
          <w:rPr>
            <w:lang w:val="en-US"/>
          </w:rPr>
          <w:delText>a</w:delText>
        </w:r>
      </w:del>
      <w:del w:id="1191" w:author="Ulrike Hiltner" w:date="2018-03-01T16:51:00Z">
        <w:r w:rsidRPr="00450098" w:rsidDel="00770627">
          <w:rPr>
            <w:lang w:val="en-US"/>
          </w:rPr>
          <w:delText xml:space="preserve"> equilibrium phase, </w:delText>
        </w:r>
      </w:del>
      <w:del w:id="1192" w:author="Ulrike Hiltner" w:date="2018-03-01T16:35:00Z">
        <w:r w:rsidRPr="00450098" w:rsidDel="007249BB">
          <w:rPr>
            <w:lang w:val="en-US"/>
          </w:rPr>
          <w:delText xml:space="preserve">without </w:delText>
        </w:r>
      </w:del>
      <w:del w:id="1193" w:author="Ulrike Hiltner" w:date="2018-03-01T16:51:00Z">
        <w:r w:rsidRPr="00450098" w:rsidDel="00770627">
          <w:rPr>
            <w:lang w:val="en-US"/>
          </w:rPr>
          <w:delText xml:space="preserve">selective logging. For the </w:delText>
        </w:r>
      </w:del>
      <w:del w:id="1194" w:author="Ulrike Hiltner" w:date="2018-03-01T16:36:00Z">
        <w:r w:rsidRPr="00450098" w:rsidDel="007249BB">
          <w:rPr>
            <w:lang w:val="en-US"/>
          </w:rPr>
          <w:delText xml:space="preserve">disturbance </w:delText>
        </w:r>
      </w:del>
      <w:del w:id="1195" w:author="Ulrike Hiltner" w:date="2018-03-01T16:51:00Z">
        <w:r w:rsidRPr="00450098" w:rsidDel="00770627">
          <w:rPr>
            <w:lang w:val="en-US"/>
          </w:rPr>
          <w:delText xml:space="preserve">simulation we switched on the management module </w:delText>
        </w:r>
      </w:del>
      <w:del w:id="1196" w:author="Ulrike Hiltner" w:date="2018-03-01T16:36:00Z">
        <w:r w:rsidRPr="00450098" w:rsidDel="007249BB">
          <w:rPr>
            <w:lang w:val="en-US"/>
          </w:rPr>
          <w:delText xml:space="preserve">for </w:delText>
        </w:r>
      </w:del>
      <w:del w:id="1197" w:author="Ulrike Hiltner" w:date="2018-03-01T16:51:00Z">
        <w:r w:rsidRPr="00450098" w:rsidDel="00770627">
          <w:rPr>
            <w:lang w:val="en-US"/>
          </w:rPr>
          <w:delText xml:space="preserve">the FORMIND forest model and simulated one logging event. The </w:delText>
        </w:r>
      </w:del>
      <w:del w:id="1198" w:author="Ulrike Hiltner" w:date="2018-03-01T16:45:00Z">
        <w:r w:rsidRPr="00450098" w:rsidDel="00844369">
          <w:rPr>
            <w:i/>
            <w:lang w:val="en-US"/>
          </w:rPr>
          <w:delText>RIL</w:delText>
        </w:r>
        <w:r w:rsidRPr="00450098" w:rsidDel="00844369">
          <w:rPr>
            <w:lang w:val="en-US"/>
          </w:rPr>
          <w:delText xml:space="preserve"> </w:delText>
        </w:r>
      </w:del>
      <w:del w:id="1199" w:author="Ulrike Hiltner" w:date="2018-03-01T16:51:00Z">
        <w:r w:rsidRPr="00450098" w:rsidDel="00770627">
          <w:rPr>
            <w:lang w:val="en-US"/>
          </w:rPr>
          <w:delText>scenario was developed against the background of the experimental treatment method on the T1-</w:delText>
        </w:r>
      </w:del>
      <w:del w:id="1200" w:author="Ulrike Hiltner" w:date="2018-03-01T16:46:00Z">
        <w:r w:rsidRPr="00844369" w:rsidDel="00844369">
          <w:rPr>
            <w:lang w:val="en-US"/>
            <w:rPrChange w:id="1201" w:author="Ulrike Hiltner" w:date="2018-03-01T16:46:00Z">
              <w:rPr>
                <w:i/>
                <w:lang w:val="en-US"/>
              </w:rPr>
            </w:rPrChange>
          </w:rPr>
          <w:delText>RIL</w:delText>
        </w:r>
        <w:r w:rsidRPr="00844369" w:rsidDel="00844369">
          <w:rPr>
            <w:lang w:val="en-US"/>
          </w:rPr>
          <w:delText xml:space="preserve"> </w:delText>
        </w:r>
      </w:del>
      <w:del w:id="1202" w:author="Ulrike Hiltner" w:date="2018-03-01T16:51:00Z">
        <w:r w:rsidRPr="00450098" w:rsidDel="00770627">
          <w:rPr>
            <w:lang w:val="en-US"/>
          </w:rPr>
          <w:delText xml:space="preserve">plots of the Paracou test site. The </w:delText>
        </w:r>
      </w:del>
      <w:del w:id="1203" w:author="Ulrike Hiltner" w:date="2018-03-01T16:46:00Z">
        <w:r w:rsidRPr="00844369" w:rsidDel="00844369">
          <w:rPr>
            <w:lang w:val="en-US"/>
            <w:rPrChange w:id="1204" w:author="Ulrike Hiltner" w:date="2018-03-01T16:46:00Z">
              <w:rPr>
                <w:i/>
                <w:lang w:val="en-US"/>
              </w:rPr>
            </w:rPrChange>
          </w:rPr>
          <w:delText>CONs</w:delText>
        </w:r>
        <w:r w:rsidRPr="00844369" w:rsidDel="00844369">
          <w:rPr>
            <w:lang w:val="en-US"/>
          </w:rPr>
          <w:delText xml:space="preserve"> </w:delText>
        </w:r>
      </w:del>
      <w:del w:id="1205" w:author="Ulrike Hiltner" w:date="2018-03-01T16:51:00Z">
        <w:r w:rsidRPr="00450098" w:rsidDel="00770627">
          <w:rPr>
            <w:lang w:val="en-US"/>
          </w:rPr>
          <w:delText xml:space="preserve">scenario </w:delText>
        </w:r>
      </w:del>
      <w:del w:id="1206" w:author="Ulrike Hiltner" w:date="2018-03-01T16:47:00Z">
        <w:r w:rsidRPr="00450098" w:rsidDel="00770627">
          <w:rPr>
            <w:lang w:val="en-US"/>
          </w:rPr>
          <w:delText>is a</w:delText>
        </w:r>
      </w:del>
      <w:del w:id="1207" w:author="Ulrike Hiltner" w:date="2018-03-01T16:51:00Z">
        <w:r w:rsidRPr="00450098" w:rsidDel="00770627">
          <w:rPr>
            <w:lang w:val="en-US"/>
          </w:rPr>
          <w:delText xml:space="preserve"> fictitious </w:delText>
        </w:r>
      </w:del>
      <w:del w:id="1208" w:author="Ulrike Hiltner" w:date="2018-03-01T16:47:00Z">
        <w:r w:rsidRPr="00450098" w:rsidDel="00770627">
          <w:rPr>
            <w:lang w:val="en-US"/>
          </w:rPr>
          <w:delText xml:space="preserve">scenario </w:delText>
        </w:r>
      </w:del>
      <w:del w:id="1209" w:author="Ulrike Hiltner" w:date="2018-03-01T16:51:00Z">
        <w:r w:rsidRPr="00450098" w:rsidDel="00770627">
          <w:rPr>
            <w:lang w:val="en-US"/>
          </w:rPr>
          <w:delText xml:space="preserve">with which the consequences of </w:delText>
        </w:r>
      </w:del>
      <w:del w:id="1210" w:author="Ulrike Hiltner" w:date="2018-03-01T16:47:00Z">
        <w:r w:rsidRPr="00450098" w:rsidDel="00770627">
          <w:rPr>
            <w:lang w:val="en-US"/>
          </w:rPr>
          <w:delText xml:space="preserve">increasing </w:delText>
        </w:r>
      </w:del>
      <w:del w:id="1211" w:author="Ulrike Hiltner" w:date="2018-03-01T16:51:00Z">
        <w:r w:rsidRPr="00450098" w:rsidDel="00770627">
          <w:rPr>
            <w:lang w:val="en-US"/>
          </w:rPr>
          <w:delText xml:space="preserve">logging </w:delText>
        </w:r>
      </w:del>
      <w:del w:id="1212" w:author="Ulrike Hiltner" w:date="2018-03-01T16:47:00Z">
        <w:r w:rsidRPr="00450098" w:rsidDel="00770627">
          <w:rPr>
            <w:lang w:val="en-US"/>
          </w:rPr>
          <w:delText xml:space="preserve">damage </w:delText>
        </w:r>
      </w:del>
      <w:del w:id="1213" w:author="Ulrike Hiltner" w:date="2018-03-01T16:51:00Z">
        <w:r w:rsidRPr="00450098" w:rsidDel="00770627">
          <w:rPr>
            <w:lang w:val="en-US"/>
          </w:rPr>
          <w:delText>intensit</w:delText>
        </w:r>
      </w:del>
      <w:del w:id="1214" w:author="Ulrike Hiltner" w:date="2018-03-01T16:47:00Z">
        <w:r w:rsidRPr="00450098" w:rsidDel="00770627">
          <w:rPr>
            <w:lang w:val="en-US"/>
          </w:rPr>
          <w:delText>y</w:delText>
        </w:r>
      </w:del>
      <w:del w:id="1215" w:author="Ulrike Hiltner" w:date="2018-03-01T16:48:00Z">
        <w:r w:rsidRPr="00450098" w:rsidDel="00770627">
          <w:rPr>
            <w:lang w:val="en-US"/>
          </w:rPr>
          <w:delText xml:space="preserve"> </w:delText>
        </w:r>
        <w:r w:rsidRPr="00450098" w:rsidDel="00770627">
          <w:rPr>
            <w:i/>
            <w:lang w:val="en-US"/>
          </w:rPr>
          <w:delText>dam</w:delText>
        </w:r>
        <w:r w:rsidRPr="00450098" w:rsidDel="00770627">
          <w:rPr>
            <w:i/>
            <w:vertAlign w:val="subscript"/>
            <w:lang w:val="en-US"/>
          </w:rPr>
          <w:delText>l</w:delText>
        </w:r>
        <w:r w:rsidRPr="00450098" w:rsidDel="00770627">
          <w:rPr>
            <w:lang w:val="en-US"/>
          </w:rPr>
          <w:delText xml:space="preserve"> depending on different </w:delText>
        </w:r>
        <w:r w:rsidRPr="00450098" w:rsidDel="00770627">
          <w:rPr>
            <w:i/>
            <w:lang w:val="en-US"/>
          </w:rPr>
          <w:delText>dbh</w:delText>
        </w:r>
        <w:r w:rsidRPr="00450098" w:rsidDel="00770627">
          <w:rPr>
            <w:lang w:val="en-US"/>
          </w:rPr>
          <w:delText xml:space="preserve"> classes </w:delText>
        </w:r>
        <w:r w:rsidRPr="00450098" w:rsidDel="00770627">
          <w:rPr>
            <w:i/>
            <w:lang w:val="en-US"/>
          </w:rPr>
          <w:delText>dam</w:delText>
        </w:r>
        <w:r w:rsidRPr="00450098" w:rsidDel="00770627">
          <w:rPr>
            <w:i/>
            <w:vertAlign w:val="subscript"/>
            <w:lang w:val="en-US"/>
          </w:rPr>
          <w:delText>dia</w:delText>
        </w:r>
        <w:r w:rsidRPr="00450098" w:rsidDel="00770627">
          <w:rPr>
            <w:lang w:val="en-US"/>
          </w:rPr>
          <w:delText xml:space="preserve"> </w:delText>
        </w:r>
      </w:del>
      <w:del w:id="1216" w:author="Ulrike Hiltner" w:date="2018-03-01T16:51:00Z">
        <w:r w:rsidRPr="00450098" w:rsidDel="00770627">
          <w:rPr>
            <w:lang w:val="en-US"/>
          </w:rPr>
          <w:delText xml:space="preserve">could be </w:delText>
        </w:r>
      </w:del>
      <w:del w:id="1217" w:author="Ulrike Hiltner" w:date="2018-03-01T16:50:00Z">
        <w:r w:rsidRPr="00450098" w:rsidDel="00770627">
          <w:rPr>
            <w:lang w:val="en-US"/>
          </w:rPr>
          <w:delText>investigated.</w:delText>
        </w:r>
      </w:del>
      <w:del w:id="1218" w:author="Ulrike Hiltner" w:date="2018-03-01T16:49:00Z">
        <w:r w:rsidRPr="00450098" w:rsidDel="00770627">
          <w:rPr>
            <w:lang w:val="en-US"/>
          </w:rPr>
          <w:delText xml:space="preserve"> In </w:delText>
        </w:r>
      </w:del>
      <w:del w:id="1219" w:author="Ulrike Hiltner" w:date="2018-03-01T16:48:00Z">
        <w:r w:rsidRPr="00450098" w:rsidDel="00770627">
          <w:rPr>
            <w:lang w:val="en-US"/>
          </w:rPr>
          <w:delText xml:space="preserve">both </w:delText>
        </w:r>
      </w:del>
      <w:del w:id="1220" w:author="Ulrike Hiltner" w:date="2018-03-01T16:49:00Z">
        <w:r w:rsidRPr="00450098" w:rsidDel="00770627">
          <w:rPr>
            <w:lang w:val="en-US"/>
          </w:rPr>
          <w:delText>logging scenarios, it was taken into account whether harvest-able trees were possibly damaged during the logging event and whether the fall direction of the cut trees was checked (decision parameters: yes/no). We have varied the following parameter values as shown in Tab. 2.2:</w:delText>
        </w:r>
      </w:del>
    </w:p>
    <w:p w:rsidR="00D7084D" w:rsidRPr="00450098" w:rsidDel="00770627" w:rsidRDefault="00450098">
      <w:pPr>
        <w:rPr>
          <w:del w:id="1221" w:author="Ulrike Hiltner" w:date="2018-03-01T16:49:00Z"/>
          <w:lang w:val="en-US"/>
        </w:rPr>
      </w:pPr>
      <w:del w:id="1222" w:author="Ulrike Hiltner" w:date="2018-03-01T16:49:00Z">
        <w:r w:rsidRPr="00450098" w:rsidDel="00770627">
          <w:rPr>
            <w:lang w:val="en-US"/>
          </w:rPr>
          <w:delText>Tab. 2.2: Parameter settings used for the simulation scenarios to investigate two different damage intensities during selective logging (</w:delText>
        </w:r>
        <w:r w:rsidRPr="00450098" w:rsidDel="00770627">
          <w:rPr>
            <w:i/>
            <w:lang w:val="en-US"/>
          </w:rPr>
          <w:delText>CONs</w:delText>
        </w:r>
        <w:r w:rsidRPr="00450098" w:rsidDel="00770627">
          <w:rPr>
            <w:lang w:val="en-US"/>
          </w:rPr>
          <w:delText xml:space="preserve">, </w:delText>
        </w:r>
        <w:r w:rsidRPr="00450098" w:rsidDel="00770627">
          <w:rPr>
            <w:i/>
            <w:lang w:val="en-US"/>
          </w:rPr>
          <w:delText>RIL</w:delText>
        </w:r>
        <w:r w:rsidRPr="00450098" w:rsidDel="00770627">
          <w:rPr>
            <w:lang w:val="en-US"/>
          </w:rPr>
          <w:delText xml:space="preserve">) and compare this with a reference </w:delText>
        </w:r>
        <w:r w:rsidRPr="00450098" w:rsidDel="00770627">
          <w:rPr>
            <w:i/>
            <w:lang w:val="en-US"/>
          </w:rPr>
          <w:delText>RSc</w:delText>
        </w:r>
        <w:r w:rsidRPr="00450098" w:rsidDel="00770627">
          <w:rPr>
            <w:lang w:val="en-US"/>
          </w:rPr>
          <w:delText xml:space="preserve"> showing undisturbed growth conditions.</w:delText>
        </w:r>
      </w:del>
    </w:p>
    <w:tbl>
      <w:tblPr>
        <w:tblW w:w="5000" w:type="pct"/>
        <w:tblLook w:val="07E0" w:firstRow="1" w:lastRow="1" w:firstColumn="1" w:lastColumn="1" w:noHBand="1" w:noVBand="1"/>
      </w:tblPr>
      <w:tblGrid>
        <w:gridCol w:w="3099"/>
        <w:gridCol w:w="559"/>
        <w:gridCol w:w="1592"/>
        <w:gridCol w:w="2463"/>
        <w:gridCol w:w="1635"/>
        <w:gridCol w:w="222"/>
      </w:tblGrid>
      <w:tr w:rsidR="00177113" w:rsidRPr="004D04AD" w:rsidDel="00CB0D55">
        <w:trPr>
          <w:del w:id="1223" w:author="Ulrike Hiltner" w:date="2018-03-12T12:34:00Z"/>
        </w:trPr>
        <w:tc>
          <w:tcPr>
            <w:tcW w:w="0" w:type="auto"/>
            <w:vAlign w:val="bottom"/>
          </w:tcPr>
          <w:p w:rsidR="00D7084D" w:rsidRPr="00770627" w:rsidDel="00770627" w:rsidRDefault="00450098">
            <w:pPr>
              <w:rPr>
                <w:del w:id="1224" w:author="Ulrike Hiltner" w:date="2018-03-01T16:49:00Z"/>
                <w:lang w:val="en-US"/>
                <w:rPrChange w:id="1225" w:author="Ulrike Hiltner" w:date="2018-03-01T16:50:00Z">
                  <w:rPr>
                    <w:del w:id="1226" w:author="Ulrike Hiltner" w:date="2018-03-01T16:49:00Z"/>
                  </w:rPr>
                </w:rPrChange>
              </w:rPr>
              <w:pPrChange w:id="1227" w:author="Ulrike Hiltner" w:date="2018-03-01T16:49:00Z">
                <w:pPr>
                  <w:jc w:val="left"/>
                </w:pPr>
              </w:pPrChange>
            </w:pPr>
            <w:del w:id="1228" w:author="Ulrike Hiltner" w:date="2018-03-01T16:49:00Z">
              <w:r w:rsidRPr="00770627" w:rsidDel="00770627">
                <w:rPr>
                  <w:lang w:val="en-US"/>
                  <w:rPrChange w:id="1229" w:author="Ulrike Hiltner" w:date="2018-03-01T16:50:00Z">
                    <w:rPr/>
                  </w:rPrChange>
                </w:rPr>
                <w:delText>parameter meaning</w:delText>
              </w:r>
            </w:del>
          </w:p>
        </w:tc>
        <w:tc>
          <w:tcPr>
            <w:tcW w:w="0" w:type="auto"/>
            <w:vAlign w:val="bottom"/>
          </w:tcPr>
          <w:p w:rsidR="00D7084D" w:rsidRPr="00770627" w:rsidDel="00770627" w:rsidRDefault="00450098">
            <w:pPr>
              <w:rPr>
                <w:del w:id="1230" w:author="Ulrike Hiltner" w:date="2018-03-01T16:49:00Z"/>
                <w:lang w:val="en-US"/>
                <w:rPrChange w:id="1231" w:author="Ulrike Hiltner" w:date="2018-03-01T16:50:00Z">
                  <w:rPr>
                    <w:del w:id="1232" w:author="Ulrike Hiltner" w:date="2018-03-01T16:49:00Z"/>
                  </w:rPr>
                </w:rPrChange>
              </w:rPr>
              <w:pPrChange w:id="1233" w:author="Ulrike Hiltner" w:date="2018-03-01T16:49:00Z">
                <w:pPr>
                  <w:jc w:val="left"/>
                </w:pPr>
              </w:pPrChange>
            </w:pPr>
            <w:del w:id="1234" w:author="Ulrike Hiltner" w:date="2018-03-01T16:49:00Z">
              <w:r w:rsidRPr="00770627" w:rsidDel="00770627">
                <w:rPr>
                  <w:lang w:val="en-US"/>
                  <w:rPrChange w:id="1235" w:author="Ulrike Hiltner" w:date="2018-03-01T16:50:00Z">
                    <w:rPr/>
                  </w:rPrChange>
                </w:rPr>
                <w:delText>unit</w:delText>
              </w:r>
            </w:del>
          </w:p>
        </w:tc>
        <w:tc>
          <w:tcPr>
            <w:tcW w:w="0" w:type="auto"/>
            <w:vAlign w:val="bottom"/>
          </w:tcPr>
          <w:p w:rsidR="00D7084D" w:rsidRPr="00770627" w:rsidDel="00770627" w:rsidRDefault="00450098">
            <w:pPr>
              <w:rPr>
                <w:del w:id="1236" w:author="Ulrike Hiltner" w:date="2018-03-01T16:49:00Z"/>
                <w:lang w:val="en-US"/>
                <w:rPrChange w:id="1237" w:author="Ulrike Hiltner" w:date="2018-03-01T16:50:00Z">
                  <w:rPr>
                    <w:del w:id="1238" w:author="Ulrike Hiltner" w:date="2018-03-01T16:49:00Z"/>
                  </w:rPr>
                </w:rPrChange>
              </w:rPr>
              <w:pPrChange w:id="1239" w:author="Ulrike Hiltner" w:date="2018-03-01T16:49:00Z">
                <w:pPr>
                  <w:jc w:val="left"/>
                </w:pPr>
              </w:pPrChange>
            </w:pPr>
            <w:del w:id="1240" w:author="Ulrike Hiltner" w:date="2018-03-01T16:49:00Z">
              <w:r w:rsidRPr="00770627" w:rsidDel="00770627">
                <w:rPr>
                  <w:lang w:val="en-US"/>
                  <w:rPrChange w:id="1241" w:author="Ulrike Hiltner" w:date="2018-03-01T16:50:00Z">
                    <w:rPr/>
                  </w:rPrChange>
                </w:rPr>
                <w:delText xml:space="preserve">reduced impact </w:delText>
              </w:r>
              <w:r w:rsidRPr="00770627" w:rsidDel="00770627">
                <w:rPr>
                  <w:i/>
                  <w:lang w:val="en-US"/>
                  <w:rPrChange w:id="1242" w:author="Ulrike Hiltner" w:date="2018-03-01T16:50:00Z">
                    <w:rPr>
                      <w:i/>
                    </w:rPr>
                  </w:rPrChange>
                </w:rPr>
                <w:delText>RIL</w:delText>
              </w:r>
            </w:del>
          </w:p>
        </w:tc>
        <w:tc>
          <w:tcPr>
            <w:tcW w:w="0" w:type="auto"/>
            <w:vAlign w:val="bottom"/>
          </w:tcPr>
          <w:p w:rsidR="00D7084D" w:rsidRPr="00770627" w:rsidDel="00770627" w:rsidRDefault="00450098">
            <w:pPr>
              <w:rPr>
                <w:del w:id="1243" w:author="Ulrike Hiltner" w:date="2018-03-01T16:49:00Z"/>
                <w:lang w:val="en-US"/>
                <w:rPrChange w:id="1244" w:author="Ulrike Hiltner" w:date="2018-03-01T16:50:00Z">
                  <w:rPr>
                    <w:del w:id="1245" w:author="Ulrike Hiltner" w:date="2018-03-01T16:49:00Z"/>
                  </w:rPr>
                </w:rPrChange>
              </w:rPr>
              <w:pPrChange w:id="1246" w:author="Ulrike Hiltner" w:date="2018-03-01T16:49:00Z">
                <w:pPr>
                  <w:jc w:val="left"/>
                </w:pPr>
              </w:pPrChange>
            </w:pPr>
            <w:del w:id="1247" w:author="Ulrike Hiltner" w:date="2018-03-01T16:49:00Z">
              <w:r w:rsidRPr="00770627" w:rsidDel="00770627">
                <w:rPr>
                  <w:lang w:val="en-US"/>
                  <w:rPrChange w:id="1248" w:author="Ulrike Hiltner" w:date="2018-03-01T16:50:00Z">
                    <w:rPr/>
                  </w:rPrChange>
                </w:rPr>
                <w:delText xml:space="preserve">conventionally strong impact </w:delText>
              </w:r>
              <w:r w:rsidRPr="00770627" w:rsidDel="00770627">
                <w:rPr>
                  <w:i/>
                  <w:lang w:val="en-US"/>
                  <w:rPrChange w:id="1249" w:author="Ulrike Hiltner" w:date="2018-03-01T16:50:00Z">
                    <w:rPr>
                      <w:i/>
                    </w:rPr>
                  </w:rPrChange>
                </w:rPr>
                <w:delText>CONs</w:delText>
              </w:r>
            </w:del>
          </w:p>
        </w:tc>
        <w:tc>
          <w:tcPr>
            <w:tcW w:w="0" w:type="auto"/>
            <w:vAlign w:val="bottom"/>
          </w:tcPr>
          <w:p w:rsidR="00D7084D" w:rsidRPr="00770627" w:rsidDel="00770627" w:rsidRDefault="00450098">
            <w:pPr>
              <w:rPr>
                <w:del w:id="1250" w:author="Ulrike Hiltner" w:date="2018-03-01T16:49:00Z"/>
                <w:lang w:val="en-US"/>
                <w:rPrChange w:id="1251" w:author="Ulrike Hiltner" w:date="2018-03-01T16:50:00Z">
                  <w:rPr>
                    <w:del w:id="1252" w:author="Ulrike Hiltner" w:date="2018-03-01T16:49:00Z"/>
                  </w:rPr>
                </w:rPrChange>
              </w:rPr>
              <w:pPrChange w:id="1253" w:author="Ulrike Hiltner" w:date="2018-03-01T16:49:00Z">
                <w:pPr>
                  <w:jc w:val="left"/>
                </w:pPr>
              </w:pPrChange>
            </w:pPr>
            <w:del w:id="1254" w:author="Ulrike Hiltner" w:date="2018-03-01T16:49:00Z">
              <w:r w:rsidRPr="00770627" w:rsidDel="00770627">
                <w:rPr>
                  <w:lang w:val="en-US"/>
                  <w:rPrChange w:id="1255" w:author="Ulrike Hiltner" w:date="2018-03-01T16:50:00Z">
                    <w:rPr/>
                  </w:rPrChange>
                </w:rPr>
                <w:delText xml:space="preserve">reference scenario </w:delText>
              </w:r>
              <w:r w:rsidRPr="00770627" w:rsidDel="00770627">
                <w:rPr>
                  <w:i/>
                  <w:lang w:val="en-US"/>
                  <w:rPrChange w:id="1256" w:author="Ulrike Hiltner" w:date="2018-03-01T16:50:00Z">
                    <w:rPr>
                      <w:i/>
                    </w:rPr>
                  </w:rPrChange>
                </w:rPr>
                <w:delText>RSc</w:delText>
              </w:r>
            </w:del>
          </w:p>
        </w:tc>
        <w:tc>
          <w:tcPr>
            <w:tcW w:w="0" w:type="auto"/>
          </w:tcPr>
          <w:p w:rsidR="00D7084D" w:rsidRPr="00CB0D55" w:rsidDel="00770627" w:rsidRDefault="00D7084D">
            <w:pPr>
              <w:spacing w:after="200"/>
              <w:jc w:val="left"/>
              <w:rPr>
                <w:del w:id="1257" w:author="Ulrike Hiltner" w:date="2018-03-01T16:49:00Z"/>
                <w:lang w:val="en-US"/>
                <w:rPrChange w:id="1258" w:author="Ulrike Hiltner" w:date="2018-03-12T12:34:00Z">
                  <w:rPr>
                    <w:del w:id="1259" w:author="Ulrike Hiltner" w:date="2018-03-01T16:49:00Z"/>
                  </w:rPr>
                </w:rPrChange>
              </w:rPr>
            </w:pPr>
          </w:p>
        </w:tc>
      </w:tr>
      <w:tr w:rsidR="00D7084D" w:rsidRPr="004D04AD" w:rsidDel="00770627">
        <w:trPr>
          <w:gridAfter w:val="1"/>
          <w:del w:id="1260" w:author="Ulrike Hiltner" w:date="2018-03-01T16:49:00Z"/>
        </w:trPr>
        <w:tc>
          <w:tcPr>
            <w:tcW w:w="0" w:type="auto"/>
          </w:tcPr>
          <w:p w:rsidR="00D7084D" w:rsidRPr="00CB0D55" w:rsidDel="00770627" w:rsidRDefault="00450098">
            <w:pPr>
              <w:rPr>
                <w:del w:id="1261" w:author="Ulrike Hiltner" w:date="2018-03-01T16:49:00Z"/>
                <w:lang w:val="en-US"/>
                <w:rPrChange w:id="1262" w:author="Ulrike Hiltner" w:date="2018-03-12T12:34:00Z">
                  <w:rPr>
                    <w:del w:id="1263" w:author="Ulrike Hiltner" w:date="2018-03-01T16:49:00Z"/>
                  </w:rPr>
                </w:rPrChange>
              </w:rPr>
              <w:pPrChange w:id="1264" w:author="Ulrike Hiltner" w:date="2018-03-01T16:49:00Z">
                <w:pPr>
                  <w:jc w:val="left"/>
                </w:pPr>
              </w:pPrChange>
            </w:pPr>
            <w:del w:id="1265" w:author="Ulrike Hiltner" w:date="2018-03-01T16:49:00Z">
              <w:r w:rsidRPr="00CB0D55" w:rsidDel="00770627">
                <w:rPr>
                  <w:lang w:val="en-US"/>
                  <w:rPrChange w:id="1266" w:author="Ulrike Hiltner" w:date="2018-03-12T12:34:00Z">
                    <w:rPr/>
                  </w:rPrChange>
                </w:rPr>
                <w:delText>probability for logging damages ...</w:delText>
              </w:r>
            </w:del>
          </w:p>
        </w:tc>
        <w:tc>
          <w:tcPr>
            <w:tcW w:w="0" w:type="auto"/>
          </w:tcPr>
          <w:p w:rsidR="00D7084D" w:rsidRPr="00CB0D55" w:rsidDel="00770627" w:rsidRDefault="00450098">
            <w:pPr>
              <w:rPr>
                <w:del w:id="1267" w:author="Ulrike Hiltner" w:date="2018-03-01T16:49:00Z"/>
                <w:lang w:val="en-US"/>
                <w:rPrChange w:id="1268" w:author="Ulrike Hiltner" w:date="2018-03-12T12:34:00Z">
                  <w:rPr>
                    <w:del w:id="1269" w:author="Ulrike Hiltner" w:date="2018-03-01T16:49:00Z"/>
                  </w:rPr>
                </w:rPrChange>
              </w:rPr>
              <w:pPrChange w:id="1270" w:author="Ulrike Hiltner" w:date="2018-03-01T16:49:00Z">
                <w:pPr>
                  <w:jc w:val="left"/>
                </w:pPr>
              </w:pPrChange>
            </w:pPr>
            <w:del w:id="1271" w:author="Ulrike Hiltner" w:date="2018-03-01T16:49:00Z">
              <w:r w:rsidRPr="00CB0D55" w:rsidDel="00770627">
                <w:rPr>
                  <w:lang w:val="en-US"/>
                  <w:rPrChange w:id="1272" w:author="Ulrike Hiltner" w:date="2018-03-12T12:34:00Z">
                    <w:rPr/>
                  </w:rPrChange>
                </w:rPr>
                <w:delText>[-]</w:delText>
              </w:r>
            </w:del>
          </w:p>
        </w:tc>
        <w:tc>
          <w:tcPr>
            <w:tcW w:w="0" w:type="auto"/>
          </w:tcPr>
          <w:p w:rsidR="00D7084D" w:rsidRPr="00CB0D55" w:rsidDel="00770627" w:rsidRDefault="00450098">
            <w:pPr>
              <w:rPr>
                <w:del w:id="1273" w:author="Ulrike Hiltner" w:date="2018-03-01T16:49:00Z"/>
                <w:lang w:val="en-US"/>
                <w:rPrChange w:id="1274" w:author="Ulrike Hiltner" w:date="2018-03-12T12:34:00Z">
                  <w:rPr>
                    <w:del w:id="1275" w:author="Ulrike Hiltner" w:date="2018-03-01T16:49:00Z"/>
                  </w:rPr>
                </w:rPrChange>
              </w:rPr>
              <w:pPrChange w:id="1276" w:author="Ulrike Hiltner" w:date="2018-03-01T16:49:00Z">
                <w:pPr>
                  <w:jc w:val="left"/>
                </w:pPr>
              </w:pPrChange>
            </w:pPr>
            <w:del w:id="1277" w:author="Ulrike Hiltner" w:date="2018-03-01T16:49:00Z">
              <w:r w:rsidRPr="00CB0D55" w:rsidDel="00770627">
                <w:rPr>
                  <w:lang w:val="en-US"/>
                  <w:rPrChange w:id="1278" w:author="Ulrike Hiltner" w:date="2018-03-12T12:34:00Z">
                    <w:rPr/>
                  </w:rPrChange>
                </w:rPr>
                <w:delText>0.139 0.05 0.028 0.029</w:delText>
              </w:r>
            </w:del>
          </w:p>
        </w:tc>
        <w:tc>
          <w:tcPr>
            <w:tcW w:w="0" w:type="auto"/>
          </w:tcPr>
          <w:p w:rsidR="00D7084D" w:rsidRPr="00CB0D55" w:rsidDel="00770627" w:rsidRDefault="00450098">
            <w:pPr>
              <w:rPr>
                <w:del w:id="1279" w:author="Ulrike Hiltner" w:date="2018-03-01T16:49:00Z"/>
                <w:lang w:val="en-US"/>
                <w:rPrChange w:id="1280" w:author="Ulrike Hiltner" w:date="2018-03-12T12:34:00Z">
                  <w:rPr>
                    <w:del w:id="1281" w:author="Ulrike Hiltner" w:date="2018-03-01T16:49:00Z"/>
                  </w:rPr>
                </w:rPrChange>
              </w:rPr>
              <w:pPrChange w:id="1282" w:author="Ulrike Hiltner" w:date="2018-03-01T16:49:00Z">
                <w:pPr>
                  <w:jc w:val="left"/>
                </w:pPr>
              </w:pPrChange>
            </w:pPr>
            <w:del w:id="1283" w:author="Ulrike Hiltner" w:date="2018-03-01T16:49:00Z">
              <w:r w:rsidRPr="00CB0D55" w:rsidDel="00770627">
                <w:rPr>
                  <w:lang w:val="en-US"/>
                  <w:rPrChange w:id="1284" w:author="Ulrike Hiltner" w:date="2018-03-12T12:34:00Z">
                    <w:rPr/>
                  </w:rPrChange>
                </w:rPr>
                <w:delText>0.7 0.6 0.5 0.4</w:delText>
              </w:r>
            </w:del>
          </w:p>
        </w:tc>
        <w:tc>
          <w:tcPr>
            <w:tcW w:w="0" w:type="auto"/>
          </w:tcPr>
          <w:p w:rsidR="00D7084D" w:rsidRPr="00CB0D55" w:rsidDel="00770627" w:rsidRDefault="00450098">
            <w:pPr>
              <w:rPr>
                <w:del w:id="1285" w:author="Ulrike Hiltner" w:date="2018-03-01T16:49:00Z"/>
                <w:lang w:val="en-US"/>
                <w:rPrChange w:id="1286" w:author="Ulrike Hiltner" w:date="2018-03-12T12:34:00Z">
                  <w:rPr>
                    <w:del w:id="1287" w:author="Ulrike Hiltner" w:date="2018-03-01T16:49:00Z"/>
                  </w:rPr>
                </w:rPrChange>
              </w:rPr>
              <w:pPrChange w:id="1288" w:author="Ulrike Hiltner" w:date="2018-03-01T16:49:00Z">
                <w:pPr>
                  <w:jc w:val="left"/>
                </w:pPr>
              </w:pPrChange>
            </w:pPr>
            <w:del w:id="1289" w:author="Ulrike Hiltner" w:date="2018-03-01T16:49:00Z">
              <w:r w:rsidRPr="00CB0D55" w:rsidDel="00770627">
                <w:rPr>
                  <w:lang w:val="en-US"/>
                  <w:rPrChange w:id="1290" w:author="Ulrike Hiltner" w:date="2018-03-12T12:34:00Z">
                    <w:rPr/>
                  </w:rPrChange>
                </w:rPr>
                <w:delText>0.0 0.0 0.0 0.0</w:delText>
              </w:r>
            </w:del>
          </w:p>
        </w:tc>
      </w:tr>
      <w:tr w:rsidR="00D7084D" w:rsidRPr="004D04AD" w:rsidDel="00770627">
        <w:trPr>
          <w:gridAfter w:val="1"/>
          <w:del w:id="1291" w:author="Ulrike Hiltner" w:date="2018-03-01T16:49:00Z"/>
        </w:trPr>
        <w:tc>
          <w:tcPr>
            <w:tcW w:w="0" w:type="auto"/>
          </w:tcPr>
          <w:p w:rsidR="00D7084D" w:rsidRPr="00450098" w:rsidDel="00770627" w:rsidRDefault="00450098">
            <w:pPr>
              <w:rPr>
                <w:del w:id="1292" w:author="Ulrike Hiltner" w:date="2018-03-01T16:49:00Z"/>
                <w:lang w:val="en-US"/>
              </w:rPr>
              <w:pPrChange w:id="1293" w:author="Ulrike Hiltner" w:date="2018-03-01T16:49:00Z">
                <w:pPr>
                  <w:jc w:val="left"/>
                </w:pPr>
              </w:pPrChange>
            </w:pPr>
            <w:del w:id="1294" w:author="Ulrike Hiltner" w:date="2018-03-01T16:49:00Z">
              <w:r w:rsidRPr="00450098" w:rsidDel="00770627">
                <w:rPr>
                  <w:lang w:val="en-US"/>
                </w:rPr>
                <w:delText xml:space="preserve">... according to </w:delText>
              </w:r>
              <w:r w:rsidRPr="00450098" w:rsidDel="00770627">
                <w:rPr>
                  <w:i/>
                  <w:lang w:val="en-US"/>
                </w:rPr>
                <w:delText>dbh</w:delText>
              </w:r>
              <w:r w:rsidRPr="00450098" w:rsidDel="00770627">
                <w:rPr>
                  <w:lang w:val="en-US"/>
                </w:rPr>
                <w:delText xml:space="preserve"> class (constant lower class limits)</w:delText>
              </w:r>
            </w:del>
          </w:p>
        </w:tc>
        <w:tc>
          <w:tcPr>
            <w:tcW w:w="0" w:type="auto"/>
          </w:tcPr>
          <w:p w:rsidR="00D7084D" w:rsidRPr="00CB0D55" w:rsidDel="00770627" w:rsidRDefault="00450098">
            <w:pPr>
              <w:rPr>
                <w:del w:id="1295" w:author="Ulrike Hiltner" w:date="2018-03-01T16:49:00Z"/>
                <w:lang w:val="en-US"/>
                <w:rPrChange w:id="1296" w:author="Ulrike Hiltner" w:date="2018-03-12T12:34:00Z">
                  <w:rPr>
                    <w:del w:id="1297" w:author="Ulrike Hiltner" w:date="2018-03-01T16:49:00Z"/>
                  </w:rPr>
                </w:rPrChange>
              </w:rPr>
              <w:pPrChange w:id="1298" w:author="Ulrike Hiltner" w:date="2018-03-01T16:49:00Z">
                <w:pPr>
                  <w:jc w:val="left"/>
                </w:pPr>
              </w:pPrChange>
            </w:pPr>
            <w:del w:id="1299" w:author="Ulrike Hiltner" w:date="2018-03-01T16:49:00Z">
              <w:r w:rsidRPr="00CB0D55" w:rsidDel="00770627">
                <w:rPr>
                  <w:lang w:val="en-US"/>
                  <w:rPrChange w:id="1300" w:author="Ulrike Hiltner" w:date="2018-03-12T12:34:00Z">
                    <w:rPr/>
                  </w:rPrChange>
                </w:rPr>
                <w:delText>[m]</w:delText>
              </w:r>
            </w:del>
          </w:p>
        </w:tc>
        <w:tc>
          <w:tcPr>
            <w:tcW w:w="0" w:type="auto"/>
          </w:tcPr>
          <w:p w:rsidR="00D7084D" w:rsidRPr="00CB0D55" w:rsidDel="00770627" w:rsidRDefault="00D7084D">
            <w:pPr>
              <w:rPr>
                <w:del w:id="1301" w:author="Ulrike Hiltner" w:date="2018-03-01T16:49:00Z"/>
                <w:lang w:val="en-US"/>
                <w:rPrChange w:id="1302" w:author="Ulrike Hiltner" w:date="2018-03-12T12:34:00Z">
                  <w:rPr>
                    <w:del w:id="1303" w:author="Ulrike Hiltner" w:date="2018-03-01T16:49:00Z"/>
                  </w:rPr>
                </w:rPrChange>
              </w:rPr>
            </w:pPr>
          </w:p>
        </w:tc>
        <w:tc>
          <w:tcPr>
            <w:tcW w:w="0" w:type="auto"/>
          </w:tcPr>
          <w:p w:rsidR="00D7084D" w:rsidRPr="00CB0D55" w:rsidDel="00770627" w:rsidRDefault="00450098">
            <w:pPr>
              <w:rPr>
                <w:del w:id="1304" w:author="Ulrike Hiltner" w:date="2018-03-01T16:49:00Z"/>
                <w:lang w:val="en-US"/>
                <w:rPrChange w:id="1305" w:author="Ulrike Hiltner" w:date="2018-03-12T12:34:00Z">
                  <w:rPr>
                    <w:del w:id="1306" w:author="Ulrike Hiltner" w:date="2018-03-01T16:49:00Z"/>
                  </w:rPr>
                </w:rPrChange>
              </w:rPr>
              <w:pPrChange w:id="1307" w:author="Ulrike Hiltner" w:date="2018-03-01T16:49:00Z">
                <w:pPr>
                  <w:jc w:val="left"/>
                </w:pPr>
              </w:pPrChange>
            </w:pPr>
            <w:del w:id="1308" w:author="Ulrike Hiltner" w:date="2018-03-01T16:49:00Z">
              <w:r w:rsidRPr="00CB0D55" w:rsidDel="00770627">
                <w:rPr>
                  <w:lang w:val="en-US"/>
                  <w:rPrChange w:id="1309" w:author="Ulrike Hiltner" w:date="2018-03-12T12:34:00Z">
                    <w:rPr/>
                  </w:rPrChange>
                </w:rPr>
                <w:delText>0.1 0.3 0.5 0.8</w:delText>
              </w:r>
            </w:del>
          </w:p>
        </w:tc>
        <w:tc>
          <w:tcPr>
            <w:tcW w:w="0" w:type="auto"/>
          </w:tcPr>
          <w:p w:rsidR="00D7084D" w:rsidRPr="00CB0D55" w:rsidDel="00770627" w:rsidRDefault="00450098">
            <w:pPr>
              <w:rPr>
                <w:del w:id="1310" w:author="Ulrike Hiltner" w:date="2018-03-01T16:49:00Z"/>
                <w:lang w:val="en-US"/>
                <w:rPrChange w:id="1311" w:author="Ulrike Hiltner" w:date="2018-03-12T12:34:00Z">
                  <w:rPr>
                    <w:del w:id="1312" w:author="Ulrike Hiltner" w:date="2018-03-01T16:49:00Z"/>
                  </w:rPr>
                </w:rPrChange>
              </w:rPr>
              <w:pPrChange w:id="1313" w:author="Ulrike Hiltner" w:date="2018-03-01T16:49:00Z">
                <w:pPr>
                  <w:jc w:val="left"/>
                </w:pPr>
              </w:pPrChange>
            </w:pPr>
            <w:del w:id="1314" w:author="Ulrike Hiltner" w:date="2018-03-01T16:49:00Z">
              <w:r w:rsidRPr="00CB0D55" w:rsidDel="00770627">
                <w:rPr>
                  <w:lang w:val="en-US"/>
                  <w:rPrChange w:id="1315" w:author="Ulrike Hiltner" w:date="2018-03-12T12:34:00Z">
                    <w:rPr/>
                  </w:rPrChange>
                </w:rPr>
                <w:delText>- - - -</w:delText>
              </w:r>
            </w:del>
          </w:p>
        </w:tc>
      </w:tr>
      <w:tr w:rsidR="00D7084D" w:rsidRPr="004D04AD" w:rsidDel="00770627">
        <w:trPr>
          <w:gridAfter w:val="1"/>
          <w:del w:id="1316" w:author="Ulrike Hiltner" w:date="2018-03-01T16:49:00Z"/>
        </w:trPr>
        <w:tc>
          <w:tcPr>
            <w:tcW w:w="0" w:type="auto"/>
          </w:tcPr>
          <w:p w:rsidR="00D7084D" w:rsidRPr="00450098" w:rsidDel="00770627" w:rsidRDefault="00450098">
            <w:pPr>
              <w:rPr>
                <w:del w:id="1317" w:author="Ulrike Hiltner" w:date="2018-03-01T16:49:00Z"/>
                <w:lang w:val="en-US"/>
              </w:rPr>
              <w:pPrChange w:id="1318" w:author="Ulrike Hiltner" w:date="2018-03-01T16:49:00Z">
                <w:pPr>
                  <w:jc w:val="left"/>
                </w:pPr>
              </w:pPrChange>
            </w:pPr>
            <w:del w:id="1319" w:author="Ulrike Hiltner" w:date="2018-03-01T16:49:00Z">
              <w:r w:rsidRPr="00450098" w:rsidDel="00770627">
                <w:rPr>
                  <w:lang w:val="en-US"/>
                </w:rPr>
                <w:delText>damage to potentially harvestable trees</w:delText>
              </w:r>
            </w:del>
          </w:p>
        </w:tc>
        <w:tc>
          <w:tcPr>
            <w:tcW w:w="0" w:type="auto"/>
          </w:tcPr>
          <w:p w:rsidR="00D7084D" w:rsidRPr="00CB0D55" w:rsidDel="00770627" w:rsidRDefault="00450098">
            <w:pPr>
              <w:rPr>
                <w:del w:id="1320" w:author="Ulrike Hiltner" w:date="2018-03-01T16:49:00Z"/>
                <w:lang w:val="en-US"/>
                <w:rPrChange w:id="1321" w:author="Ulrike Hiltner" w:date="2018-03-12T12:34:00Z">
                  <w:rPr>
                    <w:del w:id="1322" w:author="Ulrike Hiltner" w:date="2018-03-01T16:49:00Z"/>
                  </w:rPr>
                </w:rPrChange>
              </w:rPr>
              <w:pPrChange w:id="1323" w:author="Ulrike Hiltner" w:date="2018-03-01T16:49:00Z">
                <w:pPr>
                  <w:jc w:val="left"/>
                </w:pPr>
              </w:pPrChange>
            </w:pPr>
            <w:del w:id="1324" w:author="Ulrike Hiltner" w:date="2018-03-01T16:49:00Z">
              <w:r w:rsidRPr="00CB0D55" w:rsidDel="00770627">
                <w:rPr>
                  <w:lang w:val="en-US"/>
                  <w:rPrChange w:id="1325" w:author="Ulrike Hiltner" w:date="2018-03-12T12:34:00Z">
                    <w:rPr/>
                  </w:rPrChange>
                </w:rPr>
                <w:delText>[-]</w:delText>
              </w:r>
            </w:del>
          </w:p>
        </w:tc>
        <w:tc>
          <w:tcPr>
            <w:tcW w:w="0" w:type="auto"/>
          </w:tcPr>
          <w:p w:rsidR="00D7084D" w:rsidRPr="00CB0D55" w:rsidDel="00770627" w:rsidRDefault="00450098">
            <w:pPr>
              <w:rPr>
                <w:del w:id="1326" w:author="Ulrike Hiltner" w:date="2018-03-01T16:49:00Z"/>
                <w:lang w:val="en-US"/>
                <w:rPrChange w:id="1327" w:author="Ulrike Hiltner" w:date="2018-03-12T12:34:00Z">
                  <w:rPr>
                    <w:del w:id="1328" w:author="Ulrike Hiltner" w:date="2018-03-01T16:49:00Z"/>
                  </w:rPr>
                </w:rPrChange>
              </w:rPr>
              <w:pPrChange w:id="1329" w:author="Ulrike Hiltner" w:date="2018-03-01T16:49:00Z">
                <w:pPr>
                  <w:jc w:val="left"/>
                </w:pPr>
              </w:pPrChange>
            </w:pPr>
            <w:del w:id="1330" w:author="Ulrike Hiltner" w:date="2018-03-01T16:49:00Z">
              <w:r w:rsidRPr="00CB0D55" w:rsidDel="00770627">
                <w:rPr>
                  <w:lang w:val="en-US"/>
                  <w:rPrChange w:id="1331" w:author="Ulrike Hiltner" w:date="2018-03-12T12:34:00Z">
                    <w:rPr/>
                  </w:rPrChange>
                </w:rPr>
                <w:delText>no</w:delText>
              </w:r>
            </w:del>
          </w:p>
        </w:tc>
        <w:tc>
          <w:tcPr>
            <w:tcW w:w="0" w:type="auto"/>
          </w:tcPr>
          <w:p w:rsidR="00D7084D" w:rsidRPr="00CB0D55" w:rsidDel="00770627" w:rsidRDefault="00450098">
            <w:pPr>
              <w:rPr>
                <w:del w:id="1332" w:author="Ulrike Hiltner" w:date="2018-03-01T16:49:00Z"/>
                <w:lang w:val="en-US"/>
                <w:rPrChange w:id="1333" w:author="Ulrike Hiltner" w:date="2018-03-12T12:34:00Z">
                  <w:rPr>
                    <w:del w:id="1334" w:author="Ulrike Hiltner" w:date="2018-03-01T16:49:00Z"/>
                  </w:rPr>
                </w:rPrChange>
              </w:rPr>
              <w:pPrChange w:id="1335" w:author="Ulrike Hiltner" w:date="2018-03-01T16:49:00Z">
                <w:pPr>
                  <w:jc w:val="left"/>
                </w:pPr>
              </w:pPrChange>
            </w:pPr>
            <w:del w:id="1336" w:author="Ulrike Hiltner" w:date="2018-03-01T16:49:00Z">
              <w:r w:rsidRPr="00CB0D55" w:rsidDel="00770627">
                <w:rPr>
                  <w:lang w:val="en-US"/>
                  <w:rPrChange w:id="1337" w:author="Ulrike Hiltner" w:date="2018-03-12T12:34:00Z">
                    <w:rPr/>
                  </w:rPrChange>
                </w:rPr>
                <w:delText>yes</w:delText>
              </w:r>
            </w:del>
          </w:p>
        </w:tc>
        <w:tc>
          <w:tcPr>
            <w:tcW w:w="0" w:type="auto"/>
          </w:tcPr>
          <w:p w:rsidR="00D7084D" w:rsidRPr="00CB0D55" w:rsidDel="00770627" w:rsidRDefault="00450098">
            <w:pPr>
              <w:rPr>
                <w:del w:id="1338" w:author="Ulrike Hiltner" w:date="2018-03-01T16:49:00Z"/>
                <w:lang w:val="en-US"/>
                <w:rPrChange w:id="1339" w:author="Ulrike Hiltner" w:date="2018-03-12T12:34:00Z">
                  <w:rPr>
                    <w:del w:id="1340" w:author="Ulrike Hiltner" w:date="2018-03-01T16:49:00Z"/>
                  </w:rPr>
                </w:rPrChange>
              </w:rPr>
              <w:pPrChange w:id="1341" w:author="Ulrike Hiltner" w:date="2018-03-01T16:49:00Z">
                <w:pPr>
                  <w:jc w:val="left"/>
                </w:pPr>
              </w:pPrChange>
            </w:pPr>
            <w:del w:id="1342" w:author="Ulrike Hiltner" w:date="2018-03-01T16:49:00Z">
              <w:r w:rsidRPr="00CB0D55" w:rsidDel="00770627">
                <w:rPr>
                  <w:lang w:val="en-US"/>
                  <w:rPrChange w:id="1343" w:author="Ulrike Hiltner" w:date="2018-03-12T12:34:00Z">
                    <w:rPr/>
                  </w:rPrChange>
                </w:rPr>
                <w:delText>no</w:delText>
              </w:r>
            </w:del>
          </w:p>
        </w:tc>
      </w:tr>
      <w:tr w:rsidR="00D7084D" w:rsidRPr="004D04AD" w:rsidDel="00770627">
        <w:trPr>
          <w:gridAfter w:val="1"/>
          <w:del w:id="1344" w:author="Ulrike Hiltner" w:date="2018-03-01T16:49:00Z"/>
        </w:trPr>
        <w:tc>
          <w:tcPr>
            <w:tcW w:w="0" w:type="auto"/>
          </w:tcPr>
          <w:p w:rsidR="00D7084D" w:rsidRPr="00450098" w:rsidDel="00770627" w:rsidRDefault="00450098">
            <w:pPr>
              <w:rPr>
                <w:del w:id="1345" w:author="Ulrike Hiltner" w:date="2018-03-01T16:49:00Z"/>
                <w:lang w:val="en-US"/>
              </w:rPr>
              <w:pPrChange w:id="1346" w:author="Ulrike Hiltner" w:date="2018-03-01T16:49:00Z">
                <w:pPr>
                  <w:jc w:val="left"/>
                </w:pPr>
              </w:pPrChange>
            </w:pPr>
            <w:del w:id="1347" w:author="Ulrike Hiltner" w:date="2018-03-01T16:49:00Z">
              <w:r w:rsidRPr="00450098" w:rsidDel="00770627">
                <w:rPr>
                  <w:lang w:val="en-US"/>
                </w:rPr>
                <w:delText>controlled fall direction of logged trees</w:delText>
              </w:r>
            </w:del>
          </w:p>
        </w:tc>
        <w:tc>
          <w:tcPr>
            <w:tcW w:w="0" w:type="auto"/>
          </w:tcPr>
          <w:p w:rsidR="00D7084D" w:rsidRPr="00CB0D55" w:rsidDel="00770627" w:rsidRDefault="00450098">
            <w:pPr>
              <w:rPr>
                <w:del w:id="1348" w:author="Ulrike Hiltner" w:date="2018-03-01T16:49:00Z"/>
                <w:lang w:val="en-US"/>
                <w:rPrChange w:id="1349" w:author="Ulrike Hiltner" w:date="2018-03-12T12:34:00Z">
                  <w:rPr>
                    <w:del w:id="1350" w:author="Ulrike Hiltner" w:date="2018-03-01T16:49:00Z"/>
                  </w:rPr>
                </w:rPrChange>
              </w:rPr>
              <w:pPrChange w:id="1351" w:author="Ulrike Hiltner" w:date="2018-03-01T16:49:00Z">
                <w:pPr>
                  <w:jc w:val="left"/>
                </w:pPr>
              </w:pPrChange>
            </w:pPr>
            <w:del w:id="1352" w:author="Ulrike Hiltner" w:date="2018-03-01T16:49:00Z">
              <w:r w:rsidRPr="00CB0D55" w:rsidDel="00770627">
                <w:rPr>
                  <w:lang w:val="en-US"/>
                  <w:rPrChange w:id="1353" w:author="Ulrike Hiltner" w:date="2018-03-12T12:34:00Z">
                    <w:rPr/>
                  </w:rPrChange>
                </w:rPr>
                <w:delText>[-]</w:delText>
              </w:r>
            </w:del>
          </w:p>
        </w:tc>
        <w:tc>
          <w:tcPr>
            <w:tcW w:w="0" w:type="auto"/>
          </w:tcPr>
          <w:p w:rsidR="00D7084D" w:rsidRPr="00CB0D55" w:rsidDel="00770627" w:rsidRDefault="00450098">
            <w:pPr>
              <w:rPr>
                <w:del w:id="1354" w:author="Ulrike Hiltner" w:date="2018-03-01T16:49:00Z"/>
                <w:lang w:val="en-US"/>
                <w:rPrChange w:id="1355" w:author="Ulrike Hiltner" w:date="2018-03-12T12:34:00Z">
                  <w:rPr>
                    <w:del w:id="1356" w:author="Ulrike Hiltner" w:date="2018-03-01T16:49:00Z"/>
                  </w:rPr>
                </w:rPrChange>
              </w:rPr>
              <w:pPrChange w:id="1357" w:author="Ulrike Hiltner" w:date="2018-03-01T16:49:00Z">
                <w:pPr>
                  <w:jc w:val="left"/>
                </w:pPr>
              </w:pPrChange>
            </w:pPr>
            <w:del w:id="1358" w:author="Ulrike Hiltner" w:date="2018-03-01T16:49:00Z">
              <w:r w:rsidRPr="00CB0D55" w:rsidDel="00770627">
                <w:rPr>
                  <w:lang w:val="en-US"/>
                  <w:rPrChange w:id="1359" w:author="Ulrike Hiltner" w:date="2018-03-12T12:34:00Z">
                    <w:rPr/>
                  </w:rPrChange>
                </w:rPr>
                <w:delText>yes</w:delText>
              </w:r>
            </w:del>
          </w:p>
        </w:tc>
        <w:tc>
          <w:tcPr>
            <w:tcW w:w="0" w:type="auto"/>
          </w:tcPr>
          <w:p w:rsidR="00D7084D" w:rsidRPr="00CB0D55" w:rsidDel="00770627" w:rsidRDefault="00450098">
            <w:pPr>
              <w:rPr>
                <w:del w:id="1360" w:author="Ulrike Hiltner" w:date="2018-03-01T16:49:00Z"/>
                <w:lang w:val="en-US"/>
                <w:rPrChange w:id="1361" w:author="Ulrike Hiltner" w:date="2018-03-12T12:34:00Z">
                  <w:rPr>
                    <w:del w:id="1362" w:author="Ulrike Hiltner" w:date="2018-03-01T16:49:00Z"/>
                  </w:rPr>
                </w:rPrChange>
              </w:rPr>
              <w:pPrChange w:id="1363" w:author="Ulrike Hiltner" w:date="2018-03-01T16:49:00Z">
                <w:pPr>
                  <w:jc w:val="left"/>
                </w:pPr>
              </w:pPrChange>
            </w:pPr>
            <w:del w:id="1364" w:author="Ulrike Hiltner" w:date="2018-03-01T16:49:00Z">
              <w:r w:rsidRPr="00CB0D55" w:rsidDel="00770627">
                <w:rPr>
                  <w:lang w:val="en-US"/>
                  <w:rPrChange w:id="1365" w:author="Ulrike Hiltner" w:date="2018-03-12T12:34:00Z">
                    <w:rPr/>
                  </w:rPrChange>
                </w:rPr>
                <w:delText>no</w:delText>
              </w:r>
            </w:del>
          </w:p>
        </w:tc>
        <w:tc>
          <w:tcPr>
            <w:tcW w:w="0" w:type="auto"/>
          </w:tcPr>
          <w:p w:rsidR="00D7084D" w:rsidRPr="00CB0D55" w:rsidDel="00770627" w:rsidRDefault="00450098">
            <w:pPr>
              <w:rPr>
                <w:del w:id="1366" w:author="Ulrike Hiltner" w:date="2018-03-01T16:49:00Z"/>
                <w:lang w:val="en-US"/>
                <w:rPrChange w:id="1367" w:author="Ulrike Hiltner" w:date="2018-03-12T12:34:00Z">
                  <w:rPr>
                    <w:del w:id="1368" w:author="Ulrike Hiltner" w:date="2018-03-01T16:49:00Z"/>
                  </w:rPr>
                </w:rPrChange>
              </w:rPr>
              <w:pPrChange w:id="1369" w:author="Ulrike Hiltner" w:date="2018-03-01T16:49:00Z">
                <w:pPr>
                  <w:jc w:val="left"/>
                </w:pPr>
              </w:pPrChange>
            </w:pPr>
            <w:del w:id="1370" w:author="Ulrike Hiltner" w:date="2018-03-01T16:49:00Z">
              <w:r w:rsidRPr="00CB0D55" w:rsidDel="00770627">
                <w:rPr>
                  <w:lang w:val="en-US"/>
                  <w:rPrChange w:id="1371" w:author="Ulrike Hiltner" w:date="2018-03-12T12:34:00Z">
                    <w:rPr/>
                  </w:rPrChange>
                </w:rPr>
                <w:delText>yes</w:delText>
              </w:r>
            </w:del>
          </w:p>
        </w:tc>
      </w:tr>
    </w:tbl>
    <w:p w:rsidR="00B02FF6" w:rsidRDefault="00A320EA" w:rsidP="00B02FF6">
      <w:pPr>
        <w:rPr>
          <w:ins w:id="1372" w:author="Ulrike Hiltner" w:date="2018-03-02T15:55:00Z"/>
          <w:lang w:val="en-US"/>
        </w:rPr>
      </w:pPr>
      <w:ins w:id="1373" w:author="Ulrike Hiltner" w:date="2018-04-10T14:54:00Z">
        <w:r w:rsidRPr="00450098">
          <w:rPr>
            <w:lang w:val="en-US"/>
          </w:rPr>
          <w:t>For the simulation</w:t>
        </w:r>
        <w:r>
          <w:rPr>
            <w:lang w:val="en-US"/>
          </w:rPr>
          <w:t xml:space="preserve"> of selective logging</w:t>
        </w:r>
        <w:r w:rsidRPr="00450098">
          <w:rPr>
            <w:lang w:val="en-US"/>
          </w:rPr>
          <w:t xml:space="preserve"> we switched on the management module and simulated </w:t>
        </w:r>
        <w:r>
          <w:rPr>
            <w:lang w:val="en-US"/>
          </w:rPr>
          <w:t>a single</w:t>
        </w:r>
        <w:r w:rsidRPr="00450098">
          <w:rPr>
            <w:lang w:val="en-US"/>
          </w:rPr>
          <w:t xml:space="preserve"> logging event. </w:t>
        </w:r>
        <w:r>
          <w:rPr>
            <w:lang w:val="en-US"/>
          </w:rPr>
          <w:t xml:space="preserve">To simulate different selective logging intensities we varied the </w:t>
        </w:r>
      </w:ins>
      <w:r w:rsidR="00D04626">
        <w:rPr>
          <w:i/>
          <w:lang w:val="en-US"/>
        </w:rPr>
        <w:t>DBH</w:t>
      </w:r>
      <w:ins w:id="1374" w:author="Ulrike Hiltner" w:date="2018-04-10T14:54:00Z">
        <w:r>
          <w:rPr>
            <w:lang w:val="en-US"/>
          </w:rPr>
          <w:t xml:space="preserve"> of lower cutting threshold</w:t>
        </w:r>
        <w:r w:rsidRPr="00844369">
          <w:rPr>
            <w:lang w:val="en-US"/>
          </w:rPr>
          <w:t xml:space="preserve"> </w:t>
        </w:r>
      </w:ins>
      <w:ins w:id="1375" w:author="Ulrike Hiltner" w:date="2018-04-10T14:56:00Z">
        <w:r w:rsidR="008E430B">
          <w:rPr>
            <w:lang w:val="en-US"/>
          </w:rPr>
          <w:t xml:space="preserve">(minimum </w:t>
        </w:r>
      </w:ins>
      <w:r w:rsidR="00D04626">
        <w:rPr>
          <w:i/>
          <w:lang w:val="en-US"/>
        </w:rPr>
        <w:t>DBH</w:t>
      </w:r>
      <w:ins w:id="1376" w:author="Ulrike Hiltner" w:date="2018-04-10T14:56:00Z">
        <w:r w:rsidR="008E430B">
          <w:rPr>
            <w:lang w:val="en-US"/>
          </w:rPr>
          <w:t xml:space="preserve"> of harvestable commercial trees) </w:t>
        </w:r>
      </w:ins>
      <w:ins w:id="1377" w:author="Ulrike Hiltner" w:date="2018-04-10T14:54:00Z">
        <w:r>
          <w:rPr>
            <w:lang w:val="en-US"/>
          </w:rPr>
          <w:t>in the interval 0.1m-1.0m</w:t>
        </w:r>
        <w:r w:rsidRPr="00844369">
          <w:rPr>
            <w:lang w:val="en-US"/>
          </w:rPr>
          <w:t xml:space="preserve"> in 0.1m</w:t>
        </w:r>
        <w:r>
          <w:rPr>
            <w:lang w:val="en-US"/>
          </w:rPr>
          <w:t>-steps</w:t>
        </w:r>
        <w:r w:rsidRPr="00844369">
          <w:rPr>
            <w:lang w:val="en-US"/>
          </w:rPr>
          <w:t>.</w:t>
        </w:r>
      </w:ins>
      <w:ins w:id="1378" w:author="Ulrike Hiltner" w:date="2018-04-10T14:57:00Z">
        <w:r w:rsidR="008E430B">
          <w:rPr>
            <w:lang w:val="en-US"/>
          </w:rPr>
          <w:t xml:space="preserve"> </w:t>
        </w:r>
      </w:ins>
      <w:ins w:id="1379" w:author="Ulrike Hiltner" w:date="2018-03-02T15:13:00Z">
        <w:r w:rsidR="00B65663">
          <w:rPr>
            <w:lang w:val="en-US"/>
          </w:rPr>
          <w:t>In total, w</w:t>
        </w:r>
      </w:ins>
      <w:ins w:id="1380" w:author="Ulrike Hiltner" w:date="2018-03-01T16:51:00Z">
        <w:r w:rsidR="00770627" w:rsidRPr="00450098">
          <w:rPr>
            <w:lang w:val="en-US"/>
          </w:rPr>
          <w:t xml:space="preserve">e simulated </w:t>
        </w:r>
        <w:r w:rsidR="00770627">
          <w:rPr>
            <w:lang w:val="en-US"/>
          </w:rPr>
          <w:t>10</w:t>
        </w:r>
        <w:r w:rsidR="00770627" w:rsidRPr="00450098">
          <w:rPr>
            <w:lang w:val="en-US"/>
          </w:rPr>
          <w:t xml:space="preserve"> logging scenarios</w:t>
        </w:r>
        <w:r w:rsidR="00770627">
          <w:rPr>
            <w:lang w:val="en-US"/>
          </w:rPr>
          <w:t xml:space="preserve"> with a varying </w:t>
        </w:r>
      </w:ins>
      <w:ins w:id="1381" w:author="Ulrike Hiltner" w:date="2018-04-10T12:50:00Z">
        <w:r w:rsidR="00912A12">
          <w:rPr>
            <w:lang w:val="en-US"/>
          </w:rPr>
          <w:t xml:space="preserve">cutting threshold </w:t>
        </w:r>
      </w:ins>
      <w:ins w:id="1382" w:author="Ulrike Hiltner" w:date="2018-03-01T16:51:00Z">
        <w:r w:rsidR="00770627" w:rsidRPr="00450098">
          <w:rPr>
            <w:lang w:val="en-US"/>
          </w:rPr>
          <w:t xml:space="preserve">and </w:t>
        </w:r>
      </w:ins>
      <w:ins w:id="1383" w:author="Ulrike Hiltner" w:date="2018-03-02T14:47:00Z">
        <w:r w:rsidR="004B7086">
          <w:rPr>
            <w:lang w:val="en-US"/>
          </w:rPr>
          <w:t>two</w:t>
        </w:r>
      </w:ins>
      <w:ins w:id="1384" w:author="Ulrike Hiltner" w:date="2018-03-01T16:51:00Z">
        <w:r w:rsidR="00770627" w:rsidRPr="00450098">
          <w:rPr>
            <w:lang w:val="en-US"/>
          </w:rPr>
          <w:t xml:space="preserve"> reference</w:t>
        </w:r>
      </w:ins>
      <w:ins w:id="1385" w:author="Ulrike Hiltner" w:date="2018-03-02T15:13:00Z">
        <w:r w:rsidR="00B65663">
          <w:rPr>
            <w:lang w:val="en-US"/>
          </w:rPr>
          <w:t xml:space="preserve"> scenarios</w:t>
        </w:r>
      </w:ins>
      <w:ins w:id="1386" w:author="Ulrike Hiltner" w:date="2018-03-01T16:51:00Z">
        <w:r w:rsidR="00770627" w:rsidRPr="00450098">
          <w:rPr>
            <w:lang w:val="en-US"/>
          </w:rPr>
          <w:t xml:space="preserve">. </w:t>
        </w:r>
      </w:ins>
      <w:ins w:id="1387" w:author="Ulrike Hiltner" w:date="2018-03-02T14:49:00Z">
        <w:r w:rsidR="004B7086">
          <w:rPr>
            <w:lang w:val="en-US"/>
          </w:rPr>
          <w:t xml:space="preserve">The first </w:t>
        </w:r>
      </w:ins>
      <w:ins w:id="1388" w:author="Ulrike Hiltner" w:date="2018-03-01T16:51:00Z">
        <w:r w:rsidR="00770627" w:rsidRPr="00C80813">
          <w:rPr>
            <w:lang w:val="en-US"/>
          </w:rPr>
          <w:t>reference</w:t>
        </w:r>
        <w:r w:rsidR="00726AFB">
          <w:rPr>
            <w:lang w:val="en-US"/>
          </w:rPr>
          <w:t xml:space="preserve"> illustrate</w:t>
        </w:r>
      </w:ins>
      <w:ins w:id="1389" w:author="Ulrike Hiltner" w:date="2018-03-07T10:05:00Z">
        <w:r w:rsidR="00726AFB">
          <w:rPr>
            <w:lang w:val="en-US"/>
          </w:rPr>
          <w:t>d</w:t>
        </w:r>
      </w:ins>
      <w:ins w:id="1390" w:author="Ulrike Hiltner" w:date="2018-03-01T16:51:00Z">
        <w:r w:rsidR="00770627" w:rsidRPr="00450098">
          <w:rPr>
            <w:lang w:val="en-US"/>
          </w:rPr>
          <w:t xml:space="preserve"> the undisturbed growth of </w:t>
        </w:r>
      </w:ins>
      <w:ins w:id="1391" w:author="Ulrike Hiltner" w:date="2018-03-02T14:49:00Z">
        <w:r w:rsidR="004B7086">
          <w:rPr>
            <w:lang w:val="en-US"/>
          </w:rPr>
          <w:t xml:space="preserve">primary </w:t>
        </w:r>
      </w:ins>
      <w:ins w:id="1392" w:author="Ulrike Hiltner" w:date="2018-03-01T16:51:00Z">
        <w:r w:rsidR="00770627" w:rsidRPr="00450098">
          <w:rPr>
            <w:lang w:val="en-US"/>
          </w:rPr>
          <w:t xml:space="preserve">forest in an equilibrium phase, </w:t>
        </w:r>
        <w:r w:rsidR="00770627">
          <w:rPr>
            <w:lang w:val="en-US"/>
          </w:rPr>
          <w:t xml:space="preserve">before </w:t>
        </w:r>
        <w:r w:rsidR="00770627" w:rsidRPr="00450098">
          <w:rPr>
            <w:lang w:val="en-US"/>
          </w:rPr>
          <w:t>selective logging</w:t>
        </w:r>
        <w:r w:rsidR="00770627">
          <w:rPr>
            <w:lang w:val="en-US"/>
          </w:rPr>
          <w:t xml:space="preserve"> took place</w:t>
        </w:r>
      </w:ins>
      <w:ins w:id="1393" w:author="Ulrike Hiltner" w:date="2018-03-02T15:00:00Z">
        <w:r w:rsidR="00487FAB">
          <w:rPr>
            <w:lang w:val="en-US"/>
          </w:rPr>
          <w:t xml:space="preserve"> (</w:t>
        </w:r>
      </w:ins>
      <w:ins w:id="1394" w:author="Ulrike Hiltner" w:date="2018-03-02T14:57:00Z">
        <w:r w:rsidR="00487FAB">
          <w:rPr>
            <w:lang w:val="en-US"/>
          </w:rPr>
          <w:t>pre-logging phase</w:t>
        </w:r>
      </w:ins>
      <w:ins w:id="1395" w:author="Ulrike Hiltner" w:date="2018-03-02T15:00:00Z">
        <w:r w:rsidR="00487FAB">
          <w:rPr>
            <w:lang w:val="en-US"/>
          </w:rPr>
          <w:t>)</w:t>
        </w:r>
      </w:ins>
      <w:ins w:id="1396" w:author="Ulrike Hiltner" w:date="2018-03-01T16:51:00Z">
        <w:r w:rsidR="00770627" w:rsidRPr="00450098">
          <w:rPr>
            <w:lang w:val="en-US"/>
          </w:rPr>
          <w:t xml:space="preserve">. </w:t>
        </w:r>
      </w:ins>
      <w:ins w:id="1397" w:author="Ulrike Hiltner" w:date="2018-03-07T10:11:00Z">
        <w:r w:rsidR="00B623DD">
          <w:rPr>
            <w:lang w:val="en-US"/>
          </w:rPr>
          <w:t>To simulate primary forest growth</w:t>
        </w:r>
      </w:ins>
      <w:ins w:id="1398" w:author="Ulrike Hiltner" w:date="2018-03-07T10:12:00Z">
        <w:r w:rsidR="00B623DD">
          <w:rPr>
            <w:lang w:val="en-US"/>
          </w:rPr>
          <w:t xml:space="preserve">, we </w:t>
        </w:r>
      </w:ins>
      <w:ins w:id="1399" w:author="Ulrike Hiltner" w:date="2018-03-07T10:16:00Z">
        <w:r w:rsidR="00B623DD">
          <w:rPr>
            <w:lang w:val="en-US"/>
          </w:rPr>
          <w:t>adopted</w:t>
        </w:r>
      </w:ins>
      <w:ins w:id="1400" w:author="Ulrike Hiltner" w:date="2018-03-07T10:12:00Z">
        <w:r w:rsidR="00B623DD">
          <w:rPr>
            <w:lang w:val="en-US"/>
          </w:rPr>
          <w:t xml:space="preserve"> </w:t>
        </w:r>
      </w:ins>
      <w:ins w:id="1401" w:author="Ulrike Hiltner" w:date="2018-03-07T10:17:00Z">
        <w:r w:rsidR="00B623DD">
          <w:rPr>
            <w:lang w:val="en-US"/>
          </w:rPr>
          <w:t>parameter</w:t>
        </w:r>
      </w:ins>
      <w:ins w:id="1402" w:author="Ulrike Hiltner" w:date="2018-03-07T10:12:00Z">
        <w:r w:rsidR="00B623DD">
          <w:rPr>
            <w:lang w:val="en-US"/>
          </w:rPr>
          <w:t xml:space="preserve"> settings </w:t>
        </w:r>
      </w:ins>
      <w:ins w:id="1403" w:author="Ulrike Hiltner" w:date="2018-03-07T10:14:00Z">
        <w:r w:rsidR="00B623DD">
          <w:rPr>
            <w:lang w:val="en-US"/>
          </w:rPr>
          <w:t xml:space="preserve">conforming to Paracou’s </w:t>
        </w:r>
      </w:ins>
      <w:ins w:id="1404" w:author="Ulrike Hiltner" w:date="2018-04-10T14:49:00Z">
        <w:r>
          <w:rPr>
            <w:lang w:val="en-US"/>
          </w:rPr>
          <w:t>undisturbed</w:t>
        </w:r>
      </w:ins>
      <w:ins w:id="1405" w:author="Ulrike Hiltner" w:date="2018-03-07T10:14:00Z">
        <w:r w:rsidR="00B623DD">
          <w:rPr>
            <w:lang w:val="en-US"/>
          </w:rPr>
          <w:t xml:space="preserve"> </w:t>
        </w:r>
      </w:ins>
      <w:ins w:id="1406" w:author="Ulrike Hiltner" w:date="2018-04-10T14:49:00Z">
        <w:r>
          <w:rPr>
            <w:lang w:val="en-US"/>
          </w:rPr>
          <w:t xml:space="preserve">control </w:t>
        </w:r>
      </w:ins>
      <w:ins w:id="1407" w:author="Ulrike Hiltner" w:date="2018-03-07T10:14:00Z">
        <w:r w:rsidR="00B623DD">
          <w:rPr>
            <w:lang w:val="en-US"/>
          </w:rPr>
          <w:t>plots</w:t>
        </w:r>
      </w:ins>
      <w:ins w:id="1408" w:author="Ulrike Hiltner" w:date="2018-04-10T14:49:00Z">
        <w:r>
          <w:rPr>
            <w:lang w:val="en-US"/>
          </w:rPr>
          <w:t xml:space="preserve"> (T0</w:t>
        </w:r>
      </w:ins>
      <w:ins w:id="1409" w:author="Ulrike Hiltner" w:date="2018-04-10T14:58:00Z">
        <w:r w:rsidR="008E430B">
          <w:rPr>
            <w:lang w:val="en-US"/>
          </w:rPr>
          <w:t xml:space="preserve">; </w:t>
        </w:r>
      </w:ins>
      <w:ins w:id="1410" w:author="Ulrike Hiltner" w:date="2018-03-12T12:07:00Z">
        <w:r w:rsidR="00896708">
          <w:rPr>
            <w:lang w:val="en-US"/>
          </w:rPr>
          <w:t>see</w:t>
        </w:r>
      </w:ins>
      <w:ins w:id="1411" w:author="Ulrike Hiltner" w:date="2018-03-12T13:21:00Z">
        <w:r w:rsidR="00C07449">
          <w:rPr>
            <w:lang w:val="en-US"/>
          </w:rPr>
          <w:t xml:space="preserve"> chap. 2.2</w:t>
        </w:r>
      </w:ins>
      <w:ins w:id="1412" w:author="Ulrike Hiltner" w:date="2018-03-12T12:07:00Z">
        <w:r w:rsidR="00896708">
          <w:rPr>
            <w:lang w:val="en-US"/>
          </w:rPr>
          <w:t>).</w:t>
        </w:r>
      </w:ins>
      <w:ins w:id="1413" w:author="Ulrike Hiltner" w:date="2018-03-07T10:14:00Z">
        <w:r w:rsidR="00B623DD">
          <w:rPr>
            <w:lang w:val="en-US"/>
          </w:rPr>
          <w:t xml:space="preserve"> </w:t>
        </w:r>
      </w:ins>
      <w:ins w:id="1414" w:author="Ulrike Hiltner" w:date="2018-03-02T14:55:00Z">
        <w:r w:rsidR="00487FAB" w:rsidRPr="00487FAB">
          <w:rPr>
            <w:lang w:val="en-US"/>
          </w:rPr>
          <w:t xml:space="preserve">As a second reference, we used parameter settings of the </w:t>
        </w:r>
        <w:r w:rsidR="00487FAB">
          <w:rPr>
            <w:lang w:val="en-US"/>
          </w:rPr>
          <w:t>reduced impact logging</w:t>
        </w:r>
        <w:r w:rsidR="00487FAB" w:rsidRPr="00487FAB">
          <w:rPr>
            <w:lang w:val="en-US"/>
          </w:rPr>
          <w:t xml:space="preserve"> scenario </w:t>
        </w:r>
      </w:ins>
      <w:ins w:id="1415" w:author="Ulrike Hiltner" w:date="2018-03-07T10:06:00Z">
        <w:r w:rsidR="00726AFB">
          <w:rPr>
            <w:lang w:val="en-US"/>
          </w:rPr>
          <w:t>according to Paracou’s T1 plots</w:t>
        </w:r>
      </w:ins>
      <w:ins w:id="1416" w:author="Ulrike Hiltner" w:date="2018-03-02T15:05:00Z">
        <w:r w:rsidR="00B65663">
          <w:rPr>
            <w:lang w:val="en-US"/>
          </w:rPr>
          <w:t>.</w:t>
        </w:r>
      </w:ins>
      <w:ins w:id="1417" w:author="Ulrike Hiltner" w:date="2018-03-02T14:58:00Z">
        <w:r w:rsidR="00487FAB">
          <w:rPr>
            <w:lang w:val="en-US"/>
          </w:rPr>
          <w:t xml:space="preserve"> </w:t>
        </w:r>
      </w:ins>
      <w:ins w:id="1418" w:author="Ulrike Hiltner" w:date="2018-04-10T14:51:00Z">
        <w:r>
          <w:rPr>
            <w:lang w:val="en-US"/>
          </w:rPr>
          <w:t>This referred to the</w:t>
        </w:r>
      </w:ins>
      <w:ins w:id="1419" w:author="Ulrike Hiltner" w:date="2018-04-10T14:50:00Z">
        <w:r w:rsidRPr="000E050F">
          <w:rPr>
            <w:lang w:val="en-US"/>
          </w:rPr>
          <w:t xml:space="preserve"> logging scenario with a cutting threshold of </w:t>
        </w:r>
      </w:ins>
      <w:r w:rsidR="00D04626">
        <w:rPr>
          <w:i/>
          <w:lang w:val="en-US"/>
        </w:rPr>
        <w:t>DBH</w:t>
      </w:r>
      <w:ins w:id="1420" w:author="Ulrike Hiltner" w:date="2018-04-10T14:50:00Z">
        <w:r w:rsidRPr="000E050F">
          <w:rPr>
            <w:lang w:val="en-US"/>
          </w:rPr>
          <w:t xml:space="preserve"> equal to 0.55m</w:t>
        </w:r>
      </w:ins>
      <w:ins w:id="1421" w:author="Ulrike Hiltner" w:date="2018-04-10T15:24:00Z">
        <w:r w:rsidR="00891A8B">
          <w:rPr>
            <w:lang w:val="en-US"/>
          </w:rPr>
          <w:t xml:space="preserve"> (</w:t>
        </w:r>
      </w:ins>
      <w:ins w:id="1422" w:author="Ulrike Hiltner" w:date="2018-04-10T15:27:00Z">
        <w:r w:rsidR="006B1905">
          <w:rPr>
            <w:lang w:val="en-US"/>
          </w:rPr>
          <w:t xml:space="preserve">so-called </w:t>
        </w:r>
      </w:ins>
      <w:ins w:id="1423" w:author="Ulrike Hiltner" w:date="2018-04-10T15:24:00Z">
        <w:r w:rsidR="00891A8B" w:rsidRPr="006B1905">
          <w:rPr>
            <w:i/>
            <w:lang w:val="en-US"/>
            <w:rPrChange w:id="1424" w:author="Ulrike Hiltner" w:date="2018-04-10T15:30:00Z">
              <w:rPr>
                <w:lang w:val="en-US"/>
              </w:rPr>
            </w:rPrChange>
          </w:rPr>
          <w:t>moderate scenario</w:t>
        </w:r>
        <w:r w:rsidR="00891A8B">
          <w:rPr>
            <w:lang w:val="en-US"/>
          </w:rPr>
          <w:t>)</w:t>
        </w:r>
      </w:ins>
      <w:ins w:id="1425" w:author="Ulrike Hiltner" w:date="2018-04-10T14:52:00Z">
        <w:r>
          <w:rPr>
            <w:lang w:val="en-US"/>
          </w:rPr>
          <w:t>, where t</w:t>
        </w:r>
      </w:ins>
      <w:ins w:id="1426" w:author="Ulrike Hiltner" w:date="2018-04-10T14:50:00Z">
        <w:r w:rsidRPr="000E050F">
          <w:rPr>
            <w:lang w:val="en-US"/>
          </w:rPr>
          <w:t>he fall direction of the felled trees to the nearest gap was controlled</w:t>
        </w:r>
      </w:ins>
      <w:ins w:id="1427" w:author="Ulrike Hiltner" w:date="2018-04-10T15:03:00Z">
        <w:r w:rsidR="008E430B">
          <w:rPr>
            <w:lang w:val="en-US"/>
          </w:rPr>
          <w:t xml:space="preserve">. </w:t>
        </w:r>
        <w:r w:rsidR="008E430B" w:rsidRPr="008E430B">
          <w:rPr>
            <w:lang w:val="en-US"/>
          </w:rPr>
          <w:t xml:space="preserve">In this case, the simulation results were compared with the associated field data </w:t>
        </w:r>
        <w:r w:rsidR="008E430B">
          <w:rPr>
            <w:lang w:val="en-US"/>
          </w:rPr>
          <w:t xml:space="preserve">(T1) </w:t>
        </w:r>
        <w:r w:rsidR="008E430B" w:rsidRPr="008E430B">
          <w:rPr>
            <w:lang w:val="en-US"/>
          </w:rPr>
          <w:t>during the secondary forest succession (post-logging phase).</w:t>
        </w:r>
      </w:ins>
      <w:ins w:id="1428" w:author="Ulrike Hiltner" w:date="2018-04-10T15:05:00Z">
        <w:r w:rsidR="008E430B">
          <w:rPr>
            <w:lang w:val="en-US"/>
          </w:rPr>
          <w:t xml:space="preserve"> </w:t>
        </w:r>
      </w:ins>
      <w:ins w:id="1429" w:author="Ulrike Hiltner" w:date="2018-04-10T14:43:00Z">
        <w:r w:rsidR="000E050F" w:rsidRPr="000E050F">
          <w:rPr>
            <w:lang w:val="en-US"/>
          </w:rPr>
          <w:t xml:space="preserve">In the other 10 logging scenarios, the direction of fall of felled trees to the nearest gap was not controlled and potentially harvestable trees </w:t>
        </w:r>
      </w:ins>
      <w:ins w:id="1430" w:author="Ulrike Hiltner" w:date="2018-04-10T15:06:00Z">
        <w:r w:rsidR="008E430B">
          <w:rPr>
            <w:lang w:val="en-US"/>
          </w:rPr>
          <w:t>were damaged</w:t>
        </w:r>
      </w:ins>
      <w:ins w:id="1431" w:author="Ulrike Hiltner" w:date="2018-04-10T15:29:00Z">
        <w:r w:rsidR="006B1905">
          <w:rPr>
            <w:lang w:val="en-US"/>
          </w:rPr>
          <w:t xml:space="preserve">. </w:t>
        </w:r>
        <w:r w:rsidR="006B1905" w:rsidRPr="006B1905">
          <w:rPr>
            <w:lang w:val="en-US"/>
          </w:rPr>
          <w:t xml:space="preserve">One of </w:t>
        </w:r>
        <w:r w:rsidR="006B1905">
          <w:rPr>
            <w:lang w:val="en-US"/>
          </w:rPr>
          <w:t>these</w:t>
        </w:r>
        <w:r w:rsidR="006B1905" w:rsidRPr="006B1905">
          <w:rPr>
            <w:lang w:val="en-US"/>
          </w:rPr>
          <w:t xml:space="preserve"> scenarios, with a </w:t>
        </w:r>
      </w:ins>
      <w:r w:rsidR="00D04626">
        <w:rPr>
          <w:lang w:val="en-US"/>
        </w:rPr>
        <w:t>DBH</w:t>
      </w:r>
      <w:ins w:id="1432" w:author="Ulrike Hiltner" w:date="2018-04-10T15:29:00Z">
        <w:r w:rsidR="006B1905" w:rsidRPr="006B1905">
          <w:rPr>
            <w:lang w:val="en-US"/>
          </w:rPr>
          <w:t xml:space="preserve"> of lower cutting threshold of 0.1m, was referred to as an </w:t>
        </w:r>
        <w:r w:rsidR="006B1905" w:rsidRPr="006B1905">
          <w:rPr>
            <w:i/>
            <w:lang w:val="en-US"/>
            <w:rPrChange w:id="1433" w:author="Ulrike Hiltner" w:date="2018-04-10T15:30:00Z">
              <w:rPr>
                <w:lang w:val="en-US"/>
              </w:rPr>
            </w:rPrChange>
          </w:rPr>
          <w:t>intense scenario</w:t>
        </w:r>
        <w:r w:rsidR="006B1905" w:rsidRPr="006B1905">
          <w:rPr>
            <w:lang w:val="en-US"/>
          </w:rPr>
          <w:t>.</w:t>
        </w:r>
      </w:ins>
    </w:p>
    <w:p w:rsidR="00B02FF6" w:rsidRDefault="00B02FF6" w:rsidP="00B02FF6">
      <w:pPr>
        <w:rPr>
          <w:ins w:id="1434" w:author="Ulrike Hiltner" w:date="2018-03-02T15:48:00Z"/>
          <w:lang w:val="en-US"/>
        </w:rPr>
      </w:pPr>
      <w:ins w:id="1435" w:author="Ulrike Hiltner" w:date="2018-03-02T15:48:00Z">
        <w:r w:rsidRPr="00450098">
          <w:rPr>
            <w:lang w:val="en-US"/>
          </w:rPr>
          <w:t xml:space="preserve">The simulation </w:t>
        </w:r>
        <w:r>
          <w:rPr>
            <w:lang w:val="en-US"/>
          </w:rPr>
          <w:t>for</w:t>
        </w:r>
        <w:r w:rsidRPr="00450098">
          <w:rPr>
            <w:lang w:val="en-US"/>
          </w:rPr>
          <w:t xml:space="preserve"> all scenarios began on a treeless (empty) area </w:t>
        </w:r>
      </w:ins>
      <w:ins w:id="1436" w:author="Ulrike Hiltner" w:date="2018-04-10T15:07:00Z">
        <w:r w:rsidR="002C668F">
          <w:rPr>
            <w:lang w:val="en-US"/>
          </w:rPr>
          <w:t>of</w:t>
        </w:r>
      </w:ins>
      <w:ins w:id="1437" w:author="Ulrike Hiltner" w:date="2018-03-02T15:48:00Z">
        <w:r w:rsidRPr="00450098">
          <w:rPr>
            <w:lang w:val="en-US"/>
          </w:rPr>
          <w:t xml:space="preserve"> 16 hectares. </w:t>
        </w:r>
        <w:r>
          <w:rPr>
            <w:lang w:val="en-US"/>
          </w:rPr>
          <w:t>A</w:t>
        </w:r>
        <w:r w:rsidRPr="00450098">
          <w:rPr>
            <w:lang w:val="en-US"/>
          </w:rPr>
          <w:t>nnual time steps</w:t>
        </w:r>
        <w:r>
          <w:rPr>
            <w:lang w:val="en-US"/>
          </w:rPr>
          <w:t xml:space="preserve"> and</w:t>
        </w:r>
        <w:r w:rsidRPr="00450098">
          <w:rPr>
            <w:lang w:val="en-US"/>
          </w:rPr>
          <w:t xml:space="preserve"> a total of </w:t>
        </w:r>
        <w:r>
          <w:rPr>
            <w:lang w:val="en-US"/>
          </w:rPr>
          <w:t>800</w:t>
        </w:r>
        <w:r w:rsidRPr="00450098">
          <w:rPr>
            <w:lang w:val="en-US"/>
          </w:rPr>
          <w:t xml:space="preserve"> years were simulated. </w:t>
        </w:r>
        <w:r>
          <w:rPr>
            <w:lang w:val="en-US"/>
          </w:rPr>
          <w:t>A</w:t>
        </w:r>
        <w:r w:rsidRPr="00450098">
          <w:rPr>
            <w:lang w:val="en-US"/>
          </w:rPr>
          <w:t xml:space="preserve"> single logging event took place after the 500</w:t>
        </w:r>
        <w:r w:rsidRPr="00450098">
          <w:rPr>
            <w:vertAlign w:val="superscript"/>
            <w:lang w:val="en-US"/>
          </w:rPr>
          <w:t>th</w:t>
        </w:r>
        <w:r w:rsidRPr="00450098">
          <w:rPr>
            <w:lang w:val="en-US"/>
          </w:rPr>
          <w:t xml:space="preserve"> simulation time step. </w:t>
        </w:r>
        <w:r>
          <w:rPr>
            <w:lang w:val="en-US"/>
          </w:rPr>
          <w:t>T</w:t>
        </w:r>
        <w:r w:rsidRPr="00450098">
          <w:rPr>
            <w:lang w:val="en-US"/>
          </w:rPr>
          <w:t>his was then assigned to the observed logging event in the year 1986</w:t>
        </w:r>
      </w:ins>
      <w:ins w:id="1438" w:author="Ulrike Hiltner" w:date="2018-03-07T10:19:00Z">
        <w:r w:rsidR="00B623DD">
          <w:rPr>
            <w:lang w:val="en-US"/>
          </w:rPr>
          <w:t>. By doing so, we could</w:t>
        </w:r>
      </w:ins>
      <w:ins w:id="1439" w:author="Ulrike Hiltner" w:date="2018-03-02T15:48:00Z">
        <w:r>
          <w:rPr>
            <w:lang w:val="en-US"/>
          </w:rPr>
          <w:t xml:space="preserve"> count years after </w:t>
        </w:r>
      </w:ins>
      <w:ins w:id="1440" w:author="Ulrike Hiltner" w:date="2018-03-07T10:19:00Z">
        <w:r w:rsidR="00B623DD">
          <w:rPr>
            <w:lang w:val="en-US"/>
          </w:rPr>
          <w:t xml:space="preserve">selective </w:t>
        </w:r>
      </w:ins>
      <w:ins w:id="1441" w:author="Ulrike Hiltner" w:date="2018-03-02T15:48:00Z">
        <w:r>
          <w:rPr>
            <w:lang w:val="en-US"/>
          </w:rPr>
          <w:t>logging</w:t>
        </w:r>
      </w:ins>
      <w:ins w:id="1442" w:author="Ulrike Hiltner" w:date="2018-04-10T15:09:00Z">
        <w:r w:rsidR="002C668F">
          <w:rPr>
            <w:lang w:val="en-US"/>
          </w:rPr>
          <w:t xml:space="preserve"> (time of logging equals zero)</w:t>
        </w:r>
      </w:ins>
      <w:ins w:id="1443" w:author="Ulrike Hiltner" w:date="2018-03-02T15:48:00Z">
        <w:r>
          <w:rPr>
            <w:lang w:val="en-US"/>
          </w:rPr>
          <w:t xml:space="preserve">. </w:t>
        </w:r>
        <w:r w:rsidRPr="00F31799">
          <w:rPr>
            <w:lang w:val="en-US"/>
          </w:rPr>
          <w:t xml:space="preserve">Of the total of 800 simulated years, we analyzed the last 350 years of each simulation scenario. The </w:t>
        </w:r>
        <w:r>
          <w:rPr>
            <w:lang w:val="en-US"/>
          </w:rPr>
          <w:t xml:space="preserve">time </w:t>
        </w:r>
        <w:r w:rsidRPr="00F31799">
          <w:rPr>
            <w:lang w:val="en-US"/>
          </w:rPr>
          <w:t>intervals</w:t>
        </w:r>
        <w:r>
          <w:rPr>
            <w:lang w:val="en-US"/>
          </w:rPr>
          <w:t xml:space="preserve"> </w:t>
        </w:r>
        <w:r w:rsidRPr="00F31799">
          <w:rPr>
            <w:lang w:val="en-US"/>
          </w:rPr>
          <w:t>[1;</w:t>
        </w:r>
        <w:r>
          <w:rPr>
            <w:lang w:val="en-US"/>
          </w:rPr>
          <w:t xml:space="preserve"> </w:t>
        </w:r>
        <w:r w:rsidRPr="00F31799">
          <w:rPr>
            <w:lang w:val="en-US"/>
          </w:rPr>
          <w:t xml:space="preserve">300] corresponded to the post-logging </w:t>
        </w:r>
        <w:r w:rsidRPr="00F31799">
          <w:rPr>
            <w:lang w:val="en-US"/>
          </w:rPr>
          <w:lastRenderedPageBreak/>
          <w:t>phase and</w:t>
        </w:r>
        <w:r>
          <w:rPr>
            <w:lang w:val="en-US"/>
          </w:rPr>
          <w:t xml:space="preserve"> </w:t>
        </w:r>
      </w:ins>
      <w:ins w:id="1444" w:author="Ulrike Hiltner" w:date="2018-03-07T10:20:00Z">
        <w:r w:rsidR="00D55F29">
          <w:rPr>
            <w:lang w:val="en-US"/>
          </w:rPr>
          <w:t xml:space="preserve">the time interval </w:t>
        </w:r>
      </w:ins>
      <w:ins w:id="1445" w:author="Ulrike Hiltner" w:date="2018-03-02T15:48:00Z">
        <w:r>
          <w:rPr>
            <w:lang w:val="en-US"/>
          </w:rPr>
          <w:t>[-</w:t>
        </w:r>
        <w:r w:rsidRPr="00F31799">
          <w:rPr>
            <w:lang w:val="en-US"/>
          </w:rPr>
          <w:t>50;</w:t>
        </w:r>
        <w:r>
          <w:rPr>
            <w:lang w:val="en-US"/>
          </w:rPr>
          <w:t xml:space="preserve"> </w:t>
        </w:r>
        <w:r w:rsidRPr="00F31799">
          <w:rPr>
            <w:lang w:val="en-US"/>
          </w:rPr>
          <w:t>0] to the pre-logging phase</w:t>
        </w:r>
        <w:r w:rsidRPr="006B347A">
          <w:rPr>
            <w:lang w:val="en-US"/>
          </w:rPr>
          <w:t>.</w:t>
        </w:r>
        <w:r>
          <w:rPr>
            <w:lang w:val="en-US"/>
          </w:rPr>
          <w:t xml:space="preserve"> Simulation results for the time interval [-500; -51]</w:t>
        </w:r>
        <w:r w:rsidRPr="00450098">
          <w:rPr>
            <w:lang w:val="en-US"/>
          </w:rPr>
          <w:t xml:space="preserve"> were excluded from further analy</w:t>
        </w:r>
      </w:ins>
      <w:ins w:id="1446" w:author="Ulrike Hiltner" w:date="2018-03-07T10:21:00Z">
        <w:r w:rsidR="00D55F29">
          <w:rPr>
            <w:lang w:val="en-US"/>
          </w:rPr>
          <w:t>si</w:t>
        </w:r>
      </w:ins>
      <w:ins w:id="1447" w:author="Ulrike Hiltner" w:date="2018-03-02T15:48:00Z">
        <w:r w:rsidRPr="00450098">
          <w:rPr>
            <w:lang w:val="en-US"/>
          </w:rPr>
          <w:t>s</w:t>
        </w:r>
      </w:ins>
      <w:ins w:id="1448" w:author="Ulrike Hiltner" w:date="2018-03-02T15:52:00Z">
        <w:r w:rsidRPr="00B02FF6">
          <w:rPr>
            <w:lang w:val="en-US"/>
          </w:rPr>
          <w:t xml:space="preserve"> </w:t>
        </w:r>
      </w:ins>
      <w:ins w:id="1449" w:author="Ulrike Hiltner" w:date="2018-03-02T15:53:00Z">
        <w:r w:rsidRPr="00B02FF6">
          <w:rPr>
            <w:highlight w:val="yellow"/>
            <w:lang w:val="en-US"/>
            <w:rPrChange w:id="1450" w:author="Ulrike Hiltner" w:date="2018-03-02T15:53:00Z">
              <w:rPr>
                <w:lang w:val="en-US"/>
              </w:rPr>
            </w:rPrChange>
          </w:rPr>
          <w:t>(</w:t>
        </w:r>
      </w:ins>
      <w:ins w:id="1451" w:author="Ulrike Hiltner" w:date="2018-03-12T09:47:00Z">
        <w:r w:rsidR="00176D0D">
          <w:rPr>
            <w:highlight w:val="yellow"/>
            <w:lang w:val="en-US"/>
          </w:rPr>
          <w:t>see</w:t>
        </w:r>
      </w:ins>
      <w:ins w:id="1452" w:author="Ulrike Hiltner" w:date="2018-03-02T15:53:00Z">
        <w:r w:rsidRPr="00B02FF6">
          <w:rPr>
            <w:highlight w:val="yellow"/>
            <w:lang w:val="en-US"/>
            <w:rPrChange w:id="1453" w:author="Ulrike Hiltner" w:date="2018-03-02T15:53:00Z">
              <w:rPr>
                <w:lang w:val="en-US"/>
              </w:rPr>
            </w:rPrChange>
          </w:rPr>
          <w:t xml:space="preserve"> Appendix </w:t>
        </w:r>
      </w:ins>
      <w:ins w:id="1454" w:author="Ulrike Hiltner" w:date="2018-03-12T09:55:00Z">
        <w:r w:rsidR="00C505A4">
          <w:rPr>
            <w:highlight w:val="yellow"/>
            <w:lang w:val="en-US"/>
          </w:rPr>
          <w:t>A</w:t>
        </w:r>
      </w:ins>
      <w:ins w:id="1455" w:author="Ulrike Hiltner" w:date="2018-03-02T15:53:00Z">
        <w:r w:rsidRPr="00B02FF6">
          <w:rPr>
            <w:highlight w:val="yellow"/>
            <w:lang w:val="en-US"/>
            <w:rPrChange w:id="1456" w:author="Ulrike Hiltner" w:date="2018-03-02T15:53:00Z">
              <w:rPr>
                <w:lang w:val="en-US"/>
              </w:rPr>
            </w:rPrChange>
          </w:rPr>
          <w:t>1)</w:t>
        </w:r>
      </w:ins>
      <w:ins w:id="1457" w:author="Ulrike Hiltner" w:date="2018-03-02T15:52:00Z">
        <w:r w:rsidRPr="00450098">
          <w:rPr>
            <w:lang w:val="en-US"/>
          </w:rPr>
          <w:t>.</w:t>
        </w:r>
      </w:ins>
      <w:ins w:id="1458" w:author="Ulrike Hiltner" w:date="2018-03-02T15:53:00Z">
        <w:r>
          <w:rPr>
            <w:lang w:val="en-US"/>
          </w:rPr>
          <w:t xml:space="preserve"> </w:t>
        </w:r>
      </w:ins>
    </w:p>
    <w:p w:rsidR="006F63E5" w:rsidRDefault="00450098" w:rsidP="00770627">
      <w:pPr>
        <w:rPr>
          <w:ins w:id="1459" w:author="Ulrike Hiltner" w:date="2018-04-10T16:56:00Z"/>
          <w:lang w:val="en-US"/>
        </w:rPr>
      </w:pPr>
      <w:del w:id="1460" w:author="Ulrike Hiltner" w:date="2018-03-01T16:49:00Z">
        <w:r w:rsidRPr="00450098" w:rsidDel="00770627">
          <w:rPr>
            <w:lang w:val="en-US"/>
          </w:rPr>
          <w:delText>Ba</w:delText>
        </w:r>
      </w:del>
      <w:del w:id="1461" w:author="Ulrike Hiltner" w:date="2018-04-10T15:11:00Z">
        <w:r w:rsidRPr="00450098" w:rsidDel="002C668F">
          <w:rPr>
            <w:lang w:val="en-US"/>
          </w:rPr>
          <w:delText xml:space="preserve">sed on the results of the simulation experiment, it was possible </w:delText>
        </w:r>
      </w:del>
      <w:del w:id="1462" w:author="Ulrike Hiltner" w:date="2018-03-02T15:18:00Z">
        <w:r w:rsidRPr="00450098" w:rsidDel="005E4693">
          <w:rPr>
            <w:lang w:val="en-US"/>
          </w:rPr>
          <w:delText>to make predictions about</w:delText>
        </w:r>
      </w:del>
      <w:del w:id="1463" w:author="Ulrike Hiltner" w:date="2018-04-10T15:11:00Z">
        <w:r w:rsidRPr="00450098" w:rsidDel="002C668F">
          <w:rPr>
            <w:lang w:val="en-US"/>
          </w:rPr>
          <w:delText xml:space="preserve"> the long-term effects of </w:delText>
        </w:r>
      </w:del>
      <w:del w:id="1464" w:author="Ulrike Hiltner" w:date="2018-03-02T15:18:00Z">
        <w:r w:rsidRPr="00450098" w:rsidDel="005E4693">
          <w:rPr>
            <w:lang w:val="en-US"/>
          </w:rPr>
          <w:delText xml:space="preserve">disturbances </w:delText>
        </w:r>
      </w:del>
      <w:del w:id="1465" w:author="Ulrike Hiltner" w:date="2018-03-02T15:19:00Z">
        <w:r w:rsidRPr="00450098" w:rsidDel="005E4693">
          <w:rPr>
            <w:lang w:val="en-US"/>
          </w:rPr>
          <w:delText xml:space="preserve">of variable intensity through selective logging strategies </w:delText>
        </w:r>
      </w:del>
      <w:del w:id="1466" w:author="Ulrike Hiltner" w:date="2018-04-10T15:11:00Z">
        <w:r w:rsidRPr="00450098" w:rsidDel="002C668F">
          <w:rPr>
            <w:lang w:val="en-US"/>
          </w:rPr>
          <w:delText xml:space="preserve">on forest growth. </w:delText>
        </w:r>
      </w:del>
      <w:ins w:id="1467" w:author="Ulrike Hiltner" w:date="2018-03-07T10:25:00Z">
        <w:r w:rsidR="00D55F29" w:rsidRPr="00450098">
          <w:rPr>
            <w:lang w:val="en-US"/>
          </w:rPr>
          <w:t>Beyond the analysis of aboveground biomass</w:t>
        </w:r>
      </w:ins>
      <w:ins w:id="1468" w:author="Ulrike Hiltner" w:date="2018-03-07T10:27:00Z">
        <w:r w:rsidR="00D55F29">
          <w:rPr>
            <w:lang w:val="en-US"/>
          </w:rPr>
          <w:t xml:space="preserve"> </w:t>
        </w:r>
        <w:r w:rsidR="00D55F29" w:rsidRPr="00D55F29">
          <w:rPr>
            <w:i/>
            <w:lang w:val="en-US"/>
            <w:rPrChange w:id="1469" w:author="Ulrike Hiltner" w:date="2018-03-07T10:27:00Z">
              <w:rPr>
                <w:lang w:val="en-US"/>
              </w:rPr>
            </w:rPrChange>
          </w:rPr>
          <w:t>AGB</w:t>
        </w:r>
      </w:ins>
      <w:ins w:id="1470" w:author="Ulrike Hiltner" w:date="2018-03-07T10:25:00Z">
        <w:r w:rsidR="00D55F29">
          <w:rPr>
            <w:lang w:val="en-US"/>
          </w:rPr>
          <w:t xml:space="preserve"> for the three successional stages (</w:t>
        </w:r>
      </w:ins>
      <w:ins w:id="1471" w:author="Ulrike Hiltner" w:date="2018-03-12T09:47:00Z">
        <w:r w:rsidR="00176D0D" w:rsidRPr="00C505A4">
          <w:rPr>
            <w:lang w:val="en-US"/>
            <w:rPrChange w:id="1472" w:author="Ulrike Hiltner" w:date="2018-03-12T09:57:00Z">
              <w:rPr>
                <w:highlight w:val="yellow"/>
                <w:lang w:val="en-US"/>
              </w:rPr>
            </w:rPrChange>
          </w:rPr>
          <w:t>see</w:t>
        </w:r>
      </w:ins>
      <w:ins w:id="1473" w:author="Ulrike Hiltner" w:date="2018-03-07T10:25:00Z">
        <w:r w:rsidR="00D55F29" w:rsidRPr="00C505A4">
          <w:rPr>
            <w:lang w:val="en-US"/>
            <w:rPrChange w:id="1474" w:author="Ulrike Hiltner" w:date="2018-03-12T09:57:00Z">
              <w:rPr>
                <w:highlight w:val="yellow"/>
                <w:lang w:val="en-US"/>
              </w:rPr>
            </w:rPrChange>
          </w:rPr>
          <w:t xml:space="preserve"> </w:t>
        </w:r>
      </w:ins>
      <w:ins w:id="1475" w:author="Ulrike Hiltner" w:date="2018-03-12T12:09:00Z">
        <w:r w:rsidR="00896708">
          <w:rPr>
            <w:lang w:val="en-US"/>
          </w:rPr>
          <w:fldChar w:fldCharType="begin"/>
        </w:r>
        <w:r w:rsidR="00896708">
          <w:rPr>
            <w:lang w:val="en-US"/>
          </w:rPr>
          <w:instrText xml:space="preserve"> REF _Ref508619521 \h </w:instrText>
        </w:r>
      </w:ins>
      <w:r w:rsidR="00896708">
        <w:rPr>
          <w:lang w:val="en-US"/>
        </w:rPr>
      </w:r>
      <w:r w:rsidR="00896708">
        <w:rPr>
          <w:lang w:val="en-US"/>
        </w:rPr>
        <w:fldChar w:fldCharType="separate"/>
      </w:r>
      <w:ins w:id="1476" w:author="Ulrike Hiltner" w:date="2018-03-12T12:09:00Z">
        <w:r w:rsidR="00896708" w:rsidRPr="00896708">
          <w:rPr>
            <w:lang w:val="en-US"/>
            <w:rPrChange w:id="1477" w:author="Ulrike Hiltner" w:date="2018-03-12T12:02:00Z">
              <w:rPr/>
            </w:rPrChange>
          </w:rPr>
          <w:t xml:space="preserve">Table </w:t>
        </w:r>
        <w:r w:rsidR="00896708" w:rsidRPr="00896708">
          <w:rPr>
            <w:noProof/>
            <w:lang w:val="en-US"/>
            <w:rPrChange w:id="1478" w:author="Ulrike Hiltner" w:date="2018-03-12T12:02:00Z">
              <w:rPr>
                <w:noProof/>
              </w:rPr>
            </w:rPrChange>
          </w:rPr>
          <w:t>1</w:t>
        </w:r>
        <w:r w:rsidR="00896708">
          <w:rPr>
            <w:lang w:val="en-US"/>
          </w:rPr>
          <w:fldChar w:fldCharType="end"/>
        </w:r>
      </w:ins>
      <w:ins w:id="1479" w:author="Ulrike Hiltner" w:date="2018-03-07T10:25:00Z">
        <w:r w:rsidR="00D55F29">
          <w:rPr>
            <w:lang w:val="en-US"/>
          </w:rPr>
          <w:t>) and the overall forest stand</w:t>
        </w:r>
        <w:r w:rsidR="00D55F29" w:rsidRPr="00450098">
          <w:rPr>
            <w:lang w:val="en-US"/>
          </w:rPr>
          <w:t xml:space="preserve">, the </w:t>
        </w:r>
        <w:r w:rsidR="00D55F29">
          <w:rPr>
            <w:lang w:val="en-US"/>
          </w:rPr>
          <w:t xml:space="preserve">forest </w:t>
        </w:r>
        <w:r w:rsidR="00D55F29" w:rsidRPr="00450098">
          <w:rPr>
            <w:lang w:val="en-US"/>
          </w:rPr>
          <w:t xml:space="preserve">model was used to extrapolate the development of the </w:t>
        </w:r>
      </w:ins>
      <w:ins w:id="1480" w:author="Ulrike Hiltner" w:date="2018-03-07T10:26:00Z">
        <w:r w:rsidR="00D55F29" w:rsidRPr="00450098">
          <w:rPr>
            <w:lang w:val="en-US"/>
          </w:rPr>
          <w:t>entire forest stand</w:t>
        </w:r>
        <w:r w:rsidR="00D55F29">
          <w:rPr>
            <w:lang w:val="en-US"/>
          </w:rPr>
          <w:t>’s</w:t>
        </w:r>
        <w:r w:rsidR="00D55F29" w:rsidRPr="00450098">
          <w:rPr>
            <w:lang w:val="en-US"/>
          </w:rPr>
          <w:t xml:space="preserve"> </w:t>
        </w:r>
      </w:ins>
      <w:ins w:id="1481" w:author="Ulrike Hiltner" w:date="2018-03-07T10:25:00Z">
        <w:r w:rsidR="00D55F29" w:rsidRPr="00450098">
          <w:rPr>
            <w:lang w:val="en-US"/>
          </w:rPr>
          <w:t xml:space="preserve">gross primary production </w:t>
        </w:r>
        <w:r w:rsidR="00D55F29">
          <w:rPr>
            <w:i/>
            <w:lang w:val="en-US"/>
          </w:rPr>
          <w:t xml:space="preserve">GPP, </w:t>
        </w:r>
        <w:r w:rsidR="00D55F29">
          <w:rPr>
            <w:lang w:val="en-US"/>
          </w:rPr>
          <w:t xml:space="preserve">leaf area index </w:t>
        </w:r>
        <w:r w:rsidR="00D55F29" w:rsidRPr="00D55F29">
          <w:rPr>
            <w:i/>
            <w:lang w:val="en-US"/>
            <w:rPrChange w:id="1482" w:author="Ulrike Hiltner" w:date="2018-03-07T10:25:00Z">
              <w:rPr>
                <w:lang w:val="en-US"/>
              </w:rPr>
            </w:rPrChange>
          </w:rPr>
          <w:t>LAI</w:t>
        </w:r>
        <w:r w:rsidR="00D55F29">
          <w:rPr>
            <w:lang w:val="en-US"/>
          </w:rPr>
          <w:t xml:space="preserve"> and Shannon-index </w:t>
        </w:r>
        <w:r w:rsidR="00D55F29" w:rsidRPr="00D55F29">
          <w:rPr>
            <w:i/>
            <w:lang w:val="en-US"/>
            <w:rPrChange w:id="1483" w:author="Ulrike Hiltner" w:date="2018-03-07T10:25:00Z">
              <w:rPr>
                <w:lang w:val="en-US"/>
              </w:rPr>
            </w:rPrChange>
          </w:rPr>
          <w:t>H’</w:t>
        </w:r>
        <w:r w:rsidR="00D55F29" w:rsidRPr="00450098">
          <w:rPr>
            <w:lang w:val="en-US"/>
          </w:rPr>
          <w:t>.</w:t>
        </w:r>
      </w:ins>
      <w:ins w:id="1484" w:author="Ulrike Hiltner" w:date="2018-04-10T15:20:00Z">
        <w:r w:rsidR="006F5C65">
          <w:rPr>
            <w:lang w:val="en-US"/>
          </w:rPr>
          <w:t xml:space="preserve"> </w:t>
        </w:r>
      </w:ins>
      <w:ins w:id="1485" w:author="Ulrike Hiltner" w:date="2018-03-07T10:25:00Z">
        <w:r w:rsidR="00D55F29">
          <w:rPr>
            <w:lang w:val="en-US"/>
          </w:rPr>
          <w:t>For these variables, w</w:t>
        </w:r>
        <w:r w:rsidR="00D55F29" w:rsidRPr="00450098">
          <w:rPr>
            <w:lang w:val="en-US"/>
          </w:rPr>
          <w:t>e also analyzed the</w:t>
        </w:r>
      </w:ins>
      <w:ins w:id="1486" w:author="Ulrike Hiltner" w:date="2018-03-07T10:30:00Z">
        <w:r w:rsidR="00D55F29">
          <w:rPr>
            <w:lang w:val="en-US"/>
          </w:rPr>
          <w:t xml:space="preserve"> mean</w:t>
        </w:r>
      </w:ins>
      <w:ins w:id="1487" w:author="Ulrike Hiltner" w:date="2018-03-07T10:25:00Z">
        <w:r w:rsidR="00D55F29" w:rsidRPr="00450098">
          <w:rPr>
            <w:lang w:val="en-US"/>
          </w:rPr>
          <w:t xml:space="preserve"> </w:t>
        </w:r>
        <w:r w:rsidR="00D55F29">
          <w:rPr>
            <w:lang w:val="en-US"/>
          </w:rPr>
          <w:t xml:space="preserve">recovery time after </w:t>
        </w:r>
        <w:r w:rsidR="002C668F">
          <w:rPr>
            <w:lang w:val="en-US"/>
          </w:rPr>
          <w:t>logging</w:t>
        </w:r>
        <w:r w:rsidR="00D55F29" w:rsidRPr="00450098">
          <w:rPr>
            <w:lang w:val="en-US"/>
          </w:rPr>
          <w:t>.</w:t>
        </w:r>
        <w:r w:rsidR="00D55F29" w:rsidRPr="00B02FF6">
          <w:rPr>
            <w:lang w:val="en-US"/>
          </w:rPr>
          <w:t xml:space="preserve"> </w:t>
        </w:r>
      </w:ins>
      <w:ins w:id="1488" w:author="Ulrike Hiltner" w:date="2018-03-07T10:30:00Z">
        <w:r w:rsidR="00E11872" w:rsidRPr="00664B98">
          <w:rPr>
            <w:lang w:val="en-US"/>
          </w:rPr>
          <w:t xml:space="preserve">Therefore we </w:t>
        </w:r>
      </w:ins>
      <w:ins w:id="1489" w:author="Ulrike Hiltner" w:date="2018-03-09T16:46:00Z">
        <w:r w:rsidR="00664B98" w:rsidRPr="00664B98">
          <w:rPr>
            <w:lang w:val="en-US"/>
            <w:rPrChange w:id="1490" w:author="Ulrike Hiltner" w:date="2018-03-09T16:47:00Z">
              <w:rPr>
                <w:highlight w:val="yellow"/>
                <w:lang w:val="en-US"/>
              </w:rPr>
            </w:rPrChange>
          </w:rPr>
          <w:t xml:space="preserve">used nearest least squares models to infer recovery time over </w:t>
        </w:r>
      </w:ins>
      <w:ins w:id="1491" w:author="Ulrike Hiltner" w:date="2018-04-10T16:36:00Z">
        <w:r w:rsidR="009B2678">
          <w:rPr>
            <w:lang w:val="en-US"/>
          </w:rPr>
          <w:t xml:space="preserve">logarithmic </w:t>
        </w:r>
      </w:ins>
      <w:r w:rsidR="00D04626">
        <w:rPr>
          <w:i/>
          <w:lang w:val="en-US"/>
        </w:rPr>
        <w:t>DBH</w:t>
      </w:r>
      <w:ins w:id="1492" w:author="Ulrike Hiltner" w:date="2018-03-09T16:46:00Z">
        <w:r w:rsidR="00664B98" w:rsidRPr="00664B98">
          <w:rPr>
            <w:lang w:val="en-US"/>
            <w:rPrChange w:id="1493" w:author="Ulrike Hiltner" w:date="2018-03-09T16:47:00Z">
              <w:rPr>
                <w:highlight w:val="yellow"/>
                <w:lang w:val="en-US"/>
              </w:rPr>
            </w:rPrChange>
          </w:rPr>
          <w:t xml:space="preserve"> of lower cutting threshold</w:t>
        </w:r>
      </w:ins>
      <w:ins w:id="1494" w:author="Ulrike Hiltner" w:date="2018-03-09T16:48:00Z">
        <w:r w:rsidR="00664B98">
          <w:rPr>
            <w:lang w:val="en-US"/>
          </w:rPr>
          <w:t xml:space="preserve"> (</w:t>
        </w:r>
      </w:ins>
      <w:ins w:id="1495" w:author="Ulrike Hiltner" w:date="2018-03-12T09:47:00Z">
        <w:r w:rsidR="00176D0D">
          <w:rPr>
            <w:highlight w:val="yellow"/>
            <w:lang w:val="en-US"/>
          </w:rPr>
          <w:t>see</w:t>
        </w:r>
      </w:ins>
      <w:ins w:id="1496" w:author="Ulrike Hiltner" w:date="2018-03-09T16:48:00Z">
        <w:r w:rsidR="00664B98" w:rsidRPr="00664B98">
          <w:rPr>
            <w:highlight w:val="yellow"/>
            <w:lang w:val="en-US"/>
            <w:rPrChange w:id="1497" w:author="Ulrike Hiltner" w:date="2018-03-09T16:48:00Z">
              <w:rPr>
                <w:lang w:val="en-US"/>
              </w:rPr>
            </w:rPrChange>
          </w:rPr>
          <w:t xml:space="preserve"> A1</w:t>
        </w:r>
        <w:r w:rsidR="00664B98">
          <w:rPr>
            <w:lang w:val="en-US"/>
          </w:rPr>
          <w:t>)</w:t>
        </w:r>
      </w:ins>
      <w:ins w:id="1498" w:author="Ulrike Hiltner" w:date="2018-03-09T16:46:00Z">
        <w:r w:rsidR="00664B98" w:rsidRPr="00664B98">
          <w:rPr>
            <w:lang w:val="en-US"/>
            <w:rPrChange w:id="1499" w:author="Ulrike Hiltner" w:date="2018-03-09T16:47:00Z">
              <w:rPr>
                <w:highlight w:val="yellow"/>
                <w:lang w:val="en-US"/>
              </w:rPr>
            </w:rPrChange>
          </w:rPr>
          <w:t>.</w:t>
        </w:r>
      </w:ins>
      <w:ins w:id="1500" w:author="Ulrike Hiltner" w:date="2018-03-09T16:47:00Z">
        <w:r w:rsidR="00664B98">
          <w:rPr>
            <w:lang w:val="en-US"/>
          </w:rPr>
          <w:t xml:space="preserve"> </w:t>
        </w:r>
      </w:ins>
      <w:ins w:id="1501" w:author="Ulrike Hiltner" w:date="2018-04-10T16:48:00Z">
        <w:r w:rsidR="00696E6A" w:rsidRPr="00696E6A">
          <w:rPr>
            <w:lang w:val="en-US"/>
          </w:rPr>
          <w:t>In our study</w:t>
        </w:r>
      </w:ins>
      <w:ins w:id="1502" w:author="Ulrike Hiltner" w:date="2018-04-10T16:50:00Z">
        <w:r w:rsidR="00696E6A">
          <w:rPr>
            <w:lang w:val="en-US"/>
          </w:rPr>
          <w:t>,</w:t>
        </w:r>
      </w:ins>
      <w:ins w:id="1503" w:author="Ulrike Hiltner" w:date="2018-04-10T16:48:00Z">
        <w:r w:rsidR="00696E6A" w:rsidRPr="00696E6A">
          <w:rPr>
            <w:lang w:val="en-US"/>
          </w:rPr>
          <w:t xml:space="preserve"> we used the Shannon</w:t>
        </w:r>
      </w:ins>
      <w:ins w:id="1504" w:author="Ulrike Hiltner" w:date="2018-04-10T16:50:00Z">
        <w:r w:rsidR="00696E6A">
          <w:rPr>
            <w:lang w:val="en-US"/>
          </w:rPr>
          <w:t>-</w:t>
        </w:r>
      </w:ins>
      <w:ins w:id="1505" w:author="Ulrike Hiltner" w:date="2018-04-10T16:48:00Z">
        <w:r w:rsidR="00696E6A" w:rsidRPr="00696E6A">
          <w:rPr>
            <w:lang w:val="en-US"/>
          </w:rPr>
          <w:t>index H' to explain the diversity of tree species</w:t>
        </w:r>
      </w:ins>
      <w:ins w:id="1506" w:author="Ulrike Hiltner" w:date="2018-04-13T13:37:00Z">
        <w:r w:rsidR="00541E28">
          <w:rPr>
            <w:lang w:val="en-US"/>
          </w:rPr>
          <w:t xml:space="preserve"> groups PFT</w:t>
        </w:r>
      </w:ins>
      <w:ins w:id="1507" w:author="Ulrike Hiltner" w:date="2018-04-10T16:48:00Z">
        <w:r w:rsidR="00696E6A" w:rsidRPr="00696E6A">
          <w:rPr>
            <w:lang w:val="en-US"/>
          </w:rPr>
          <w:t xml:space="preserve">, taking into account the </w:t>
        </w:r>
      </w:ins>
      <w:ins w:id="1508" w:author="Ulrike Hiltner" w:date="2018-04-13T13:41:00Z">
        <w:r w:rsidR="00541E28">
          <w:rPr>
            <w:lang w:val="en-US"/>
          </w:rPr>
          <w:t xml:space="preserve">abundance as well as the </w:t>
        </w:r>
      </w:ins>
      <w:ins w:id="1509" w:author="Ulrike Hiltner" w:date="2018-04-13T13:40:00Z">
        <w:r w:rsidR="00541E28">
          <w:rPr>
            <w:lang w:val="en-US"/>
          </w:rPr>
          <w:t>diversity</w:t>
        </w:r>
      </w:ins>
      <w:ins w:id="1510" w:author="Ulrike Hiltner" w:date="2018-04-10T16:48:00Z">
        <w:r w:rsidR="00696E6A" w:rsidRPr="00696E6A">
          <w:rPr>
            <w:lang w:val="en-US"/>
          </w:rPr>
          <w:t xml:space="preserve"> of species</w:t>
        </w:r>
      </w:ins>
      <w:ins w:id="1511" w:author="Ulrike Hiltner" w:date="2018-04-10T16:50:00Z">
        <w:r w:rsidR="006F63E5">
          <w:rPr>
            <w:lang w:val="en-US"/>
          </w:rPr>
          <w:t xml:space="preserve"> groups</w:t>
        </w:r>
      </w:ins>
      <w:ins w:id="1512" w:author="Ulrike Hiltner" w:date="2018-04-10T16:48:00Z">
        <w:r w:rsidR="00696E6A" w:rsidRPr="00696E6A">
          <w:rPr>
            <w:lang w:val="en-US"/>
          </w:rPr>
          <w:t xml:space="preserve"> </w:t>
        </w:r>
      </w:ins>
      <w:ins w:id="1513" w:author="Ulrike Hiltner" w:date="2018-04-13T13:40:00Z">
        <w:r w:rsidR="00541E28">
          <w:rPr>
            <w:lang w:val="en-US"/>
          </w:rPr>
          <w:t xml:space="preserve">and </w:t>
        </w:r>
      </w:ins>
      <w:ins w:id="1514" w:author="Ulrike Hiltner" w:date="2018-04-10T16:48:00Z">
        <w:r w:rsidR="00696E6A">
          <w:rPr>
            <w:lang w:val="en-US"/>
          </w:rPr>
          <w:fldChar w:fldCharType="begin" w:fldLock="1"/>
        </w:r>
      </w:ins>
      <w:r w:rsidR="00696E6A">
        <w:rPr>
          <w:lang w:val="en-US"/>
        </w:rPr>
        <w:instrText>ADDIN CSL_CITATION { "citationItems" : [ { "id" : "ITEM-1", "itemData" : { "DOI" : "10.1046/j.1466-822X.2003.00015.x", "ISBN" : "1466-8238", "ISSN" : "1466822X", "PMID" : "22519571", "abstract" : "In the literature, the terms species richness and species diversity are sometimes used interchangeably. We suggest that at the very least, authors should define what they mean by either term. Of the many species diversity indices used in the literature, the Shannon Index is perhaps most commonly used. On some occasions it is called the Shannon\u2013Wiener Index and on other occasions it is called the Shannon\u2013Weaver Index. We suggest an explanation for this dual use of terms and in so doing we offer a tribute to the late Claude Shannon (who passed away on 24 February 2001).", "author" : [ { "dropping-particle" : "", "family" : "Spellerberg", "given" : "Ian F.", "non-dropping-particle" : "", "parse-names" : false, "suffix" : "" }, { "dropping-particle" : "", "family" : "Fedor", "given" : "Peter J.", "non-dropping-particle" : "", "parse-names" : false, "suffix" : "" } ], "container-title" : "Global Ecology and Biogeography", "id" : "ITEM-1", "issue" : "3", "issued" : { "date-parts" : [ [ "2003", "5" ] ] }, "page" : "177-179", "title" : "A tribute to Claude Shannon (1916-2001) and a plea for more rigorous use of species richness, species diversity and the \u2018Shannon-Wiener\u2019 Index", "type" : "article-journal", "volume" : "12" }, "uris" : [ "http://www.mendeley.com/documents/?uuid=41aa2303-b72c-40ba-ad3e-a109b865e8ff" ] } ], "mendeley" : { "formattedCitation" : "(Spellerberg and Fedor, 2003)", "plainTextFormattedCitation" : "(Spellerberg and Fedor, 2003)", "previouslyFormattedCitation" : "(Spellerberg and Fedor, 2003)" }, "properties" : {  }, "schema" : "https://github.com/citation-style-language/schema/raw/master/csl-citation.json" }</w:instrText>
      </w:r>
      <w:r w:rsidR="00696E6A">
        <w:rPr>
          <w:lang w:val="en-US"/>
        </w:rPr>
        <w:fldChar w:fldCharType="separate"/>
      </w:r>
      <w:r w:rsidR="00696E6A" w:rsidRPr="00696E6A">
        <w:rPr>
          <w:noProof/>
          <w:lang w:val="en-US"/>
        </w:rPr>
        <w:t>(Spellerberg and Fedor, 2003)</w:t>
      </w:r>
      <w:ins w:id="1515" w:author="Ulrike Hiltner" w:date="2018-04-10T16:48:00Z">
        <w:r w:rsidR="00696E6A">
          <w:rPr>
            <w:lang w:val="en-US"/>
          </w:rPr>
          <w:fldChar w:fldCharType="end"/>
        </w:r>
        <w:r w:rsidR="00696E6A" w:rsidRPr="00696E6A">
          <w:rPr>
            <w:lang w:val="en-US"/>
          </w:rPr>
          <w:t>. A change in H' should illustrate the impact of damage on forest structure in different selective logging scenarios, where p</w:t>
        </w:r>
        <w:r w:rsidR="00696E6A" w:rsidRPr="00696E6A">
          <w:rPr>
            <w:vertAlign w:val="subscript"/>
            <w:lang w:val="en-US"/>
            <w:rPrChange w:id="1516" w:author="Ulrike Hiltner" w:date="2018-04-10T16:49:00Z">
              <w:rPr>
                <w:lang w:val="en-US"/>
              </w:rPr>
            </w:rPrChange>
          </w:rPr>
          <w:t>i</w:t>
        </w:r>
        <w:r w:rsidR="00696E6A" w:rsidRPr="00696E6A">
          <w:rPr>
            <w:lang w:val="en-US"/>
          </w:rPr>
          <w:t xml:space="preserve"> is the proportion of individuals belonging to the </w:t>
        </w:r>
        <w:proofErr w:type="spellStart"/>
        <w:r w:rsidR="00696E6A" w:rsidRPr="00696E6A">
          <w:rPr>
            <w:lang w:val="en-US"/>
          </w:rPr>
          <w:t>i</w:t>
        </w:r>
        <w:r w:rsidR="00696E6A" w:rsidRPr="00696E6A">
          <w:rPr>
            <w:vertAlign w:val="superscript"/>
            <w:lang w:val="en-US"/>
            <w:rPrChange w:id="1517" w:author="Ulrike Hiltner" w:date="2018-04-10T16:49:00Z">
              <w:rPr>
                <w:lang w:val="en-US"/>
              </w:rPr>
            </w:rPrChange>
          </w:rPr>
          <w:t>th</w:t>
        </w:r>
        <w:proofErr w:type="spellEnd"/>
        <w:r w:rsidR="00696E6A" w:rsidRPr="006F63E5">
          <w:rPr>
            <w:lang w:val="en-US"/>
          </w:rPr>
          <w:t xml:space="preserve"> </w:t>
        </w:r>
      </w:ins>
      <w:ins w:id="1518" w:author="Ulrike Hiltner" w:date="2018-04-13T13:43:00Z">
        <w:r w:rsidR="00541E28">
          <w:rPr>
            <w:lang w:val="en-US"/>
          </w:rPr>
          <w:t>PFT</w:t>
        </w:r>
      </w:ins>
      <w:ins w:id="1519" w:author="Ulrike Hiltner" w:date="2018-04-10T16:48:00Z">
        <w:r w:rsidR="00696E6A" w:rsidRPr="00696E6A">
          <w:rPr>
            <w:lang w:val="en-US"/>
          </w:rPr>
          <w:t xml:space="preserve"> </w:t>
        </w:r>
      </w:ins>
      <w:ins w:id="1520" w:author="Ulrike Hiltner" w:date="2018-04-13T13:36:00Z">
        <w:r w:rsidR="00541E28">
          <w:rPr>
            <w:lang w:val="en-US"/>
          </w:rPr>
          <w:t xml:space="preserve">and </w:t>
        </w:r>
        <w:r w:rsidR="00541E28" w:rsidRPr="00541E28">
          <w:rPr>
            <w:i/>
            <w:lang w:val="en-US"/>
            <w:rPrChange w:id="1521" w:author="Ulrike Hiltner" w:date="2018-04-13T13:36:00Z">
              <w:rPr>
                <w:lang w:val="en-US"/>
              </w:rPr>
            </w:rPrChange>
          </w:rPr>
          <w:t>P</w:t>
        </w:r>
        <w:r w:rsidR="00541E28">
          <w:rPr>
            <w:lang w:val="en-US"/>
          </w:rPr>
          <w:t xml:space="preserve"> the total number of </w:t>
        </w:r>
      </w:ins>
      <w:ins w:id="1522" w:author="Ulrike Hiltner" w:date="2018-04-13T13:43:00Z">
        <w:r w:rsidR="00541E28">
          <w:rPr>
            <w:lang w:val="en-US"/>
          </w:rPr>
          <w:t>PFT</w:t>
        </w:r>
      </w:ins>
      <w:ins w:id="1523" w:author="Ulrike Hiltner" w:date="2018-04-13T13:36:00Z">
        <w:r w:rsidR="00541E28">
          <w:rPr>
            <w:lang w:val="en-US"/>
          </w:rPr>
          <w:t xml:space="preserve">s </w:t>
        </w:r>
      </w:ins>
      <w:ins w:id="1524" w:author="Ulrike Hiltner" w:date="2018-04-10T16:48:00Z">
        <w:r w:rsidR="00696E6A" w:rsidRPr="00696E6A">
          <w:rPr>
            <w:lang w:val="en-US"/>
          </w:rPr>
          <w:t xml:space="preserve">in the data set </w:t>
        </w:r>
      </w:ins>
      <w:ins w:id="1525" w:author="Ulrike Hiltner" w:date="2018-04-10T16:55:00Z">
        <w:r w:rsidR="006F63E5">
          <w:rPr>
            <w:lang w:val="en-US"/>
          </w:rPr>
          <w:fldChar w:fldCharType="begin" w:fldLock="1"/>
        </w:r>
      </w:ins>
      <w:r w:rsidR="006F63E5">
        <w:rPr>
          <w:lang w:val="en-US"/>
        </w:rPr>
        <w:instrText>ADDIN CSL_CITATION { "citationItems" : [ { "id" : "ITEM-1", "itemData" : { "abstract" : "Huston, M. A. 1994 Biological diversity: the coexistence of species on changing landscapes. Cambridge University Press.", "author" : [ { "dropping-particle" : "", "family" : "Huston", "given" : "MA", "non-dropping-particle" : "", "parse-names" : false, "suffix" : "" } ], "container-title" : "Cambridge University Press, \u2026", "id" : "ITEM-1", "issued" : { "date-parts" : [ [ "1994" ] ] }, "title" : "Biological diversity: The coexistence of species on changing landscapes", "type" : "book" }, "uris" : [ "http://www.mendeley.com/documents/?uuid=97d99b4a-bff6-46fb-8dfa-8b2f14c85782" ] } ], "mendeley" : { "formattedCitation" : "(Huston, 1994)", "plainTextFormattedCitation" : "(Huston, 1994)", "previouslyFormattedCitation" : "(Huston, 1994)" }, "properties" : {  }, "schema" : "https://github.com/citation-style-language/schema/raw/master/csl-citation.json" }</w:instrText>
      </w:r>
      <w:r w:rsidR="006F63E5">
        <w:rPr>
          <w:lang w:val="en-US"/>
        </w:rPr>
        <w:fldChar w:fldCharType="separate"/>
      </w:r>
      <w:r w:rsidR="006F63E5" w:rsidRPr="006F63E5">
        <w:rPr>
          <w:noProof/>
          <w:lang w:val="en-US"/>
        </w:rPr>
        <w:t>(Huston, 1994)</w:t>
      </w:r>
      <w:ins w:id="1526" w:author="Ulrike Hiltner" w:date="2018-04-10T16:55:00Z">
        <w:r w:rsidR="006F63E5">
          <w:rPr>
            <w:lang w:val="en-US"/>
          </w:rPr>
          <w:fldChar w:fldCharType="end"/>
        </w:r>
      </w:ins>
      <w:ins w:id="1527" w:author="Ulrike Hiltner" w:date="2018-04-10T16:56:00Z">
        <w:r w:rsidR="006F63E5">
          <w:rPr>
            <w:lang w:val="en-US"/>
          </w:rPr>
          <w:t xml:space="preserve">: </w:t>
        </w:r>
      </w:ins>
    </w:p>
    <w:p w:rsidR="006F63E5" w:rsidRDefault="006103A6" w:rsidP="00770627">
      <w:pPr>
        <w:rPr>
          <w:ins w:id="1528" w:author="Ulrike Hiltner" w:date="2018-04-10T16:56:00Z"/>
          <w:lang w:val="en-US"/>
        </w:rPr>
      </w:pPr>
      <m:oMath>
        <m:sSup>
          <m:sSupPr>
            <m:ctrlPr>
              <w:ins w:id="1529" w:author="Ulrike Hiltner" w:date="2018-04-10T16:57:00Z">
                <w:rPr>
                  <w:rFonts w:ascii="Cambria Math" w:hAnsi="Cambria Math"/>
                  <w:i/>
                  <w:lang w:val="en-US"/>
                </w:rPr>
              </w:ins>
            </m:ctrlPr>
          </m:sSupPr>
          <m:e>
            <m:r>
              <w:ins w:id="1530" w:author="Ulrike Hiltner" w:date="2018-04-10T16:57:00Z">
                <w:rPr>
                  <w:rFonts w:ascii="Cambria Math" w:hAnsi="Cambria Math"/>
                  <w:lang w:val="en-US"/>
                </w:rPr>
                <m:t>H</m:t>
              </w:ins>
            </m:r>
          </m:e>
          <m:sup>
            <m:r>
              <w:ins w:id="1531" w:author="Ulrike Hiltner" w:date="2018-04-10T16:57:00Z">
                <w:rPr>
                  <w:rFonts w:ascii="Cambria Math" w:hAnsi="Cambria Math"/>
                  <w:lang w:val="en-US"/>
                </w:rPr>
                <m:t>'</m:t>
              </w:ins>
            </m:r>
          </m:sup>
        </m:sSup>
        <m:r>
          <w:ins w:id="1532" w:author="Ulrike Hiltner" w:date="2018-04-10T16:57:00Z">
            <w:rPr>
              <w:rFonts w:ascii="Cambria Math" w:hAnsi="Cambria Math"/>
              <w:lang w:val="en-US"/>
            </w:rPr>
            <m:t xml:space="preserve">= - </m:t>
          </w:ins>
        </m:r>
        <m:f>
          <m:fPr>
            <m:ctrlPr>
              <w:ins w:id="1533" w:author="Ulrike Hiltner" w:date="2018-04-13T13:33:00Z">
                <w:rPr>
                  <w:rFonts w:ascii="Cambria Math" w:hAnsi="Cambria Math"/>
                  <w:lang w:val="en-US"/>
                </w:rPr>
              </w:ins>
            </m:ctrlPr>
          </m:fPr>
          <m:num>
            <m:nary>
              <m:naryPr>
                <m:chr m:val="∑"/>
                <m:grow m:val="1"/>
                <m:ctrlPr>
                  <w:ins w:id="1534" w:author="Ulrike Hiltner" w:date="2018-04-13T13:33:00Z">
                    <w:rPr>
                      <w:rFonts w:ascii="Cambria Math" w:hAnsi="Cambria Math"/>
                      <w:lang w:val="en-US"/>
                    </w:rPr>
                  </w:ins>
                </m:ctrlPr>
              </m:naryPr>
              <m:sub>
                <m:r>
                  <w:ins w:id="1535" w:author="Ulrike Hiltner" w:date="2018-04-13T13:33:00Z">
                    <w:rPr>
                      <w:rFonts w:ascii="Cambria Math" w:hAnsi="Cambria Math"/>
                      <w:lang w:val="en-US"/>
                    </w:rPr>
                    <m:t>i=1</m:t>
                  </w:ins>
                </m:r>
              </m:sub>
              <m:sup>
                <m:r>
                  <w:ins w:id="1536" w:author="Ulrike Hiltner" w:date="2018-04-13T13:33:00Z">
                    <w:rPr>
                      <w:rFonts w:ascii="Cambria Math" w:hAnsi="Cambria Math"/>
                      <w:lang w:val="en-US"/>
                    </w:rPr>
                    <m:t>P</m:t>
                  </w:ins>
                </m:r>
              </m:sup>
              <m:e>
                <m:sSub>
                  <m:sSubPr>
                    <m:ctrlPr>
                      <w:ins w:id="1537" w:author="Ulrike Hiltner" w:date="2018-04-13T13:33:00Z">
                        <w:rPr>
                          <w:rFonts w:ascii="Cambria Math" w:hAnsi="Cambria Math"/>
                          <w:lang w:val="en-US"/>
                        </w:rPr>
                      </w:ins>
                    </m:ctrlPr>
                  </m:sSubPr>
                  <m:e>
                    <m:r>
                      <w:ins w:id="1538" w:author="Ulrike Hiltner" w:date="2018-04-13T13:33:00Z">
                        <w:rPr>
                          <w:rFonts w:ascii="Cambria Math" w:hAnsi="Cambria Math"/>
                          <w:lang w:val="en-US"/>
                        </w:rPr>
                        <m:t>p</m:t>
                      </w:ins>
                    </m:r>
                  </m:e>
                  <m:sub>
                    <m:r>
                      <w:ins w:id="1539" w:author="Ulrike Hiltner" w:date="2018-04-13T13:33:00Z">
                        <w:rPr>
                          <w:rFonts w:ascii="Cambria Math" w:hAnsi="Cambria Math"/>
                          <w:lang w:val="en-US"/>
                        </w:rPr>
                        <m:t>i</m:t>
                      </w:ins>
                    </m:r>
                  </m:sub>
                </m:sSub>
              </m:e>
            </m:nary>
            <m:r>
              <w:ins w:id="1540" w:author="Ulrike Hiltner" w:date="2018-04-13T13:33:00Z">
                <w:rPr>
                  <w:rFonts w:ascii="Cambria Math" w:hAnsi="Cambria Math"/>
                  <w:lang w:val="en-US"/>
                </w:rPr>
                <m:t xml:space="preserve">∙ln  </m:t>
              </w:ins>
            </m:r>
            <m:sSub>
              <m:sSubPr>
                <m:ctrlPr>
                  <w:ins w:id="1541" w:author="Ulrike Hiltner" w:date="2018-04-13T13:33:00Z">
                    <w:rPr>
                      <w:rFonts w:ascii="Cambria Math" w:hAnsi="Cambria Math"/>
                      <w:i/>
                      <w:lang w:val="en-US"/>
                    </w:rPr>
                  </w:ins>
                </m:ctrlPr>
              </m:sSubPr>
              <m:e>
                <m:r>
                  <w:ins w:id="1542" w:author="Ulrike Hiltner" w:date="2018-04-13T13:33:00Z">
                    <w:rPr>
                      <w:rFonts w:ascii="Cambria Math" w:hAnsi="Cambria Math"/>
                      <w:lang w:val="en-US"/>
                    </w:rPr>
                    <m:t>p</m:t>
                  </w:ins>
                </m:r>
              </m:e>
              <m:sub>
                <m:r>
                  <w:ins w:id="1543" w:author="Ulrike Hiltner" w:date="2018-04-13T13:33:00Z">
                    <w:rPr>
                      <w:rFonts w:ascii="Cambria Math" w:hAnsi="Cambria Math"/>
                      <w:lang w:val="en-US"/>
                    </w:rPr>
                    <m:t>i</m:t>
                  </w:ins>
                </m:r>
              </m:sub>
            </m:sSub>
          </m:num>
          <m:den>
            <m:func>
              <m:funcPr>
                <m:ctrlPr>
                  <w:rPr>
                    <w:rFonts w:ascii="Cambria Math" w:hAnsi="Cambria Math"/>
                    <w:i/>
                    <w:lang w:val="en-US"/>
                  </w:rPr>
                </m:ctrlPr>
              </m:funcPr>
              <m:fName>
                <m:r>
                  <m:rPr>
                    <m:sty m:val="p"/>
                  </m:rPr>
                  <w:rPr>
                    <w:rFonts w:ascii="Cambria Math" w:hAnsi="Cambria Math"/>
                    <w:lang w:val="en-US"/>
                  </w:rPr>
                  <m:t>ln</m:t>
                </m:r>
              </m:fName>
              <m:e>
                <m:r>
                  <w:ins w:id="1544" w:author="Ulrike Hiltner" w:date="2018-04-13T13:34:00Z">
                    <w:rPr>
                      <w:rFonts w:ascii="Cambria Math" w:hAnsi="Cambria Math"/>
                      <w:lang w:val="en-US"/>
                    </w:rPr>
                    <m:t>P</m:t>
                  </w:ins>
                </m:r>
              </m:e>
            </m:func>
          </m:den>
        </m:f>
        <m:r>
          <w:ins w:id="1545" w:author="Ulrike Hiltner" w:date="2018-04-13T13:33:00Z">
            <w:rPr>
              <w:rFonts w:ascii="Cambria Math" w:hAnsi="Cambria Math"/>
              <w:lang w:val="en-US"/>
            </w:rPr>
            <m:t xml:space="preserve"> </m:t>
          </w:ins>
        </m:r>
      </m:oMath>
      <w:ins w:id="1546" w:author="Ulrike Hiltner" w:date="2018-04-10T17:01:00Z">
        <w:r w:rsidR="003A3114">
          <w:rPr>
            <w:rFonts w:eastAsiaTheme="minorEastAsia"/>
            <w:lang w:val="en-US"/>
          </w:rPr>
          <w:t xml:space="preserve"> </w:t>
        </w:r>
      </w:ins>
      <w:ins w:id="1547" w:author="Ulrike Hiltner" w:date="2018-04-10T17:02:00Z">
        <w:r w:rsidR="003A3114">
          <w:rPr>
            <w:rFonts w:eastAsiaTheme="minorEastAsia"/>
            <w:lang w:val="en-US"/>
          </w:rPr>
          <w:t>(1)</w:t>
        </w:r>
      </w:ins>
      <w:ins w:id="1548" w:author="Ulrike Hiltner" w:date="2018-04-10T17:04:00Z">
        <w:r w:rsidR="003A3114">
          <w:rPr>
            <w:rFonts w:eastAsiaTheme="minorEastAsia"/>
            <w:lang w:val="en-US"/>
          </w:rPr>
          <w:t>.</w:t>
        </w:r>
      </w:ins>
    </w:p>
    <w:p w:rsidR="009B2678" w:rsidRDefault="00E5252D" w:rsidP="00770627">
      <w:pPr>
        <w:rPr>
          <w:ins w:id="1549" w:author="Ulrike Hiltner" w:date="2018-04-10T16:36:00Z"/>
          <w:lang w:val="en-US"/>
        </w:rPr>
      </w:pPr>
      <w:ins w:id="1550" w:author="Ulrike Hiltner" w:date="2018-04-13T13:56:00Z">
        <w:r w:rsidRPr="00E5252D">
          <w:rPr>
            <w:lang w:val="en-US"/>
          </w:rPr>
          <w:t>H' has been standardized and can range between 0 and 1.</w:t>
        </w:r>
      </w:ins>
      <w:ins w:id="1551" w:author="Ulrike Hiltner" w:date="2018-04-10T16:48:00Z">
        <w:r w:rsidR="00696E6A" w:rsidRPr="00696E6A">
          <w:rPr>
            <w:lang w:val="en-US"/>
          </w:rPr>
          <w:t>In</w:t>
        </w:r>
        <w:r w:rsidR="00696E6A">
          <w:rPr>
            <w:lang w:val="en-US"/>
          </w:rPr>
          <w:t xml:space="preserve"> general, the higher the index</w:t>
        </w:r>
      </w:ins>
      <w:ins w:id="1552" w:author="Ulrike Hiltner" w:date="2018-04-10T17:03:00Z">
        <w:r w:rsidR="003A3114">
          <w:rPr>
            <w:lang w:val="en-US"/>
          </w:rPr>
          <w:t xml:space="preserve"> is</w:t>
        </w:r>
      </w:ins>
      <w:ins w:id="1553" w:author="Ulrike Hiltner" w:date="2018-04-10T16:48:00Z">
        <w:r w:rsidR="00696E6A">
          <w:rPr>
            <w:lang w:val="en-US"/>
          </w:rPr>
          <w:t>,</w:t>
        </w:r>
      </w:ins>
      <w:ins w:id="1554" w:author="Ulrike Hiltner" w:date="2018-04-10T16:50:00Z">
        <w:r w:rsidR="00696E6A">
          <w:rPr>
            <w:lang w:val="en-US"/>
          </w:rPr>
          <w:t xml:space="preserve"> </w:t>
        </w:r>
      </w:ins>
      <w:ins w:id="1555" w:author="Ulrike Hiltner" w:date="2018-04-10T16:48:00Z">
        <w:r w:rsidR="00696E6A" w:rsidRPr="00696E6A">
          <w:rPr>
            <w:lang w:val="en-US"/>
          </w:rPr>
          <w:t xml:space="preserve">the better the </w:t>
        </w:r>
      </w:ins>
      <w:ins w:id="1556" w:author="Ulrike Hiltner" w:date="2018-04-10T17:04:00Z">
        <w:r w:rsidR="003A3114">
          <w:rPr>
            <w:lang w:val="en-US"/>
          </w:rPr>
          <w:t>equal distribution</w:t>
        </w:r>
      </w:ins>
      <w:ins w:id="1557" w:author="Ulrike Hiltner" w:date="2018-04-10T16:48:00Z">
        <w:r w:rsidR="00696E6A" w:rsidRPr="00696E6A">
          <w:rPr>
            <w:lang w:val="en-US"/>
          </w:rPr>
          <w:t xml:space="preserve"> of species </w:t>
        </w:r>
      </w:ins>
      <w:ins w:id="1558" w:author="Ulrike Hiltner" w:date="2018-04-10T17:04:00Z">
        <w:r w:rsidR="003A3114">
          <w:rPr>
            <w:lang w:val="en-US"/>
          </w:rPr>
          <w:t xml:space="preserve">groups </w:t>
        </w:r>
      </w:ins>
      <w:ins w:id="1559" w:author="Ulrike Hiltner" w:date="2018-04-10T16:48:00Z">
        <w:r w:rsidR="00696E6A" w:rsidRPr="00696E6A">
          <w:rPr>
            <w:lang w:val="en-US"/>
          </w:rPr>
          <w:t>(Huston, 1994).</w:t>
        </w:r>
        <w:r w:rsidR="00696E6A">
          <w:rPr>
            <w:lang w:val="en-US"/>
          </w:rPr>
          <w:t xml:space="preserve"> </w:t>
        </w:r>
      </w:ins>
      <w:ins w:id="1560" w:author="Ulrike Hiltner" w:date="2018-03-02T16:00:00Z">
        <w:r w:rsidR="00806F36" w:rsidRPr="00450098">
          <w:rPr>
            <w:lang w:val="en-US"/>
          </w:rPr>
          <w:t xml:space="preserve">Standard deviations </w:t>
        </w:r>
        <w:r w:rsidR="00806F36">
          <w:rPr>
            <w:lang w:val="en-US"/>
          </w:rPr>
          <w:t xml:space="preserve">for the total forest stand’s </w:t>
        </w:r>
      </w:ins>
      <w:ins w:id="1561" w:author="Ulrike Hiltner" w:date="2018-04-10T15:16:00Z">
        <w:r w:rsidR="002C668F">
          <w:rPr>
            <w:lang w:val="en-US"/>
          </w:rPr>
          <w:t>aboveground biomass</w:t>
        </w:r>
        <w:r w:rsidR="006F5C65">
          <w:rPr>
            <w:lang w:val="en-US"/>
          </w:rPr>
          <w:t xml:space="preserve"> </w:t>
        </w:r>
      </w:ins>
      <w:ins w:id="1562" w:author="Ulrike Hiltner" w:date="2018-03-02T16:00:00Z">
        <w:r w:rsidR="00806F36" w:rsidRPr="00450098">
          <w:rPr>
            <w:lang w:val="en-US"/>
          </w:rPr>
          <w:t xml:space="preserve">were given to measure the deviation from the average forest attributes and to interpret the stability of the ecosystem </w:t>
        </w:r>
      </w:ins>
      <w:ins w:id="1563" w:author="Ulrike Hiltner" w:date="2018-03-12T11:14:00Z">
        <w:r w:rsidR="00545E7C">
          <w:rPr>
            <w:lang w:val="en-US"/>
          </w:rPr>
          <w:fldChar w:fldCharType="begin" w:fldLock="1"/>
        </w:r>
      </w:ins>
      <w:r w:rsidR="00545E7C">
        <w:rPr>
          <w:lang w:val="en-US"/>
        </w:rPr>
        <w:instrText>ADDIN CSL_CITATION { "citationItems" : [ { "id" : "ITEM-1", "itemData" : { "DOI" : "10.1007/978-3-540-37706-1", "ISBN" : "978-3-540-37705-4", "abstract" : "Im Labyrinth der Daten. Ilona Leyer und Karsten Wesche f\u00fchren in diesem Lehrbuch in die multivariaten Verfahren in der \u00d6kologie ein. Das Lehrbuch wendet sich an all jene, die in Studium und Beruf mit \u00f6kologischen sowie Landschafts- und Umweltdaten arbeiten. Es ist als Begleittext zu Lehrveranstaltungen und zum Selbststudium geeignet und bietet Hilfe bei der Datenanalyse in Diplom-, Doktor- und Forschungsarbeiten. Behandelt werden neben den relevanten statistischen Grundlagen die in der \u00d6kologie verbreiteten Ordinationsverfahren, Klassifikationen und Permutationsverfahren zur Pr\u00fcfung multivariater Beziehungen. Dabei werden die Methoden anschaulich anhand von Beispieldatens\u00e4tzen unter weitgehender Vermeidung von Formeln erl\u00e4utert. Das Buch bietet daher einen idealen Einstieg in das weite Feld der multivariaten Statistik in der \u00d6kologie, um darauf aufbauend eigene Daten sinnvoll auswerten zu k\u00f6nnen. Umweltdaten auswerten hier bekommen Sie den \u00dcberblick.", "author" : [ { "dropping-particle" : "", "family" : "Leyer", "given" : "Ilona", "non-dropping-particle" : "", "parse-names" : false, "suffix" : "" }, { "dropping-particle" : "", "family" : "Wesche", "given" : "Karsten", "non-dropping-particle" : "", "parse-names" : false, "suffix" : "" } ], "collection-title" : "Springer-Lehrbuch", "id" : "ITEM-1", "issued" : { "date-parts" : [ [ "2007" ] ] }, "publisher" : "Springer Berlin Heidelberg", "publisher-place" : "Berlin, Heidelberg", "title" : "Multivariate Statistik in der \u00d6kologie. Eine Einf\u00fchrung.", "type" : "book" }, "uris" : [ "http://www.mendeley.com/documents/?uuid=1895c89d-b064-4136-ad07-67b19d96329a" ] } ], "mendeley" : { "formattedCitation" : "(Leyer and Wesche, 2007)", "plainTextFormattedCitation" : "(Leyer and Wesche, 2007)", "previouslyFormattedCitation" : "(Leyer and Wesche, 2007)" }, "properties" : {  }, "schema" : "https://github.com/citation-style-language/schema/raw/master/csl-citation.json" }</w:instrText>
      </w:r>
      <w:r w:rsidR="00545E7C">
        <w:rPr>
          <w:lang w:val="en-US"/>
        </w:rPr>
        <w:fldChar w:fldCharType="separate"/>
      </w:r>
      <w:r w:rsidR="00545E7C" w:rsidRPr="00545E7C">
        <w:rPr>
          <w:noProof/>
          <w:lang w:val="en-US"/>
        </w:rPr>
        <w:t>(Leyer and Wesche, 2007)</w:t>
      </w:r>
      <w:ins w:id="1564" w:author="Ulrike Hiltner" w:date="2018-03-12T11:14:00Z">
        <w:r w:rsidR="00545E7C">
          <w:rPr>
            <w:lang w:val="en-US"/>
          </w:rPr>
          <w:fldChar w:fldCharType="end"/>
        </w:r>
      </w:ins>
      <w:ins w:id="1565" w:author="Ulrike Hiltner" w:date="2018-03-02T16:00:00Z">
        <w:r w:rsidR="00806F36" w:rsidRPr="00450098">
          <w:rPr>
            <w:lang w:val="en-US"/>
          </w:rPr>
          <w:t>.</w:t>
        </w:r>
        <w:r w:rsidR="00806F36">
          <w:rPr>
            <w:lang w:val="en-US"/>
          </w:rPr>
          <w:t xml:space="preserve"> </w:t>
        </w:r>
      </w:ins>
    </w:p>
    <w:p w:rsidR="00D7084D" w:rsidRPr="00450098" w:rsidDel="00C33AB3" w:rsidRDefault="00450098">
      <w:pPr>
        <w:pStyle w:val="berschrift1"/>
        <w:rPr>
          <w:del w:id="1566" w:author="Ulrike Hiltner" w:date="2018-03-06T09:54:00Z"/>
        </w:rPr>
        <w:pPrChange w:id="1567" w:author="Ulrike Hiltner" w:date="2018-03-12T12:37:00Z">
          <w:pPr/>
        </w:pPrChange>
      </w:pPr>
      <w:del w:id="1568" w:author="Ulrike Hiltner" w:date="2018-03-07T10:25:00Z">
        <w:r w:rsidRPr="00450098" w:rsidDel="00D55F29">
          <w:delText xml:space="preserve">Beyond the analysis of </w:delText>
        </w:r>
      </w:del>
      <w:del w:id="1569" w:author="Ulrike Hiltner" w:date="2018-03-01T16:54:00Z">
        <w:r w:rsidRPr="00450098" w:rsidDel="00770627">
          <w:delText xml:space="preserve">forest attributes, such as </w:delText>
        </w:r>
      </w:del>
      <w:del w:id="1570" w:author="Ulrike Hiltner" w:date="2018-03-07T10:25:00Z">
        <w:r w:rsidRPr="00450098" w:rsidDel="00D55F29">
          <w:delText>aboveground biomass</w:delText>
        </w:r>
      </w:del>
      <w:del w:id="1571" w:author="Ulrike Hiltner" w:date="2018-03-01T16:53:00Z">
        <w:r w:rsidRPr="00450098" w:rsidDel="00770627">
          <w:delText xml:space="preserve"> and basal area</w:delText>
        </w:r>
      </w:del>
      <w:del w:id="1572" w:author="Ulrike Hiltner" w:date="2018-03-07T10:25:00Z">
        <w:r w:rsidRPr="00450098" w:rsidDel="00D55F29">
          <w:delText xml:space="preserve">, the model was used to extrapolate the development of the gross primary production </w:delText>
        </w:r>
      </w:del>
      <w:del w:id="1573" w:author="Ulrike Hiltner" w:date="2018-03-01T16:54:00Z">
        <w:r w:rsidRPr="00450098" w:rsidDel="00770627">
          <w:rPr>
            <w:i/>
          </w:rPr>
          <w:delText>gpp</w:delText>
        </w:r>
        <w:r w:rsidRPr="00450098" w:rsidDel="00770627">
          <w:delText xml:space="preserve"> </w:delText>
        </w:r>
      </w:del>
      <w:del w:id="1574" w:author="Ulrike Hiltner" w:date="2018-03-07T10:25:00Z">
        <w:r w:rsidRPr="00450098" w:rsidDel="00D55F29">
          <w:delText xml:space="preserve">of the entire forest stand. </w:delText>
        </w:r>
      </w:del>
      <w:del w:id="1575" w:author="Ulrike Hiltner" w:date="2018-03-02T15:58:00Z">
        <w:r w:rsidRPr="00450098" w:rsidDel="00806F36">
          <w:delText xml:space="preserve">Statements </w:delText>
        </w:r>
      </w:del>
      <w:del w:id="1576" w:author="Ulrike Hiltner" w:date="2018-03-07T10:25:00Z">
        <w:r w:rsidRPr="00450098" w:rsidDel="00D55F29">
          <w:delText xml:space="preserve">on the long-term development of </w:delText>
        </w:r>
      </w:del>
      <w:del w:id="1577" w:author="Ulrike Hiltner" w:date="2018-03-02T16:03:00Z">
        <w:r w:rsidRPr="00450098" w:rsidDel="00806F36">
          <w:delText xml:space="preserve">the </w:delText>
        </w:r>
      </w:del>
      <w:del w:id="1578" w:author="Ulrike Hiltner" w:date="2018-03-01T16:54:00Z">
        <w:r w:rsidRPr="00450098" w:rsidDel="00770627">
          <w:rPr>
            <w:i/>
          </w:rPr>
          <w:delText>gpp</w:delText>
        </w:r>
        <w:r w:rsidRPr="00450098" w:rsidDel="00770627">
          <w:delText xml:space="preserve"> </w:delText>
        </w:r>
      </w:del>
      <w:del w:id="1579" w:author="Ulrike Hiltner" w:date="2018-03-07T10:25:00Z">
        <w:r w:rsidRPr="00450098" w:rsidDel="00D55F29">
          <w:delText xml:space="preserve">at stand level </w:delText>
        </w:r>
      </w:del>
      <w:del w:id="1580" w:author="Ulrike Hiltner" w:date="2018-03-02T15:59:00Z">
        <w:r w:rsidRPr="00450098" w:rsidDel="00806F36">
          <w:delText xml:space="preserve">have </w:delText>
        </w:r>
      </w:del>
      <w:del w:id="1581" w:author="Ulrike Hiltner" w:date="2018-03-07T10:25:00Z">
        <w:r w:rsidRPr="00450098" w:rsidDel="00D55F29">
          <w:delText xml:space="preserve">not been possible so far, as there have not yet been sufficient measurements. </w:delText>
        </w:r>
      </w:del>
      <w:del w:id="1582" w:author="Ulrike Hiltner" w:date="2018-03-02T16:04:00Z">
        <w:r w:rsidRPr="00450098" w:rsidDel="00806F36">
          <w:delText>W</w:delText>
        </w:r>
      </w:del>
      <w:del w:id="1583" w:author="Ulrike Hiltner" w:date="2018-03-07T10:25:00Z">
        <w:r w:rsidRPr="00450098" w:rsidDel="00D55F29">
          <w:delText xml:space="preserve">e also analyzed the </w:delText>
        </w:r>
      </w:del>
      <w:del w:id="1584" w:author="Ulrike Hiltner" w:date="2018-03-01T16:55:00Z">
        <w:r w:rsidRPr="00450098" w:rsidDel="00770627">
          <w:delText>stem number</w:delText>
        </w:r>
      </w:del>
      <w:del w:id="1585" w:author="Ulrike Hiltner" w:date="2018-03-01T16:58:00Z">
        <w:r w:rsidRPr="00450098" w:rsidDel="00BA429E">
          <w:delText xml:space="preserve"> </w:delText>
        </w:r>
      </w:del>
      <w:del w:id="1586" w:author="Ulrike Hiltner" w:date="2018-03-02T16:01:00Z">
        <w:r w:rsidRPr="00450098" w:rsidDel="00806F36">
          <w:delText xml:space="preserve">from the </w:delText>
        </w:r>
      </w:del>
      <w:del w:id="1587" w:author="Ulrike Hiltner" w:date="2018-03-02T16:02:00Z">
        <w:r w:rsidRPr="00450098" w:rsidDel="00806F36">
          <w:delText xml:space="preserve">commercially exploitable trees harvested </w:delText>
        </w:r>
      </w:del>
      <w:del w:id="1588" w:author="Ulrike Hiltner" w:date="2018-03-01T16:59:00Z">
        <w:r w:rsidRPr="00450098" w:rsidDel="00BA429E">
          <w:delText xml:space="preserve">with a </w:delText>
        </w:r>
        <w:r w:rsidRPr="00450098" w:rsidDel="00BA429E">
          <w:rPr>
            <w:i/>
          </w:rPr>
          <w:delText>dbh</w:delText>
        </w:r>
        <w:r w:rsidRPr="00450098" w:rsidDel="00BA429E">
          <w:delText xml:space="preserve"> of over 0.</w:delText>
        </w:r>
      </w:del>
      <w:del w:id="1589" w:author="Ulrike Hiltner" w:date="2018-03-01T16:58:00Z">
        <w:r w:rsidRPr="00450098" w:rsidDel="00BA429E">
          <w:delText xml:space="preserve">55 </w:delText>
        </w:r>
      </w:del>
      <w:del w:id="1590" w:author="Ulrike Hiltner" w:date="2018-03-01T16:59:00Z">
        <w:r w:rsidRPr="00450098" w:rsidDel="00BA429E">
          <w:delText>m</w:delText>
        </w:r>
      </w:del>
      <w:del w:id="1591" w:author="Ulrike Hiltner" w:date="2018-03-07T10:25:00Z">
        <w:r w:rsidRPr="00450098" w:rsidDel="00D55F29">
          <w:delText>.</w:delText>
        </w:r>
      </w:del>
    </w:p>
    <w:p w:rsidR="00D7084D" w:rsidRPr="00450098" w:rsidDel="00B02FF6" w:rsidRDefault="00450098">
      <w:pPr>
        <w:pStyle w:val="berschrift1"/>
        <w:numPr>
          <w:ilvl w:val="0"/>
          <w:numId w:val="15"/>
        </w:numPr>
        <w:rPr>
          <w:del w:id="1592" w:author="Ulrike Hiltner" w:date="2018-03-02T15:48:00Z"/>
        </w:rPr>
        <w:pPrChange w:id="1593" w:author="Ulrike Hiltner" w:date="2018-03-12T13:17:00Z">
          <w:pPr/>
        </w:pPrChange>
      </w:pPr>
      <w:del w:id="1594" w:author="Ulrike Hiltner" w:date="2018-03-02T15:48:00Z">
        <w:r w:rsidRPr="00450098" w:rsidDel="00B02FF6">
          <w:delText xml:space="preserve">The simulation of forest succession </w:delText>
        </w:r>
      </w:del>
      <w:del w:id="1595" w:author="Ulrike Hiltner" w:date="2018-03-01T17:00:00Z">
        <w:r w:rsidRPr="00450098" w:rsidDel="00BA429E">
          <w:delText xml:space="preserve">of </w:delText>
        </w:r>
      </w:del>
      <w:del w:id="1596" w:author="Ulrike Hiltner" w:date="2018-03-02T15:48:00Z">
        <w:r w:rsidRPr="00450098" w:rsidDel="00B02FF6">
          <w:delText xml:space="preserve">all </w:delText>
        </w:r>
      </w:del>
      <w:del w:id="1597" w:author="Ulrike Hiltner" w:date="2018-03-01T17:00:00Z">
        <w:r w:rsidRPr="00450098" w:rsidDel="00BA429E">
          <w:delText xml:space="preserve">three </w:delText>
        </w:r>
      </w:del>
      <w:del w:id="1598" w:author="Ulrike Hiltner" w:date="2018-03-02T15:48:00Z">
        <w:r w:rsidRPr="00450098" w:rsidDel="00B02FF6">
          <w:delText xml:space="preserve">scenarios began on a treeless (empty) area totaling 16 hectares. </w:delText>
        </w:r>
      </w:del>
      <w:del w:id="1599" w:author="Ulrike Hiltner" w:date="2018-03-01T17:01:00Z">
        <w:r w:rsidRPr="00450098" w:rsidDel="00BA429E">
          <w:delText>The model works with a</w:delText>
        </w:r>
      </w:del>
      <w:del w:id="1600" w:author="Ulrike Hiltner" w:date="2018-03-02T15:48:00Z">
        <w:r w:rsidRPr="00450098" w:rsidDel="00B02FF6">
          <w:delText>nnual time steps</w:delText>
        </w:r>
      </w:del>
      <w:del w:id="1601" w:author="Ulrike Hiltner" w:date="2018-03-02T15:30:00Z">
        <w:r w:rsidRPr="00450098" w:rsidDel="006B347A">
          <w:delText xml:space="preserve"> and</w:delText>
        </w:r>
      </w:del>
      <w:del w:id="1602" w:author="Ulrike Hiltner" w:date="2018-03-02T15:48:00Z">
        <w:r w:rsidRPr="00450098" w:rsidDel="00B02FF6">
          <w:delText xml:space="preserve"> a total of </w:delText>
        </w:r>
      </w:del>
      <w:del w:id="1603" w:author="Ulrike Hiltner" w:date="2018-03-02T15:30:00Z">
        <w:r w:rsidRPr="00450098" w:rsidDel="006B347A">
          <w:delText xml:space="preserve">1000 </w:delText>
        </w:r>
      </w:del>
      <w:del w:id="1604" w:author="Ulrike Hiltner" w:date="2018-03-02T15:48:00Z">
        <w:r w:rsidRPr="00450098" w:rsidDel="00B02FF6">
          <w:delText xml:space="preserve">years were simulated. </w:delText>
        </w:r>
      </w:del>
      <w:del w:id="1605" w:author="Ulrike Hiltner" w:date="2018-03-02T15:37:00Z">
        <w:r w:rsidRPr="00450098" w:rsidDel="00F31799">
          <w:delText xml:space="preserve">All </w:delText>
        </w:r>
      </w:del>
      <w:del w:id="1606" w:author="Ulrike Hiltner" w:date="2018-03-01T17:02:00Z">
        <w:r w:rsidRPr="00450098" w:rsidDel="00BA429E">
          <w:delText xml:space="preserve">calculated </w:delText>
        </w:r>
      </w:del>
      <w:del w:id="1607" w:author="Ulrike Hiltner" w:date="2018-03-01T17:01:00Z">
        <w:r w:rsidRPr="00450098" w:rsidDel="00BA429E">
          <w:delText>forest attribute</w:delText>
        </w:r>
      </w:del>
      <w:del w:id="1608" w:author="Ulrike Hiltner" w:date="2018-03-01T17:02:00Z">
        <w:r w:rsidRPr="00450098" w:rsidDel="00BA429E">
          <w:delText xml:space="preserve"> values </w:delText>
        </w:r>
      </w:del>
      <w:del w:id="1609" w:author="Ulrike Hiltner" w:date="2018-03-02T15:37:00Z">
        <w:r w:rsidRPr="00450098" w:rsidDel="00F31799">
          <w:delText>were averaged over 1</w:delText>
        </w:r>
      </w:del>
      <w:del w:id="1610" w:author="Ulrike Hiltner" w:date="2018-03-01T17:02:00Z">
        <w:r w:rsidRPr="00450098" w:rsidDel="00BA429E">
          <w:delText xml:space="preserve"> </w:delText>
        </w:r>
      </w:del>
      <w:del w:id="1611" w:author="Ulrike Hiltner" w:date="2018-03-02T15:37:00Z">
        <w:r w:rsidRPr="00450098" w:rsidDel="00F31799">
          <w:delText>ha</w:delText>
        </w:r>
      </w:del>
      <w:del w:id="1612" w:author="Ulrike Hiltner" w:date="2018-03-01T17:02:00Z">
        <w:r w:rsidRPr="00450098" w:rsidDel="00BA429E">
          <w:delText>, to minimize variances</w:delText>
        </w:r>
      </w:del>
      <w:del w:id="1613" w:author="Ulrike Hiltner" w:date="2018-03-02T15:37:00Z">
        <w:r w:rsidRPr="00450098" w:rsidDel="00F31799">
          <w:delText xml:space="preserve"> (Bennett et al. 2013)</w:delText>
        </w:r>
      </w:del>
      <w:moveToRangeStart w:id="1614" w:author="Ulrike Hiltner" w:date="2018-03-02T15:46:00Z" w:name="move507768931"/>
      <w:moveTo w:id="1615" w:author="Ulrike Hiltner" w:date="2018-03-02T15:46:00Z">
        <w:del w:id="1616" w:author="Ulrike Hiltner" w:date="2018-03-02T15:48:00Z">
          <w:r w:rsidR="00B02FF6" w:rsidRPr="00450098" w:rsidDel="00B02FF6">
            <w:delText>Standard deviations were given to measure the deviation from the average forest attributes and to interpret the stability of the ecosystem (Leyer and Wesche, 2007).</w:delText>
          </w:r>
        </w:del>
      </w:moveTo>
      <w:moveToRangeEnd w:id="1614"/>
      <w:del w:id="1617" w:author="Ulrike Hiltner" w:date="2018-03-02T15:23:00Z">
        <w:r w:rsidRPr="00450098" w:rsidDel="005E4693">
          <w:delText xml:space="preserve">, </w:delText>
        </w:r>
      </w:del>
      <w:del w:id="1618" w:author="Ulrike Hiltner" w:date="2018-03-02T15:48:00Z">
        <w:r w:rsidRPr="00450098" w:rsidDel="00B02FF6">
          <w:delText xml:space="preserve">and in the last 667 years of simulation, to obtain values for the mean forest attributes. </w:delText>
        </w:r>
      </w:del>
      <w:del w:id="1619" w:author="Ulrike Hiltner" w:date="2018-03-02T15:44:00Z">
        <w:r w:rsidRPr="00450098" w:rsidDel="00F31799">
          <w:delText>Calculations for years 1-</w:delText>
        </w:r>
      </w:del>
      <w:del w:id="1620" w:author="Ulrike Hiltner" w:date="2018-03-01T17:03:00Z">
        <w:r w:rsidRPr="00450098" w:rsidDel="00BA429E">
          <w:delText xml:space="preserve">333 </w:delText>
        </w:r>
      </w:del>
      <w:del w:id="1621" w:author="Ulrike Hiltner" w:date="2018-03-02T15:44:00Z">
        <w:r w:rsidRPr="00450098" w:rsidDel="00F31799">
          <w:delText xml:space="preserve">were excluded from further analyses </w:delText>
        </w:r>
      </w:del>
      <w:del w:id="1622" w:author="Ulrike Hiltner" w:date="2018-03-02T15:51:00Z">
        <w:r w:rsidRPr="00450098" w:rsidDel="00B02FF6">
          <w:delText>based on the assumption that forest succession must be balanced after 333 years in a equilibrium state.</w:delText>
        </w:r>
      </w:del>
      <w:del w:id="1623" w:author="Ulrike Hiltner" w:date="2018-03-02T15:44:00Z">
        <w:r w:rsidRPr="00450098" w:rsidDel="00F31799">
          <w:delText xml:space="preserve"> </w:delText>
        </w:r>
      </w:del>
      <w:moveFromRangeStart w:id="1624" w:author="Ulrike Hiltner" w:date="2018-03-02T15:46:00Z" w:name="move507768931"/>
      <w:moveFrom w:id="1625" w:author="Ulrike Hiltner" w:date="2018-03-02T15:46:00Z">
        <w:del w:id="1626" w:author="Ulrike Hiltner" w:date="2018-03-02T15:48:00Z">
          <w:r w:rsidRPr="00450098" w:rsidDel="00B02FF6">
            <w:delText>Standard deviations were given to measure the deviation from the average forest attributes and to interpret the stability of the ecosystem (Leyer and Wesche, 2007).</w:delText>
          </w:r>
        </w:del>
      </w:moveFrom>
      <w:moveFromRangeEnd w:id="1624"/>
      <w:del w:id="1627" w:author="Ulrike Hiltner" w:date="2018-03-02T15:48:00Z">
        <w:r w:rsidRPr="00450098" w:rsidDel="00B02FF6">
          <w:delText xml:space="preserve"> </w:delText>
        </w:r>
      </w:del>
      <w:del w:id="1628" w:author="Ulrike Hiltner" w:date="2018-03-02T15:25:00Z">
        <w:r w:rsidRPr="00450098" w:rsidDel="005E4693">
          <w:delText>The single logging event took place after the 500</w:delText>
        </w:r>
        <w:r w:rsidRPr="00450098" w:rsidDel="005E4693">
          <w:rPr>
            <w:vertAlign w:val="superscript"/>
          </w:rPr>
          <w:delText>th</w:delText>
        </w:r>
        <w:r w:rsidRPr="00450098" w:rsidDel="005E4693">
          <w:delText xml:space="preserve"> simulation time step. This was then assigned to the observed logging event in the year 1986.</w:delText>
        </w:r>
      </w:del>
      <w:del w:id="1629" w:author="Ulrike Hiltner" w:date="2018-03-01T17:04:00Z">
        <w:r w:rsidRPr="00450098" w:rsidDel="00BA429E">
          <w:delText xml:space="preserve"> Following the approach of the 5</w:delText>
        </w:r>
        <w:r w:rsidRPr="00450098" w:rsidDel="00BA429E">
          <w:rPr>
            <w:vertAlign w:val="superscript"/>
          </w:rPr>
          <w:delText>th</w:delText>
        </w:r>
        <w:r w:rsidRPr="00450098" w:rsidDel="00BA429E">
          <w:delText xml:space="preserve"> IPCC assessment report (IPCC 2014), we aimed to </w:delText>
        </w:r>
      </w:del>
      <w:del w:id="1630" w:author="Ulrike Hiltner" w:date="2017-12-08T15:16:00Z">
        <w:r w:rsidRPr="00450098" w:rsidDel="00A72A01">
          <w:delText>compared</w:delText>
        </w:r>
      </w:del>
      <w:del w:id="1631" w:author="Ulrike Hiltner" w:date="2018-03-01T17:04:00Z">
        <w:r w:rsidRPr="00450098" w:rsidDel="00BA429E">
          <w:delText xml:space="preserve"> the simulation results up to the end of the 21</w:delText>
        </w:r>
        <w:r w:rsidRPr="00450098" w:rsidDel="00BA429E">
          <w:rPr>
            <w:vertAlign w:val="superscript"/>
          </w:rPr>
          <w:delText>st</w:delText>
        </w:r>
        <w:r w:rsidRPr="00450098" w:rsidDel="00BA429E">
          <w:delText xml:space="preserve"> century.</w:delText>
        </w:r>
      </w:del>
    </w:p>
    <w:p w:rsidR="00D7084D" w:rsidRPr="002C753F" w:rsidRDefault="00450098">
      <w:pPr>
        <w:pStyle w:val="berschrift1"/>
        <w:numPr>
          <w:ilvl w:val="0"/>
          <w:numId w:val="15"/>
        </w:numPr>
        <w:rPr>
          <w:ins w:id="1632" w:author="Ulrike Hiltner" w:date="2018-03-06T14:19:00Z"/>
        </w:rPr>
        <w:pPrChange w:id="1633" w:author="Ulrike Hiltner" w:date="2018-03-12T13:17:00Z">
          <w:pPr>
            <w:pStyle w:val="berschrift1"/>
          </w:pPr>
        </w:pPrChange>
      </w:pPr>
      <w:bookmarkStart w:id="1634" w:name="header3"/>
      <w:bookmarkEnd w:id="1634"/>
      <w:del w:id="1635" w:author="Ulrike Hiltner" w:date="2018-03-12T12:34:00Z">
        <w:r w:rsidRPr="00450098" w:rsidDel="00CB0D55">
          <w:delText xml:space="preserve">3. </w:delText>
        </w:r>
      </w:del>
      <w:r w:rsidRPr="00450098">
        <w:t>Results</w:t>
      </w:r>
    </w:p>
    <w:p w:rsidR="00F039C1" w:rsidRDefault="00C07449">
      <w:pPr>
        <w:pStyle w:val="berschrift2"/>
        <w:rPr>
          <w:ins w:id="1636" w:author="Ulrike Hiltner" w:date="2018-03-06T14:21:00Z"/>
        </w:rPr>
        <w:pPrChange w:id="1637" w:author="Ulrike Hiltner" w:date="2018-03-12T12:31:00Z">
          <w:pPr>
            <w:pStyle w:val="berschrift1"/>
          </w:pPr>
        </w:pPrChange>
      </w:pPr>
      <w:ins w:id="1638" w:author="Ulrike Hiltner" w:date="2018-03-12T13:18:00Z">
        <w:r>
          <w:t xml:space="preserve">3.1 </w:t>
        </w:r>
      </w:ins>
      <w:ins w:id="1639" w:author="Ulrike Hiltner" w:date="2018-03-06T14:19:00Z">
        <w:r w:rsidR="00F039C1">
          <w:t>Biomass dynamics of</w:t>
        </w:r>
      </w:ins>
      <w:ins w:id="1640" w:author="Ulrike Hiltner" w:date="2018-03-06T15:32:00Z">
        <w:r w:rsidR="005D799B">
          <w:t xml:space="preserve"> a</w:t>
        </w:r>
      </w:ins>
      <w:ins w:id="1641" w:author="Ulrike Hiltner" w:date="2018-03-06T14:19:00Z">
        <w:r w:rsidR="00F039C1">
          <w:t xml:space="preserve"> selectively logged forest</w:t>
        </w:r>
      </w:ins>
    </w:p>
    <w:p w:rsidR="0085613E" w:rsidRPr="004D04AD" w:rsidRDefault="00891A8B">
      <w:pPr>
        <w:rPr>
          <w:ins w:id="1642" w:author="Ulrike Hiltner" w:date="2018-03-06T17:02:00Z"/>
          <w:b/>
          <w:bCs/>
          <w:lang w:val="en-US"/>
          <w:rPrChange w:id="1643" w:author="Ulrike Hiltner" w:date="2018-04-24T10:10:00Z">
            <w:rPr>
              <w:ins w:id="1644" w:author="Ulrike Hiltner" w:date="2018-03-06T17:02:00Z"/>
              <w:rFonts w:eastAsiaTheme="minorHAnsi" w:cstheme="minorBidi"/>
              <w:b w:val="0"/>
              <w:bCs w:val="0"/>
              <w:color w:val="auto"/>
              <w:sz w:val="22"/>
              <w:szCs w:val="22"/>
            </w:rPr>
          </w:rPrChange>
        </w:rPr>
        <w:pPrChange w:id="1645" w:author="Ulrike Hiltner" w:date="2018-03-06T14:37:00Z">
          <w:pPr>
            <w:pStyle w:val="berschrift1"/>
          </w:pPr>
        </w:pPrChange>
      </w:pPr>
      <w:ins w:id="1646" w:author="Ulrike Hiltner" w:date="2018-04-10T15:22:00Z">
        <w:r>
          <w:rPr>
            <w:lang w:val="en-US"/>
          </w:rPr>
          <w:t>First we analyzed</w:t>
        </w:r>
      </w:ins>
      <w:ins w:id="1647" w:author="Ulrike Hiltner" w:date="2018-03-06T14:37:00Z">
        <w:r w:rsidR="00F2337C" w:rsidRPr="00F2337C">
          <w:rPr>
            <w:lang w:val="en-US"/>
          </w:rPr>
          <w:t xml:space="preserve"> selected simulation results of a moderate and an intensive logging scenario for the development of aboveground biomass </w:t>
        </w:r>
      </w:ins>
      <w:ins w:id="1648" w:author="Ulrike Hiltner" w:date="2018-03-06T14:41:00Z">
        <w:r w:rsidR="00F2337C">
          <w:rPr>
            <w:lang w:val="en-US"/>
          </w:rPr>
          <w:t>(</w:t>
        </w:r>
      </w:ins>
      <w:ins w:id="1649" w:author="Ulrike Hiltner" w:date="2018-03-12T12:10:00Z">
        <w:r w:rsidR="00896708">
          <w:rPr>
            <w:lang w:val="en-US"/>
          </w:rPr>
          <w:fldChar w:fldCharType="begin"/>
        </w:r>
        <w:r w:rsidR="00896708">
          <w:rPr>
            <w:lang w:val="en-US"/>
          </w:rPr>
          <w:instrText xml:space="preserve"> REF _Ref508619978 \h </w:instrText>
        </w:r>
      </w:ins>
      <w:r w:rsidR="00896708">
        <w:rPr>
          <w:lang w:val="en-US"/>
        </w:rPr>
      </w:r>
      <w:r w:rsidR="00896708">
        <w:rPr>
          <w:lang w:val="en-US"/>
        </w:rPr>
        <w:fldChar w:fldCharType="separate"/>
      </w:r>
      <w:ins w:id="1650" w:author="Ulrike Hiltner" w:date="2018-03-12T12:10:00Z">
        <w:r w:rsidR="00896708" w:rsidRPr="003D10F0">
          <w:rPr>
            <w:lang w:val="en-US"/>
          </w:rPr>
          <w:t xml:space="preserve">Figure </w:t>
        </w:r>
        <w:r w:rsidR="00896708" w:rsidRPr="001063D4">
          <w:rPr>
            <w:noProof/>
            <w:lang w:val="en-US"/>
          </w:rPr>
          <w:t>1</w:t>
        </w:r>
        <w:r w:rsidR="00896708">
          <w:rPr>
            <w:lang w:val="en-US"/>
          </w:rPr>
          <w:fldChar w:fldCharType="end"/>
        </w:r>
      </w:ins>
      <w:ins w:id="1651" w:author="Ulrike Hiltner" w:date="2018-03-06T14:41:00Z">
        <w:r w:rsidR="00F47CD8">
          <w:rPr>
            <w:lang w:val="en-US"/>
          </w:rPr>
          <w:t xml:space="preserve">.a, </w:t>
        </w:r>
      </w:ins>
      <w:ins w:id="1652" w:author="Ulrike Hiltner" w:date="2018-04-10T15:59:00Z">
        <w:r w:rsidR="00F47CD8">
          <w:rPr>
            <w:lang w:val="en-US"/>
          </w:rPr>
          <w:t>c</w:t>
        </w:r>
      </w:ins>
      <w:ins w:id="1653" w:author="Ulrike Hiltner" w:date="2018-03-06T14:41:00Z">
        <w:r w:rsidR="00F2337C">
          <w:rPr>
            <w:lang w:val="en-US"/>
          </w:rPr>
          <w:t xml:space="preserve">) </w:t>
        </w:r>
      </w:ins>
      <w:ins w:id="1654" w:author="Ulrike Hiltner" w:date="2018-03-06T14:37:00Z">
        <w:r w:rsidR="00F2337C" w:rsidRPr="00F2337C">
          <w:rPr>
            <w:lang w:val="en-US"/>
          </w:rPr>
          <w:t>and gross primary production</w:t>
        </w:r>
      </w:ins>
      <w:ins w:id="1655" w:author="Ulrike Hiltner" w:date="2018-03-06T14:41:00Z">
        <w:r w:rsidR="00F2337C">
          <w:rPr>
            <w:lang w:val="en-US"/>
          </w:rPr>
          <w:t xml:space="preserve"> (</w:t>
        </w:r>
      </w:ins>
      <w:ins w:id="1656" w:author="Ulrike Hiltner" w:date="2018-03-12T12:11:00Z">
        <w:r w:rsidR="00896708">
          <w:rPr>
            <w:lang w:val="en-US"/>
          </w:rPr>
          <w:fldChar w:fldCharType="begin"/>
        </w:r>
        <w:r w:rsidR="00896708">
          <w:rPr>
            <w:lang w:val="en-US"/>
          </w:rPr>
          <w:instrText xml:space="preserve"> REF _Ref508619978 \h </w:instrText>
        </w:r>
      </w:ins>
      <w:r w:rsidR="00896708">
        <w:rPr>
          <w:lang w:val="en-US"/>
        </w:rPr>
      </w:r>
      <w:r w:rsidR="00896708">
        <w:rPr>
          <w:lang w:val="en-US"/>
        </w:rPr>
        <w:fldChar w:fldCharType="separate"/>
      </w:r>
      <w:ins w:id="1657" w:author="Ulrike Hiltner" w:date="2018-03-12T12:11:00Z">
        <w:r w:rsidR="00896708" w:rsidRPr="003D10F0">
          <w:rPr>
            <w:lang w:val="en-US"/>
          </w:rPr>
          <w:t xml:space="preserve">Figure </w:t>
        </w:r>
        <w:r w:rsidR="00896708" w:rsidRPr="001063D4">
          <w:rPr>
            <w:noProof/>
            <w:lang w:val="en-US"/>
          </w:rPr>
          <w:t>1</w:t>
        </w:r>
        <w:r w:rsidR="00896708">
          <w:rPr>
            <w:lang w:val="en-US"/>
          </w:rPr>
          <w:fldChar w:fldCharType="end"/>
        </w:r>
      </w:ins>
      <w:ins w:id="1658" w:author="Ulrike Hiltner" w:date="2018-03-06T14:41:00Z">
        <w:r w:rsidR="00F47CD8">
          <w:rPr>
            <w:lang w:val="en-US"/>
          </w:rPr>
          <w:t>.</w:t>
        </w:r>
      </w:ins>
      <w:ins w:id="1659" w:author="Ulrike Hiltner" w:date="2018-04-10T15:59:00Z">
        <w:r w:rsidR="00F47CD8">
          <w:rPr>
            <w:lang w:val="en-US"/>
          </w:rPr>
          <w:t>d</w:t>
        </w:r>
      </w:ins>
      <w:ins w:id="1660" w:author="Ulrike Hiltner" w:date="2018-03-06T14:41:00Z">
        <w:r w:rsidR="00F2337C">
          <w:rPr>
            <w:lang w:val="en-US"/>
          </w:rPr>
          <w:t>)</w:t>
        </w:r>
      </w:ins>
      <w:ins w:id="1661" w:author="Ulrike Hiltner" w:date="2018-03-06T14:37:00Z">
        <w:r w:rsidR="00F2337C" w:rsidRPr="00F2337C">
          <w:rPr>
            <w:lang w:val="en-US"/>
          </w:rPr>
          <w:t>.</w:t>
        </w:r>
      </w:ins>
      <w:ins w:id="1662" w:author="Ulrike Hiltner" w:date="2018-03-06T14:42:00Z">
        <w:r w:rsidR="00F2337C">
          <w:rPr>
            <w:lang w:val="en-US"/>
          </w:rPr>
          <w:t xml:space="preserve"> </w:t>
        </w:r>
      </w:ins>
      <w:ins w:id="1663" w:author="Ulrike Hiltner" w:date="2018-03-06T14:58:00Z">
        <w:r w:rsidR="00DF7224">
          <w:rPr>
            <w:lang w:val="en-US"/>
          </w:rPr>
          <w:t>I</w:t>
        </w:r>
      </w:ins>
      <w:ins w:id="1664" w:author="Ulrike Hiltner" w:date="2018-03-06T14:44:00Z">
        <w:r w:rsidR="00F2337C">
          <w:rPr>
            <w:lang w:val="en-US"/>
          </w:rPr>
          <w:t>t can</w:t>
        </w:r>
      </w:ins>
      <w:ins w:id="1665" w:author="Ulrike Hiltner" w:date="2018-03-06T14:45:00Z">
        <w:r w:rsidR="00F2337C">
          <w:rPr>
            <w:lang w:val="en-US"/>
          </w:rPr>
          <w:t xml:space="preserve"> clearly </w:t>
        </w:r>
      </w:ins>
      <w:ins w:id="1666" w:author="Ulrike Hiltner" w:date="2018-03-06T14:48:00Z">
        <w:r w:rsidR="009F5E03">
          <w:rPr>
            <w:lang w:val="en-US"/>
          </w:rPr>
          <w:t xml:space="preserve">be </w:t>
        </w:r>
      </w:ins>
      <w:ins w:id="1667" w:author="Ulrike Hiltner" w:date="2018-03-06T14:45:00Z">
        <w:r w:rsidR="00F2337C" w:rsidRPr="008E1C15">
          <w:rPr>
            <w:lang w:val="en-US"/>
          </w:rPr>
          <w:t>seen</w:t>
        </w:r>
        <w:r w:rsidR="00F2337C">
          <w:rPr>
            <w:lang w:val="en-US"/>
          </w:rPr>
          <w:t xml:space="preserve"> that the </w:t>
        </w:r>
      </w:ins>
      <w:ins w:id="1668" w:author="Ulrike Hiltner" w:date="2018-04-10T15:23:00Z">
        <w:r>
          <w:rPr>
            <w:lang w:val="en-US"/>
          </w:rPr>
          <w:t xml:space="preserve">first </w:t>
        </w:r>
      </w:ins>
      <w:ins w:id="1669" w:author="Ulrike Hiltner" w:date="2018-03-06T14:45:00Z">
        <w:r w:rsidR="00F2337C">
          <w:rPr>
            <w:lang w:val="en-US"/>
          </w:rPr>
          <w:t>logging event (time = 0</w:t>
        </w:r>
      </w:ins>
      <w:ins w:id="1670" w:author="Ulrike Hiltner" w:date="2018-03-06T16:30:00Z">
        <w:r w:rsidR="00A17D2B">
          <w:rPr>
            <w:lang w:val="en-US"/>
          </w:rPr>
          <w:t>a</w:t>
        </w:r>
      </w:ins>
      <w:ins w:id="1671" w:author="Ulrike Hiltner" w:date="2018-03-06T14:45:00Z">
        <w:r w:rsidR="00F2337C">
          <w:rPr>
            <w:lang w:val="en-US"/>
          </w:rPr>
          <w:t>)</w:t>
        </w:r>
      </w:ins>
      <w:ins w:id="1672" w:author="Ulrike Hiltner" w:date="2018-03-06T14:46:00Z">
        <w:r w:rsidR="00F2337C">
          <w:rPr>
            <w:lang w:val="en-US"/>
          </w:rPr>
          <w:t xml:space="preserve"> in both scenarios was followed by an immediate decline in aboveground biomass</w:t>
        </w:r>
      </w:ins>
      <w:ins w:id="1673" w:author="Ulrike Hiltner" w:date="2018-03-06T14:45:00Z">
        <w:r w:rsidR="00F2337C">
          <w:rPr>
            <w:lang w:val="en-US"/>
          </w:rPr>
          <w:t xml:space="preserve"> </w:t>
        </w:r>
      </w:ins>
      <w:ins w:id="1674" w:author="Ulrike Hiltner" w:date="2018-03-06T14:47:00Z">
        <w:r w:rsidR="009F5E03">
          <w:rPr>
            <w:lang w:val="en-US"/>
          </w:rPr>
          <w:t>accompanied by an increase in productivity</w:t>
        </w:r>
      </w:ins>
      <w:ins w:id="1675" w:author="Ulrike Hiltner" w:date="2018-03-06T16:26:00Z">
        <w:r w:rsidR="00A17D2B">
          <w:rPr>
            <w:lang w:val="en-US"/>
          </w:rPr>
          <w:t xml:space="preserve"> in comparison to the reference </w:t>
        </w:r>
      </w:ins>
      <w:ins w:id="1676" w:author="Ulrike Hiltner" w:date="2018-03-06T20:39:00Z">
        <w:r w:rsidR="00B450C0">
          <w:rPr>
            <w:lang w:val="en-US"/>
          </w:rPr>
          <w:t xml:space="preserve">(mean </w:t>
        </w:r>
      </w:ins>
      <w:proofErr w:type="spellStart"/>
      <w:ins w:id="1677" w:author="Ulrike Hiltner" w:date="2018-03-06T16:26:00Z">
        <w:r w:rsidR="00A17D2B">
          <w:rPr>
            <w:lang w:val="en-US"/>
          </w:rPr>
          <w:t>AGB</w:t>
        </w:r>
        <w:r w:rsidR="00A17D2B" w:rsidRPr="00A17D2B">
          <w:rPr>
            <w:vertAlign w:val="subscript"/>
            <w:lang w:val="en-US"/>
            <w:rPrChange w:id="1678" w:author="Ulrike Hiltner" w:date="2018-03-06T16:28:00Z">
              <w:rPr>
                <w:b w:val="0"/>
                <w:bCs w:val="0"/>
                <w:lang w:val="en-US"/>
              </w:rPr>
            </w:rPrChange>
          </w:rPr>
          <w:t>ref</w:t>
        </w:r>
      </w:ins>
      <w:proofErr w:type="spellEnd"/>
      <w:ins w:id="1679" w:author="Ulrike Hiltner" w:date="2018-03-06T16:27:00Z">
        <w:r w:rsidR="00A17D2B">
          <w:rPr>
            <w:lang w:val="en-US"/>
          </w:rPr>
          <w:t xml:space="preserve"> 439</w:t>
        </w:r>
      </w:ins>
      <w:ins w:id="1680" w:author="Ulrike Hiltner" w:date="2018-03-12T13:26:00Z">
        <w:r w:rsidR="00C07449">
          <w:rPr>
            <w:lang w:val="en-US"/>
          </w:rPr>
          <w:t>t</w:t>
        </w:r>
        <w:r w:rsidR="00C07449" w:rsidRPr="00591680">
          <w:rPr>
            <w:vertAlign w:val="subscript"/>
            <w:lang w:val="en-US"/>
          </w:rPr>
          <w:t>ODM</w:t>
        </w:r>
        <w:r w:rsidR="00C07449">
          <w:rPr>
            <w:lang w:val="en-US"/>
          </w:rPr>
          <w:t xml:space="preserve"> </w:t>
        </w:r>
      </w:ins>
      <w:ins w:id="1681" w:author="Ulrike Hiltner" w:date="2018-03-06T16:27:00Z">
        <w:r w:rsidR="00A17D2B">
          <w:rPr>
            <w:lang w:val="en-US"/>
          </w:rPr>
          <w:t>/ha</w:t>
        </w:r>
      </w:ins>
      <w:ins w:id="1682" w:author="Ulrike Hiltner" w:date="2018-03-06T16:28:00Z">
        <w:r w:rsidR="00A17D2B">
          <w:rPr>
            <w:lang w:val="en-US"/>
          </w:rPr>
          <w:t xml:space="preserve">, mean </w:t>
        </w:r>
        <w:proofErr w:type="spellStart"/>
        <w:r w:rsidR="00A17D2B">
          <w:rPr>
            <w:lang w:val="en-US"/>
          </w:rPr>
          <w:t>sd</w:t>
        </w:r>
        <w:r w:rsidR="00A17D2B" w:rsidRPr="00A17D2B">
          <w:rPr>
            <w:vertAlign w:val="subscript"/>
            <w:lang w:val="en-US"/>
            <w:rPrChange w:id="1683" w:author="Ulrike Hiltner" w:date="2018-03-06T16:28:00Z">
              <w:rPr>
                <w:b w:val="0"/>
                <w:bCs w:val="0"/>
                <w:lang w:val="en-US"/>
              </w:rPr>
            </w:rPrChange>
          </w:rPr>
          <w:t>ref</w:t>
        </w:r>
        <w:proofErr w:type="spellEnd"/>
        <w:r w:rsidR="00A17D2B">
          <w:rPr>
            <w:lang w:val="en-US"/>
          </w:rPr>
          <w:t xml:space="preserve"> </w:t>
        </w:r>
      </w:ins>
      <w:ins w:id="1684" w:author="Ulrike Hiltner" w:date="2018-03-12T13:26:00Z">
        <w:r w:rsidR="00C07449">
          <w:rPr>
            <w:rFonts w:cs="Times New Roman"/>
            <w:lang w:val="en-US"/>
          </w:rPr>
          <w:t>±</w:t>
        </w:r>
      </w:ins>
      <w:ins w:id="1685" w:author="Ulrike Hiltner" w:date="2018-03-06T16:28:00Z">
        <w:r w:rsidR="00A17D2B">
          <w:rPr>
            <w:lang w:val="en-US"/>
          </w:rPr>
          <w:t>67</w:t>
        </w:r>
      </w:ins>
      <w:ins w:id="1686" w:author="Ulrike Hiltner" w:date="2018-03-12T13:25:00Z">
        <w:r w:rsidR="00C07449">
          <w:rPr>
            <w:lang w:val="en-US"/>
          </w:rPr>
          <w:t>t</w:t>
        </w:r>
        <w:r w:rsidR="00C07449" w:rsidRPr="00591680">
          <w:rPr>
            <w:vertAlign w:val="subscript"/>
            <w:lang w:val="en-US"/>
          </w:rPr>
          <w:t>ODM</w:t>
        </w:r>
        <w:r w:rsidR="00C07449">
          <w:rPr>
            <w:lang w:val="en-US"/>
          </w:rPr>
          <w:t xml:space="preserve"> </w:t>
        </w:r>
      </w:ins>
      <w:ins w:id="1687" w:author="Ulrike Hiltner" w:date="2018-03-06T16:28:00Z">
        <w:r w:rsidR="00A17D2B">
          <w:rPr>
            <w:lang w:val="en-US"/>
          </w:rPr>
          <w:t>/ha</w:t>
        </w:r>
      </w:ins>
      <w:ins w:id="1688" w:author="Ulrike Hiltner" w:date="2018-03-06T20:40:00Z">
        <w:r w:rsidR="00B450C0">
          <w:rPr>
            <w:lang w:val="en-US"/>
          </w:rPr>
          <w:t>;</w:t>
        </w:r>
      </w:ins>
      <w:ins w:id="1689" w:author="Ulrike Hiltner" w:date="2018-03-06T20:39:00Z">
        <w:r w:rsidR="00E9097D">
          <w:rPr>
            <w:lang w:val="en-US"/>
          </w:rPr>
          <w:t xml:space="preserve"> averaged over 16</w:t>
        </w:r>
        <w:r w:rsidR="00B450C0">
          <w:rPr>
            <w:lang w:val="en-US"/>
          </w:rPr>
          <w:t>ha</w:t>
        </w:r>
      </w:ins>
      <w:ins w:id="1690" w:author="Ulrike Hiltner" w:date="2018-03-06T20:40:00Z">
        <w:r w:rsidR="00B450C0">
          <w:rPr>
            <w:lang w:val="en-US"/>
          </w:rPr>
          <w:t xml:space="preserve"> </w:t>
        </w:r>
      </w:ins>
      <w:ins w:id="1691" w:author="Ulrike Hiltner" w:date="2018-03-06T20:39:00Z">
        <w:r w:rsidR="00B450C0">
          <w:rPr>
            <w:lang w:val="en-US"/>
          </w:rPr>
          <w:t>simulation</w:t>
        </w:r>
      </w:ins>
      <w:ins w:id="1692" w:author="Ulrike Hiltner" w:date="2018-03-06T20:46:00Z">
        <w:r w:rsidR="00B65118">
          <w:rPr>
            <w:lang w:val="en-US"/>
          </w:rPr>
          <w:t xml:space="preserve"> area</w:t>
        </w:r>
      </w:ins>
      <w:ins w:id="1693" w:author="Ulrike Hiltner" w:date="2018-03-06T16:28:00Z">
        <w:r w:rsidR="00A17D2B">
          <w:rPr>
            <w:lang w:val="en-US"/>
          </w:rPr>
          <w:t>)</w:t>
        </w:r>
      </w:ins>
      <w:ins w:id="1694" w:author="Ulrike Hiltner" w:date="2018-03-06T14:53:00Z">
        <w:r w:rsidR="00A17D2B">
          <w:rPr>
            <w:lang w:val="en-US"/>
          </w:rPr>
          <w:t>.</w:t>
        </w:r>
      </w:ins>
      <w:ins w:id="1695" w:author="Ulrike Hiltner" w:date="2018-03-06T16:31:00Z">
        <w:r w:rsidR="00A17D2B">
          <w:rPr>
            <w:lang w:val="en-US"/>
          </w:rPr>
          <w:t xml:space="preserve"> </w:t>
        </w:r>
      </w:ins>
      <w:ins w:id="1696" w:author="Ulrike Hiltner" w:date="2018-03-06T16:42:00Z">
        <w:r w:rsidR="007D12C5">
          <w:rPr>
            <w:lang w:val="en-US"/>
          </w:rPr>
          <w:t>Generally, t</w:t>
        </w:r>
        <w:r w:rsidR="007D12C5" w:rsidRPr="0049763B">
          <w:rPr>
            <w:lang w:val="en-US"/>
          </w:rPr>
          <w:t xml:space="preserve">he decline in aboveground biomass </w:t>
        </w:r>
        <w:r w:rsidR="007D12C5">
          <w:rPr>
            <w:lang w:val="en-US"/>
          </w:rPr>
          <w:t>was</w:t>
        </w:r>
        <w:r w:rsidR="007D12C5" w:rsidRPr="0049763B">
          <w:rPr>
            <w:lang w:val="en-US"/>
          </w:rPr>
          <w:t xml:space="preserve"> directly proportional</w:t>
        </w:r>
      </w:ins>
      <w:ins w:id="1697" w:author="Ulrike Hiltner" w:date="2018-03-06T20:40:00Z">
        <w:r w:rsidR="00B450C0" w:rsidRPr="00B450C0">
          <w:rPr>
            <w:lang w:val="en-US"/>
          </w:rPr>
          <w:t xml:space="preserve"> </w:t>
        </w:r>
        <w:r w:rsidR="00B450C0" w:rsidRPr="0049763B">
          <w:rPr>
            <w:lang w:val="en-US"/>
          </w:rPr>
          <w:t>to the</w:t>
        </w:r>
        <w:r w:rsidR="00B450C0">
          <w:rPr>
            <w:lang w:val="en-US"/>
          </w:rPr>
          <w:t xml:space="preserve"> intensity of selective logging</w:t>
        </w:r>
      </w:ins>
      <w:ins w:id="1698" w:author="Ulrike Hiltner" w:date="2018-03-06T16:42:00Z">
        <w:r w:rsidR="007D12C5" w:rsidRPr="0049763B">
          <w:rPr>
            <w:lang w:val="en-US"/>
          </w:rPr>
          <w:t xml:space="preserve">, but the increase in productivity </w:t>
        </w:r>
        <w:r w:rsidR="007D12C5">
          <w:rPr>
            <w:lang w:val="en-US"/>
          </w:rPr>
          <w:t>was</w:t>
        </w:r>
        <w:r w:rsidR="007D12C5" w:rsidRPr="0049763B">
          <w:rPr>
            <w:lang w:val="en-US"/>
          </w:rPr>
          <w:t xml:space="preserve"> indirectly proportional</w:t>
        </w:r>
      </w:ins>
      <w:ins w:id="1699" w:author="Ulrike Hiltner" w:date="2018-03-06T20:26:00Z">
        <w:r w:rsidR="00343441">
          <w:rPr>
            <w:lang w:val="en-US"/>
          </w:rPr>
          <w:t xml:space="preserve">. </w:t>
        </w:r>
      </w:ins>
      <w:ins w:id="1700" w:author="Ulrike Hiltner" w:date="2018-03-06T20:46:00Z">
        <w:r w:rsidR="00B65118">
          <w:rPr>
            <w:lang w:val="en-US"/>
          </w:rPr>
          <w:t>In the simulation experiment, t</w:t>
        </w:r>
      </w:ins>
      <w:ins w:id="1701" w:author="Ulrike Hiltner" w:date="2018-03-06T20:41:00Z">
        <w:r w:rsidR="00B450C0">
          <w:rPr>
            <w:lang w:val="en-US"/>
          </w:rPr>
          <w:t>he logging intensity</w:t>
        </w:r>
      </w:ins>
      <w:ins w:id="1702" w:author="Ulrike Hiltner" w:date="2018-03-06T16:42:00Z">
        <w:r w:rsidR="007D12C5">
          <w:rPr>
            <w:lang w:val="en-US"/>
          </w:rPr>
          <w:t xml:space="preserve"> was expressed by the minimum </w:t>
        </w:r>
      </w:ins>
      <w:ins w:id="1703" w:author="Ulrike Hiltner" w:date="2018-03-06T20:41:00Z">
        <w:r w:rsidR="00B450C0">
          <w:rPr>
            <w:lang w:val="en-US"/>
          </w:rPr>
          <w:t>stem diameter</w:t>
        </w:r>
      </w:ins>
      <w:ins w:id="1704" w:author="Ulrike Hiltner" w:date="2018-03-06T16:42:00Z">
        <w:r w:rsidR="007D12C5">
          <w:rPr>
            <w:lang w:val="en-US"/>
          </w:rPr>
          <w:t xml:space="preserve"> at breast height </w:t>
        </w:r>
      </w:ins>
      <w:r w:rsidR="00D04626">
        <w:rPr>
          <w:i/>
          <w:lang w:val="en-US"/>
        </w:rPr>
        <w:t>DBH</w:t>
      </w:r>
      <w:ins w:id="1705" w:author="Ulrike Hiltner" w:date="2018-03-06T16:42:00Z">
        <w:r w:rsidR="007D12C5">
          <w:rPr>
            <w:lang w:val="en-US"/>
          </w:rPr>
          <w:t xml:space="preserve"> of harvestable commercial trees</w:t>
        </w:r>
      </w:ins>
      <w:ins w:id="1706" w:author="Ulrike Hiltner" w:date="2018-03-06T20:47:00Z">
        <w:r w:rsidR="00B65118">
          <w:rPr>
            <w:lang w:val="en-US"/>
          </w:rPr>
          <w:t xml:space="preserve"> (</w:t>
        </w:r>
      </w:ins>
      <w:r w:rsidR="00D04626">
        <w:rPr>
          <w:i/>
          <w:lang w:val="en-US"/>
        </w:rPr>
        <w:t>DBH</w:t>
      </w:r>
      <w:ins w:id="1707" w:author="Ulrike Hiltner" w:date="2018-03-12T11:15:00Z">
        <w:r w:rsidR="00545E7C">
          <w:rPr>
            <w:lang w:val="en-US"/>
          </w:rPr>
          <w:t xml:space="preserve"> of </w:t>
        </w:r>
      </w:ins>
      <w:ins w:id="1708" w:author="Ulrike Hiltner" w:date="2018-03-06T20:47:00Z">
        <w:r w:rsidR="00B65118">
          <w:rPr>
            <w:lang w:val="en-US"/>
          </w:rPr>
          <w:t>lower cutting threshold)</w:t>
        </w:r>
      </w:ins>
      <w:ins w:id="1709" w:author="Ulrike Hiltner" w:date="2018-03-06T16:42:00Z">
        <w:r w:rsidR="007D12C5">
          <w:rPr>
            <w:lang w:val="en-US"/>
          </w:rPr>
          <w:t xml:space="preserve">. </w:t>
        </w:r>
      </w:ins>
      <w:ins w:id="1710" w:author="Ulrike Hiltner" w:date="2018-03-06T16:37:00Z">
        <w:r w:rsidR="00A17D2B" w:rsidRPr="00A17D2B">
          <w:rPr>
            <w:lang w:val="en-US"/>
          </w:rPr>
          <w:t>In the moderate scenario, 10 trees per hectare were harvested with a</w:t>
        </w:r>
      </w:ins>
      <w:ins w:id="1711" w:author="Ulrike Hiltner" w:date="2018-03-06T20:49:00Z">
        <w:r w:rsidR="00B65118">
          <w:rPr>
            <w:lang w:val="en-US"/>
          </w:rPr>
          <w:t>n</w:t>
        </w:r>
      </w:ins>
      <w:ins w:id="1712" w:author="Ulrike Hiltner" w:date="2018-03-06T16:37:00Z">
        <w:r w:rsidR="00A17D2B" w:rsidRPr="00A17D2B">
          <w:rPr>
            <w:lang w:val="en-US"/>
          </w:rPr>
          <w:t xml:space="preserve"> </w:t>
        </w:r>
      </w:ins>
      <w:ins w:id="1713" w:author="Ulrike Hiltner" w:date="2018-03-06T20:49:00Z">
        <w:r w:rsidR="00B65118">
          <w:rPr>
            <w:lang w:val="en-US"/>
          </w:rPr>
          <w:t>overall</w:t>
        </w:r>
      </w:ins>
      <w:ins w:id="1714" w:author="Ulrike Hiltner" w:date="2018-03-06T20:48:00Z">
        <w:r w:rsidR="00B65118">
          <w:rPr>
            <w:lang w:val="en-US"/>
          </w:rPr>
          <w:t xml:space="preserve"> </w:t>
        </w:r>
      </w:ins>
      <w:ins w:id="1715" w:author="Ulrike Hiltner" w:date="2018-03-06T16:37:00Z">
        <w:r w:rsidR="00A17D2B" w:rsidRPr="00A17D2B">
          <w:rPr>
            <w:lang w:val="en-US"/>
          </w:rPr>
          <w:t xml:space="preserve">commercial bole volume </w:t>
        </w:r>
      </w:ins>
      <w:ins w:id="1716" w:author="Ulrike Hiltner" w:date="2018-03-06T20:49:00Z">
        <w:r w:rsidR="00B65118">
          <w:rPr>
            <w:lang w:val="en-US"/>
          </w:rPr>
          <w:t>around</w:t>
        </w:r>
      </w:ins>
      <w:ins w:id="1717" w:author="Ulrike Hiltner" w:date="2018-03-06T16:37:00Z">
        <w:r w:rsidR="00A17D2B" w:rsidRPr="00A17D2B">
          <w:rPr>
            <w:lang w:val="en-US"/>
          </w:rPr>
          <w:t xml:space="preserve"> 39m</w:t>
        </w:r>
        <w:r w:rsidR="00A17D2B" w:rsidRPr="00A17D2B">
          <w:rPr>
            <w:vertAlign w:val="superscript"/>
            <w:lang w:val="en-US"/>
            <w:rPrChange w:id="1718" w:author="Ulrike Hiltner" w:date="2018-03-06T16:37:00Z">
              <w:rPr>
                <w:b w:val="0"/>
                <w:bCs w:val="0"/>
                <w:lang w:val="en-US"/>
              </w:rPr>
            </w:rPrChange>
          </w:rPr>
          <w:t>3</w:t>
        </w:r>
        <w:r w:rsidR="00B450C0">
          <w:rPr>
            <w:lang w:val="en-US"/>
          </w:rPr>
          <w:t>/ha</w:t>
        </w:r>
      </w:ins>
      <w:ins w:id="1719" w:author="Ulrike Hiltner" w:date="2018-04-10T15:32:00Z">
        <w:r w:rsidR="00F2138C">
          <w:rPr>
            <w:lang w:val="en-US"/>
          </w:rPr>
          <w:t>.</w:t>
        </w:r>
      </w:ins>
      <w:ins w:id="1720" w:author="Ulrike Hiltner" w:date="2018-03-06T20:42:00Z">
        <w:r w:rsidR="00B450C0">
          <w:rPr>
            <w:lang w:val="en-US"/>
          </w:rPr>
          <w:t xml:space="preserve"> </w:t>
        </w:r>
      </w:ins>
      <w:ins w:id="1721" w:author="Ulrike Hiltner" w:date="2018-04-10T15:32:00Z">
        <w:r w:rsidR="00F2138C">
          <w:rPr>
            <w:lang w:val="en-US"/>
          </w:rPr>
          <w:t>A</w:t>
        </w:r>
      </w:ins>
      <w:ins w:id="1722" w:author="Ulrike Hiltner" w:date="2018-03-06T16:37:00Z">
        <w:r w:rsidR="00A17D2B" w:rsidRPr="00A17D2B">
          <w:rPr>
            <w:lang w:val="en-US"/>
          </w:rPr>
          <w:t>boveground biomass decreased by 109</w:t>
        </w:r>
      </w:ins>
      <w:ins w:id="1723" w:author="Ulrike Hiltner" w:date="2018-03-12T13:25:00Z">
        <w:r w:rsidR="00C07449">
          <w:rPr>
            <w:lang w:val="en-US"/>
          </w:rPr>
          <w:t>t</w:t>
        </w:r>
        <w:r w:rsidR="00C07449" w:rsidRPr="00591680">
          <w:rPr>
            <w:vertAlign w:val="subscript"/>
            <w:lang w:val="en-US"/>
          </w:rPr>
          <w:t>ODM</w:t>
        </w:r>
        <w:r w:rsidR="00C07449" w:rsidRPr="00A17D2B">
          <w:rPr>
            <w:lang w:val="en-US"/>
          </w:rPr>
          <w:t xml:space="preserve"> </w:t>
        </w:r>
      </w:ins>
      <w:ins w:id="1724" w:author="Ulrike Hiltner" w:date="2018-03-06T16:37:00Z">
        <w:r w:rsidR="00A17D2B" w:rsidRPr="00A17D2B">
          <w:rPr>
            <w:lang w:val="en-US"/>
          </w:rPr>
          <w:t>/ha a year after logging.</w:t>
        </w:r>
      </w:ins>
      <w:ins w:id="1725" w:author="Ulrike Hiltner" w:date="2018-03-06T16:38:00Z">
        <w:r w:rsidR="007D12C5">
          <w:rPr>
            <w:lang w:val="en-US"/>
          </w:rPr>
          <w:t xml:space="preserve"> </w:t>
        </w:r>
      </w:ins>
      <w:ins w:id="1726" w:author="Ulrike Hiltner" w:date="2018-03-06T20:42:00Z">
        <w:r w:rsidR="00B65118">
          <w:rPr>
            <w:lang w:val="en-US"/>
          </w:rPr>
          <w:t>Compared to this, t</w:t>
        </w:r>
      </w:ins>
      <w:ins w:id="1727" w:author="Ulrike Hiltner" w:date="2018-03-06T16:40:00Z">
        <w:r w:rsidR="007D12C5" w:rsidRPr="007D12C5">
          <w:rPr>
            <w:lang w:val="en-US"/>
          </w:rPr>
          <w:t xml:space="preserve">he impact of selective logging </w:t>
        </w:r>
      </w:ins>
      <w:ins w:id="1728" w:author="Ulrike Hiltner" w:date="2018-03-06T20:43:00Z">
        <w:r w:rsidR="00B65118" w:rsidRPr="007D12C5">
          <w:rPr>
            <w:lang w:val="en-US"/>
          </w:rPr>
          <w:t xml:space="preserve">in the </w:t>
        </w:r>
      </w:ins>
      <w:ins w:id="1729" w:author="Ulrike Hiltner" w:date="2018-04-10T15:32:00Z">
        <w:r w:rsidR="00F2138C">
          <w:rPr>
            <w:lang w:val="en-US"/>
          </w:rPr>
          <w:t>intense</w:t>
        </w:r>
      </w:ins>
      <w:ins w:id="1730" w:author="Ulrike Hiltner" w:date="2018-03-06T20:43:00Z">
        <w:r w:rsidR="00B65118" w:rsidRPr="007D12C5">
          <w:rPr>
            <w:lang w:val="en-US"/>
          </w:rPr>
          <w:t xml:space="preserve"> scenario</w:t>
        </w:r>
        <w:r w:rsidR="00B65118">
          <w:rPr>
            <w:lang w:val="en-US"/>
          </w:rPr>
          <w:t>’s</w:t>
        </w:r>
        <w:r w:rsidR="00B65118" w:rsidRPr="007D12C5">
          <w:rPr>
            <w:lang w:val="en-US"/>
          </w:rPr>
          <w:t xml:space="preserve"> </w:t>
        </w:r>
        <w:r w:rsidR="00B65118">
          <w:rPr>
            <w:lang w:val="en-US"/>
          </w:rPr>
          <w:t xml:space="preserve">overall </w:t>
        </w:r>
      </w:ins>
      <w:ins w:id="1731" w:author="Ulrike Hiltner" w:date="2018-03-06T16:40:00Z">
        <w:r w:rsidR="007D12C5" w:rsidRPr="007D12C5">
          <w:rPr>
            <w:lang w:val="en-US"/>
          </w:rPr>
          <w:t xml:space="preserve">aboveground biomass was twice as strong </w:t>
        </w:r>
      </w:ins>
      <w:ins w:id="1732" w:author="Ulrike Hiltner" w:date="2018-03-06T20:44:00Z">
        <w:r w:rsidR="00B65118" w:rsidRPr="007D12C5">
          <w:rPr>
            <w:lang w:val="en-US"/>
          </w:rPr>
          <w:t xml:space="preserve">directly after </w:t>
        </w:r>
      </w:ins>
      <w:ins w:id="1733" w:author="Ulrike Hiltner" w:date="2018-03-06T20:50:00Z">
        <w:r w:rsidR="00B65118">
          <w:rPr>
            <w:lang w:val="en-US"/>
          </w:rPr>
          <w:t>logging</w:t>
        </w:r>
      </w:ins>
      <w:ins w:id="1734" w:author="Ulrike Hiltner" w:date="2018-03-06T16:40:00Z">
        <w:r w:rsidR="007D12C5" w:rsidRPr="007D12C5">
          <w:rPr>
            <w:lang w:val="en-US"/>
          </w:rPr>
          <w:t xml:space="preserve">. </w:t>
        </w:r>
      </w:ins>
      <w:ins w:id="1735" w:author="Ulrike Hiltner" w:date="2018-03-06T20:44:00Z">
        <w:r w:rsidR="00B65118">
          <w:rPr>
            <w:lang w:val="en-US"/>
          </w:rPr>
          <w:t xml:space="preserve">In </w:t>
        </w:r>
      </w:ins>
      <w:ins w:id="1736" w:author="Ulrike Hiltner" w:date="2018-03-06T20:50:00Z">
        <w:r w:rsidR="00B65118">
          <w:rPr>
            <w:lang w:val="en-US"/>
          </w:rPr>
          <w:t>this</w:t>
        </w:r>
      </w:ins>
      <w:ins w:id="1737" w:author="Ulrike Hiltner" w:date="2018-03-06T20:44:00Z">
        <w:r w:rsidR="00B65118">
          <w:rPr>
            <w:lang w:val="en-US"/>
          </w:rPr>
          <w:t xml:space="preserve"> scenario, </w:t>
        </w:r>
      </w:ins>
      <w:ins w:id="1738" w:author="Ulrike Hiltner" w:date="2018-03-06T20:50:00Z">
        <w:r w:rsidR="00B65118">
          <w:rPr>
            <w:lang w:val="en-US"/>
          </w:rPr>
          <w:t xml:space="preserve">e.g. </w:t>
        </w:r>
      </w:ins>
      <w:ins w:id="1739" w:author="Ulrike Hiltner" w:date="2018-03-06T20:44:00Z">
        <w:r w:rsidR="00B65118">
          <w:rPr>
            <w:lang w:val="en-US"/>
          </w:rPr>
          <w:t>m</w:t>
        </w:r>
      </w:ins>
      <w:ins w:id="1740" w:author="Ulrike Hiltner" w:date="2018-03-06T16:40:00Z">
        <w:r w:rsidR="007D12C5" w:rsidRPr="007D12C5">
          <w:rPr>
            <w:lang w:val="en-US"/>
          </w:rPr>
          <w:t>ore than 30</w:t>
        </w:r>
        <w:r w:rsidR="007D12C5">
          <w:rPr>
            <w:lang w:val="en-US"/>
          </w:rPr>
          <w:t>6</w:t>
        </w:r>
        <w:r w:rsidR="007D12C5" w:rsidRPr="007D12C5">
          <w:rPr>
            <w:lang w:val="en-US"/>
          </w:rPr>
          <w:t xml:space="preserve"> commercial trees were harvested per hectar</w:t>
        </w:r>
        <w:r w:rsidR="007D12C5">
          <w:rPr>
            <w:lang w:val="en-US"/>
          </w:rPr>
          <w:t xml:space="preserve">e, with a </w:t>
        </w:r>
      </w:ins>
      <w:ins w:id="1741" w:author="Ulrike Hiltner" w:date="2018-03-06T20:50:00Z">
        <w:r w:rsidR="00B65118">
          <w:rPr>
            <w:lang w:val="en-US"/>
          </w:rPr>
          <w:t xml:space="preserve">totaled </w:t>
        </w:r>
      </w:ins>
      <w:ins w:id="1742" w:author="Ulrike Hiltner" w:date="2018-03-06T16:40:00Z">
        <w:r w:rsidR="007D12C5">
          <w:rPr>
            <w:lang w:val="en-US"/>
          </w:rPr>
          <w:t xml:space="preserve">stem volume </w:t>
        </w:r>
      </w:ins>
      <w:ins w:id="1743" w:author="Ulrike Hiltner" w:date="2018-03-06T20:51:00Z">
        <w:r w:rsidR="00B65118">
          <w:rPr>
            <w:lang w:val="en-US"/>
          </w:rPr>
          <w:t>of</w:t>
        </w:r>
      </w:ins>
      <w:ins w:id="1744" w:author="Ulrike Hiltner" w:date="2018-03-06T16:40:00Z">
        <w:r w:rsidR="007D12C5" w:rsidRPr="007D12C5">
          <w:rPr>
            <w:lang w:val="en-US"/>
          </w:rPr>
          <w:t xml:space="preserve"> 116m</w:t>
        </w:r>
        <w:r w:rsidR="007D12C5" w:rsidRPr="007D12C5">
          <w:rPr>
            <w:vertAlign w:val="superscript"/>
            <w:lang w:val="en-US"/>
            <w:rPrChange w:id="1745" w:author="Ulrike Hiltner" w:date="2018-03-06T16:40:00Z">
              <w:rPr>
                <w:b w:val="0"/>
                <w:bCs w:val="0"/>
                <w:lang w:val="en-US"/>
              </w:rPr>
            </w:rPrChange>
          </w:rPr>
          <w:t>3</w:t>
        </w:r>
      </w:ins>
      <w:ins w:id="1746" w:author="Ulrike Hiltner" w:date="2018-03-06T16:41:00Z">
        <w:r w:rsidR="007D12C5">
          <w:rPr>
            <w:lang w:val="en-US"/>
          </w:rPr>
          <w:t>/ha</w:t>
        </w:r>
      </w:ins>
      <w:ins w:id="1747" w:author="Ulrike Hiltner" w:date="2018-03-06T16:40:00Z">
        <w:r w:rsidR="007D12C5" w:rsidRPr="007D12C5">
          <w:rPr>
            <w:lang w:val="en-US"/>
          </w:rPr>
          <w:t xml:space="preserve">, so that </w:t>
        </w:r>
      </w:ins>
      <w:ins w:id="1748" w:author="Ulrike Hiltner" w:date="2018-03-06T20:45:00Z">
        <w:r w:rsidR="00B65118">
          <w:rPr>
            <w:lang w:val="en-US"/>
          </w:rPr>
          <w:t>the overall</w:t>
        </w:r>
      </w:ins>
      <w:ins w:id="1749" w:author="Ulrike Hiltner" w:date="2018-03-06T16:40:00Z">
        <w:r w:rsidR="007D12C5" w:rsidRPr="007D12C5">
          <w:rPr>
            <w:lang w:val="en-US"/>
          </w:rPr>
          <w:t xml:space="preserve"> above</w:t>
        </w:r>
        <w:r w:rsidR="007D12C5">
          <w:rPr>
            <w:lang w:val="en-US"/>
          </w:rPr>
          <w:t>ground biomass decreased by 211</w:t>
        </w:r>
      </w:ins>
      <w:ins w:id="1750" w:author="Ulrike Hiltner" w:date="2018-03-12T13:25:00Z">
        <w:r w:rsidR="00C07449">
          <w:rPr>
            <w:lang w:val="en-US"/>
          </w:rPr>
          <w:t>t</w:t>
        </w:r>
        <w:r w:rsidR="00C07449" w:rsidRPr="00591680">
          <w:rPr>
            <w:vertAlign w:val="subscript"/>
            <w:lang w:val="en-US"/>
          </w:rPr>
          <w:t>ODM</w:t>
        </w:r>
        <w:r w:rsidR="00C07449" w:rsidRPr="007D12C5">
          <w:rPr>
            <w:lang w:val="en-US"/>
          </w:rPr>
          <w:t xml:space="preserve"> </w:t>
        </w:r>
      </w:ins>
      <w:ins w:id="1751" w:author="Ulrike Hiltner" w:date="2018-03-06T16:40:00Z">
        <w:r w:rsidR="007D12C5" w:rsidRPr="007D12C5">
          <w:rPr>
            <w:lang w:val="en-US"/>
          </w:rPr>
          <w:t>/ha.</w:t>
        </w:r>
      </w:ins>
    </w:p>
    <w:p w:rsidR="001B4778" w:rsidRPr="004D04AD" w:rsidRDefault="00F2138C">
      <w:pPr>
        <w:rPr>
          <w:ins w:id="1752" w:author="Ulrike Hiltner" w:date="2018-04-18T10:59:00Z"/>
          <w:b/>
          <w:bCs/>
          <w:lang w:val="en-US"/>
          <w:rPrChange w:id="1753" w:author="Ulrike Hiltner" w:date="2018-04-24T10:10:00Z">
            <w:rPr>
              <w:ins w:id="1754" w:author="Ulrike Hiltner" w:date="2018-04-18T10:59:00Z"/>
              <w:rFonts w:eastAsiaTheme="minorHAnsi" w:cstheme="minorBidi"/>
              <w:b w:val="0"/>
              <w:bCs w:val="0"/>
              <w:color w:val="auto"/>
              <w:sz w:val="22"/>
              <w:szCs w:val="22"/>
            </w:rPr>
          </w:rPrChange>
        </w:rPr>
        <w:pPrChange w:id="1755" w:author="Ulrike Hiltner" w:date="2018-03-06T14:37:00Z">
          <w:pPr>
            <w:pStyle w:val="berschrift1"/>
          </w:pPr>
        </w:pPrChange>
      </w:pPr>
      <w:ins w:id="1756" w:author="Ulrike Hiltner" w:date="2018-04-10T15:33:00Z">
        <w:r>
          <w:rPr>
            <w:lang w:val="en-US"/>
          </w:rPr>
          <w:t>In a second step we explored</w:t>
        </w:r>
      </w:ins>
      <w:ins w:id="1757" w:author="Ulrike Hiltner" w:date="2018-03-06T20:51:00Z">
        <w:r w:rsidR="00B65118">
          <w:rPr>
            <w:lang w:val="en-US"/>
          </w:rPr>
          <w:t xml:space="preserve"> the </w:t>
        </w:r>
      </w:ins>
      <w:ins w:id="1758" w:author="Ulrike Hiltner" w:date="2018-03-06T20:52:00Z">
        <w:r w:rsidR="00B65118">
          <w:rPr>
            <w:lang w:val="en-US"/>
          </w:rPr>
          <w:t xml:space="preserve">structural development of the forest stand by </w:t>
        </w:r>
      </w:ins>
      <w:ins w:id="1759" w:author="Ulrike Hiltner" w:date="2018-03-06T20:53:00Z">
        <w:r w:rsidR="00E032DF">
          <w:rPr>
            <w:lang w:val="en-US"/>
          </w:rPr>
          <w:t xml:space="preserve">comparing the </w:t>
        </w:r>
      </w:ins>
      <w:ins w:id="1760" w:author="Ulrike Hiltner" w:date="2018-03-06T20:51:00Z">
        <w:r w:rsidR="00B65118">
          <w:rPr>
            <w:lang w:val="en-US"/>
          </w:rPr>
          <w:t>species group composition</w:t>
        </w:r>
      </w:ins>
      <w:ins w:id="1761" w:author="Ulrike Hiltner" w:date="2018-03-06T20:53:00Z">
        <w:r w:rsidR="00E032DF">
          <w:rPr>
            <w:lang w:val="en-US"/>
          </w:rPr>
          <w:t xml:space="preserve">s of </w:t>
        </w:r>
      </w:ins>
      <w:ins w:id="1762" w:author="Ulrike Hiltner" w:date="2018-04-10T15:34:00Z">
        <w:r>
          <w:rPr>
            <w:lang w:val="en-US"/>
          </w:rPr>
          <w:t>the moderate and the intense</w:t>
        </w:r>
      </w:ins>
      <w:ins w:id="1763" w:author="Ulrike Hiltner" w:date="2018-03-06T20:53:00Z">
        <w:r w:rsidR="00E032DF">
          <w:rPr>
            <w:lang w:val="en-US"/>
          </w:rPr>
          <w:t xml:space="preserve"> scenarios</w:t>
        </w:r>
      </w:ins>
      <w:ins w:id="1764" w:author="Ulrike Hiltner" w:date="2018-03-06T20:51:00Z">
        <w:r w:rsidR="00B65118">
          <w:rPr>
            <w:lang w:val="en-US"/>
          </w:rPr>
          <w:t xml:space="preserve">. </w:t>
        </w:r>
      </w:ins>
      <w:ins w:id="1765" w:author="Ulrike Hiltner" w:date="2018-03-06T20:53:00Z">
        <w:r w:rsidR="00E032DF">
          <w:rPr>
            <w:lang w:val="en-US"/>
          </w:rPr>
          <w:t>In the moderate scenario</w:t>
        </w:r>
      </w:ins>
      <w:ins w:id="1766" w:author="Ulrike Hiltner" w:date="2018-03-06T20:54:00Z">
        <w:r w:rsidR="00E032DF">
          <w:rPr>
            <w:lang w:val="en-US"/>
          </w:rPr>
          <w:t xml:space="preserve"> (</w:t>
        </w:r>
      </w:ins>
      <w:ins w:id="1767" w:author="Ulrike Hiltner" w:date="2018-03-12T12:11:00Z">
        <w:r w:rsidR="00896708">
          <w:rPr>
            <w:lang w:val="en-US"/>
          </w:rPr>
          <w:fldChar w:fldCharType="begin"/>
        </w:r>
        <w:r w:rsidR="00896708">
          <w:rPr>
            <w:lang w:val="en-US"/>
          </w:rPr>
          <w:instrText xml:space="preserve"> REF _Ref508619978 \h </w:instrText>
        </w:r>
      </w:ins>
      <w:r w:rsidR="00896708">
        <w:rPr>
          <w:lang w:val="en-US"/>
        </w:rPr>
      </w:r>
      <w:r w:rsidR="00896708">
        <w:rPr>
          <w:lang w:val="en-US"/>
        </w:rPr>
        <w:fldChar w:fldCharType="separate"/>
      </w:r>
      <w:ins w:id="1768" w:author="Ulrike Hiltner" w:date="2018-03-12T12:11:00Z">
        <w:r w:rsidR="00896708" w:rsidRPr="003D10F0">
          <w:rPr>
            <w:lang w:val="en-US"/>
          </w:rPr>
          <w:t xml:space="preserve">Figure </w:t>
        </w:r>
        <w:r w:rsidR="00896708" w:rsidRPr="001063D4">
          <w:rPr>
            <w:noProof/>
            <w:lang w:val="en-US"/>
          </w:rPr>
          <w:t>1</w:t>
        </w:r>
        <w:r w:rsidR="00896708">
          <w:rPr>
            <w:lang w:val="en-US"/>
          </w:rPr>
          <w:fldChar w:fldCharType="end"/>
        </w:r>
      </w:ins>
      <w:ins w:id="1769" w:author="Ulrike Hiltner" w:date="2018-03-06T20:54:00Z">
        <w:r w:rsidR="00E032DF">
          <w:rPr>
            <w:lang w:val="en-US"/>
          </w:rPr>
          <w:t>.a)</w:t>
        </w:r>
      </w:ins>
      <w:ins w:id="1770" w:author="Ulrike Hiltner" w:date="2018-03-06T16:04:00Z">
        <w:r w:rsidR="008A0C39">
          <w:rPr>
            <w:lang w:val="en-US"/>
          </w:rPr>
          <w:t xml:space="preserve"> t</w:t>
        </w:r>
      </w:ins>
      <w:ins w:id="1771" w:author="Ulrike Hiltner" w:date="2018-03-06T15:26:00Z">
        <w:r w:rsidR="00944D90">
          <w:rPr>
            <w:lang w:val="en-US"/>
          </w:rPr>
          <w:t xml:space="preserve">he tree species’ group composition </w:t>
        </w:r>
      </w:ins>
      <w:ins w:id="1772" w:author="Ulrike Hiltner" w:date="2018-03-06T15:27:00Z">
        <w:r w:rsidR="00944D90">
          <w:rPr>
            <w:lang w:val="en-US"/>
          </w:rPr>
          <w:t xml:space="preserve">shifted slightly in </w:t>
        </w:r>
      </w:ins>
      <w:ins w:id="1773" w:author="Ulrike Hiltner" w:date="2018-03-06T20:54:00Z">
        <w:r w:rsidR="00E032DF">
          <w:rPr>
            <w:lang w:val="en-US"/>
          </w:rPr>
          <w:t>about</w:t>
        </w:r>
      </w:ins>
      <w:ins w:id="1774" w:author="Ulrike Hiltner" w:date="2018-03-06T15:27:00Z">
        <w:r w:rsidR="00944D90">
          <w:rPr>
            <w:lang w:val="en-US"/>
          </w:rPr>
          <w:t xml:space="preserve"> </w:t>
        </w:r>
      </w:ins>
      <w:ins w:id="1775" w:author="Ulrike Hiltner" w:date="2018-04-10T15:35:00Z">
        <w:r>
          <w:rPr>
            <w:lang w:val="en-US"/>
          </w:rPr>
          <w:t>70-80 years</w:t>
        </w:r>
      </w:ins>
      <w:ins w:id="1776" w:author="Ulrike Hiltner" w:date="2018-03-06T15:29:00Z">
        <w:r w:rsidR="00944D90">
          <w:rPr>
            <w:lang w:val="en-US"/>
          </w:rPr>
          <w:t xml:space="preserve"> after logging</w:t>
        </w:r>
      </w:ins>
      <w:ins w:id="1777" w:author="Ulrike Hiltner" w:date="2018-03-06T20:55:00Z">
        <w:r w:rsidR="00E032DF">
          <w:rPr>
            <w:lang w:val="en-US"/>
          </w:rPr>
          <w:t>: t</w:t>
        </w:r>
      </w:ins>
      <w:ins w:id="1778" w:author="Ulrike Hiltner" w:date="2018-03-06T15:37:00Z">
        <w:r w:rsidR="005D799B">
          <w:rPr>
            <w:lang w:val="en-US"/>
          </w:rPr>
          <w:t xml:space="preserve">he aboveground biomass of the pioneer species recovered faster than that of the climax </w:t>
        </w:r>
      </w:ins>
      <w:ins w:id="1779" w:author="Ulrike Hiltner" w:date="2018-03-06T20:55:00Z">
        <w:r w:rsidR="00E032DF">
          <w:rPr>
            <w:lang w:val="en-US"/>
          </w:rPr>
          <w:t>or</w:t>
        </w:r>
      </w:ins>
      <w:ins w:id="1780" w:author="Ulrike Hiltner" w:date="2018-03-06T15:39:00Z">
        <w:r w:rsidR="005D799B">
          <w:rPr>
            <w:lang w:val="en-US"/>
          </w:rPr>
          <w:t xml:space="preserve"> intermediate </w:t>
        </w:r>
      </w:ins>
      <w:ins w:id="1781" w:author="Ulrike Hiltner" w:date="2018-03-06T20:55:00Z">
        <w:r w:rsidR="00E032DF">
          <w:rPr>
            <w:lang w:val="en-US"/>
          </w:rPr>
          <w:t xml:space="preserve">tree </w:t>
        </w:r>
      </w:ins>
      <w:ins w:id="1782" w:author="Ulrike Hiltner" w:date="2018-03-06T15:39:00Z">
        <w:r w:rsidR="005D799B">
          <w:rPr>
            <w:lang w:val="en-US"/>
          </w:rPr>
          <w:t xml:space="preserve">species. </w:t>
        </w:r>
      </w:ins>
      <w:ins w:id="1783" w:author="Ulrike Hiltner" w:date="2018-03-06T15:40:00Z">
        <w:r w:rsidR="005D799B">
          <w:rPr>
            <w:lang w:val="en-US"/>
          </w:rPr>
          <w:t xml:space="preserve">After </w:t>
        </w:r>
      </w:ins>
      <w:ins w:id="1784" w:author="Ulrike Hiltner" w:date="2018-03-06T20:57:00Z">
        <w:r w:rsidR="00E032DF">
          <w:rPr>
            <w:lang w:val="en-US"/>
          </w:rPr>
          <w:t>these</w:t>
        </w:r>
      </w:ins>
      <w:ins w:id="1785" w:author="Ulrike Hiltner" w:date="2018-03-06T15:40:00Z">
        <w:r w:rsidR="005D799B">
          <w:rPr>
            <w:lang w:val="en-US"/>
          </w:rPr>
          <w:t xml:space="preserve"> </w:t>
        </w:r>
      </w:ins>
      <w:ins w:id="1786" w:author="Ulrike Hiltner" w:date="2018-03-06T20:56:00Z">
        <w:r w:rsidR="00E032DF">
          <w:rPr>
            <w:lang w:val="en-US"/>
          </w:rPr>
          <w:t>seven decades both</w:t>
        </w:r>
      </w:ins>
      <w:ins w:id="1787" w:author="Ulrike Hiltner" w:date="2018-03-06T15:40:00Z">
        <w:r w:rsidR="005D799B">
          <w:rPr>
            <w:lang w:val="en-US"/>
          </w:rPr>
          <w:t xml:space="preserve"> the</w:t>
        </w:r>
      </w:ins>
      <w:ins w:id="1788" w:author="Ulrike Hiltner" w:date="2018-03-06T15:41:00Z">
        <w:r w:rsidR="005D799B">
          <w:rPr>
            <w:lang w:val="en-US"/>
          </w:rPr>
          <w:t xml:space="preserve"> </w:t>
        </w:r>
        <w:r w:rsidR="00FB1BE7">
          <w:rPr>
            <w:lang w:val="en-US"/>
          </w:rPr>
          <w:t xml:space="preserve">forest stand structure and </w:t>
        </w:r>
      </w:ins>
      <w:ins w:id="1789" w:author="Ulrike Hiltner" w:date="2018-03-06T20:56:00Z">
        <w:r w:rsidR="00E032DF">
          <w:rPr>
            <w:lang w:val="en-US"/>
          </w:rPr>
          <w:t xml:space="preserve">the overall </w:t>
        </w:r>
      </w:ins>
      <w:ins w:id="1790" w:author="Ulrike Hiltner" w:date="2018-03-06T15:41:00Z">
        <w:r w:rsidR="00FB1BE7">
          <w:rPr>
            <w:lang w:val="en-US"/>
          </w:rPr>
          <w:t>biomass returned to the reference values</w:t>
        </w:r>
      </w:ins>
      <w:ins w:id="1791" w:author="Ulrike Hiltner" w:date="2018-03-06T20:58:00Z">
        <w:r w:rsidR="00E032DF">
          <w:rPr>
            <w:lang w:val="en-US"/>
          </w:rPr>
          <w:t xml:space="preserve"> of primary forest growth (</w:t>
        </w:r>
      </w:ins>
      <w:ins w:id="1792" w:author="Ulrike Hiltner" w:date="2018-04-10T15:51:00Z">
        <w:r w:rsidR="00F47CD8">
          <w:rPr>
            <w:lang w:val="en-US"/>
          </w:rPr>
          <w:t>pre-logging phase</w:t>
        </w:r>
      </w:ins>
      <w:ins w:id="1793" w:author="Ulrike Hiltner" w:date="2018-03-06T20:58:00Z">
        <w:r w:rsidR="00E032DF">
          <w:rPr>
            <w:lang w:val="en-US"/>
          </w:rPr>
          <w:t>)</w:t>
        </w:r>
      </w:ins>
      <w:ins w:id="1794" w:author="Ulrike Hiltner" w:date="2018-03-06T15:41:00Z">
        <w:r w:rsidR="00FB1BE7">
          <w:rPr>
            <w:lang w:val="en-US"/>
          </w:rPr>
          <w:t>.</w:t>
        </w:r>
      </w:ins>
      <w:ins w:id="1795" w:author="Ulrike Hiltner" w:date="2018-04-10T15:58:00Z">
        <w:r w:rsidR="00F47CD8">
          <w:rPr>
            <w:lang w:val="en-US"/>
          </w:rPr>
          <w:t xml:space="preserve"> </w:t>
        </w:r>
      </w:ins>
      <w:ins w:id="1796" w:author="Ulrike Hiltner" w:date="2018-04-10T15:50:00Z">
        <w:r w:rsidR="00F47CD8">
          <w:rPr>
            <w:lang w:val="en-US"/>
          </w:rPr>
          <w:t>The</w:t>
        </w:r>
      </w:ins>
      <w:ins w:id="1797" w:author="Ulrike Hiltner" w:date="2018-04-10T15:49:00Z">
        <w:r w:rsidR="00BD0563" w:rsidRPr="00BD0563">
          <w:rPr>
            <w:lang w:val="en-US"/>
          </w:rPr>
          <w:t xml:space="preserve"> comparison of the simulated and observed above</w:t>
        </w:r>
        <w:r w:rsidR="00F47CD8">
          <w:rPr>
            <w:lang w:val="en-US"/>
          </w:rPr>
          <w:t xml:space="preserve">ground biomass per </w:t>
        </w:r>
      </w:ins>
      <w:ins w:id="1798" w:author="Ulrike Hiltner" w:date="2018-04-18T10:40:00Z">
        <w:r w:rsidR="00114A2C">
          <w:rPr>
            <w:lang w:val="en-US"/>
          </w:rPr>
          <w:t>species group</w:t>
        </w:r>
      </w:ins>
      <w:ins w:id="1799" w:author="Ulrike Hiltner" w:date="2018-04-18T10:38:00Z">
        <w:r w:rsidR="00114A2C">
          <w:rPr>
            <w:lang w:val="en-US"/>
          </w:rPr>
          <w:t xml:space="preserve"> </w:t>
        </w:r>
      </w:ins>
      <w:ins w:id="1800" w:author="Ulrike Hiltner" w:date="2018-04-18T10:41:00Z">
        <w:r w:rsidR="00114A2C">
          <w:rPr>
            <w:lang w:val="en-US"/>
          </w:rPr>
          <w:t>(</w:t>
        </w:r>
      </w:ins>
      <w:ins w:id="1801" w:author="Ulrike Hiltner" w:date="2018-04-18T10:42:00Z">
        <w:r w:rsidR="00114A2C" w:rsidRPr="00114A2C">
          <w:rPr>
            <w:lang w:val="en-US"/>
          </w:rPr>
          <w:t>PFTs grouped by successional stage)</w:t>
        </w:r>
        <w:r w:rsidR="004B6D39">
          <w:rPr>
            <w:lang w:val="en-US"/>
          </w:rPr>
          <w:t xml:space="preserve"> </w:t>
        </w:r>
      </w:ins>
      <w:ins w:id="1802" w:author="Ulrike Hiltner" w:date="2018-04-10T15:49:00Z">
        <w:r w:rsidR="00F47CD8">
          <w:rPr>
            <w:lang w:val="en-US"/>
          </w:rPr>
          <w:t>between</w:t>
        </w:r>
      </w:ins>
      <w:ins w:id="1803" w:author="Ulrike Hiltner" w:date="2018-04-10T15:53:00Z">
        <w:r w:rsidR="00F47CD8">
          <w:rPr>
            <w:lang w:val="en-US"/>
          </w:rPr>
          <w:t xml:space="preserve"> </w:t>
        </w:r>
      </w:ins>
      <w:ins w:id="1804" w:author="Ulrike Hiltner" w:date="2018-04-10T15:49:00Z">
        <w:r w:rsidR="00F47CD8">
          <w:rPr>
            <w:lang w:val="en-US"/>
          </w:rPr>
          <w:t>1986</w:t>
        </w:r>
      </w:ins>
      <w:ins w:id="1805" w:author="Ulrike Hiltner" w:date="2018-04-10T15:53:00Z">
        <w:r w:rsidR="00F47CD8">
          <w:rPr>
            <w:lang w:val="en-US"/>
          </w:rPr>
          <w:t xml:space="preserve"> and </w:t>
        </w:r>
      </w:ins>
      <w:ins w:id="1806" w:author="Ulrike Hiltner" w:date="2018-04-10T15:49:00Z">
        <w:r w:rsidR="00BD0563" w:rsidRPr="00BD0563">
          <w:rPr>
            <w:lang w:val="en-US"/>
          </w:rPr>
          <w:t xml:space="preserve">2016 shows that our model </w:t>
        </w:r>
      </w:ins>
      <w:ins w:id="1807" w:author="Ulrike Hiltner" w:date="2018-04-10T15:55:00Z">
        <w:r w:rsidR="00F47CD8">
          <w:rPr>
            <w:lang w:val="en-US"/>
          </w:rPr>
          <w:t>can</w:t>
        </w:r>
      </w:ins>
      <w:ins w:id="1808" w:author="Ulrike Hiltner" w:date="2018-04-10T15:49:00Z">
        <w:r w:rsidR="00BD0563" w:rsidRPr="00BD0563">
          <w:rPr>
            <w:lang w:val="en-US"/>
          </w:rPr>
          <w:t xml:space="preserve"> reproduce the dynamics and species group composition of a selectively </w:t>
        </w:r>
      </w:ins>
      <w:ins w:id="1809" w:author="Ulrike Hiltner" w:date="2018-04-10T15:52:00Z">
        <w:r w:rsidR="00F47CD8">
          <w:rPr>
            <w:lang w:val="en-US"/>
          </w:rPr>
          <w:t>logged</w:t>
        </w:r>
      </w:ins>
      <w:ins w:id="1810" w:author="Ulrike Hiltner" w:date="2018-04-10T15:49:00Z">
        <w:r w:rsidR="00BD0563" w:rsidRPr="00BD0563">
          <w:rPr>
            <w:lang w:val="en-US"/>
          </w:rPr>
          <w:t xml:space="preserve"> forest (</w:t>
        </w:r>
      </w:ins>
      <w:ins w:id="1811" w:author="Ulrike Hiltner" w:date="2018-04-10T15:50:00Z">
        <w:r w:rsidR="00F47CD8">
          <w:rPr>
            <w:lang w:val="en-US"/>
          </w:rPr>
          <w:fldChar w:fldCharType="begin"/>
        </w:r>
        <w:r w:rsidR="00F47CD8">
          <w:rPr>
            <w:lang w:val="en-US"/>
          </w:rPr>
          <w:instrText xml:space="preserve"> REF _Ref508619978 \h </w:instrText>
        </w:r>
      </w:ins>
      <w:r w:rsidR="00F47CD8">
        <w:rPr>
          <w:lang w:val="en-US"/>
        </w:rPr>
      </w:r>
      <w:ins w:id="1812" w:author="Ulrike Hiltner" w:date="2018-04-10T15:50:00Z">
        <w:r w:rsidR="00F47CD8">
          <w:rPr>
            <w:lang w:val="en-US"/>
          </w:rPr>
          <w:fldChar w:fldCharType="separate"/>
        </w:r>
        <w:r w:rsidR="00F47CD8" w:rsidRPr="003D10F0">
          <w:rPr>
            <w:lang w:val="en-US"/>
          </w:rPr>
          <w:t xml:space="preserve">Figure </w:t>
        </w:r>
        <w:r w:rsidR="00F47CD8" w:rsidRPr="001063D4">
          <w:rPr>
            <w:noProof/>
            <w:lang w:val="en-US"/>
          </w:rPr>
          <w:t>1</w:t>
        </w:r>
        <w:r w:rsidR="00F47CD8">
          <w:rPr>
            <w:lang w:val="en-US"/>
          </w:rPr>
          <w:fldChar w:fldCharType="end"/>
        </w:r>
        <w:r w:rsidR="00F47CD8">
          <w:rPr>
            <w:lang w:val="en-US"/>
          </w:rPr>
          <w:t>.b</w:t>
        </w:r>
      </w:ins>
      <w:ins w:id="1813" w:author="Ulrike Hiltner" w:date="2018-04-10T15:49:00Z">
        <w:r w:rsidR="00BD0563" w:rsidRPr="00BD0563">
          <w:rPr>
            <w:lang w:val="en-US"/>
          </w:rPr>
          <w:t>)</w:t>
        </w:r>
      </w:ins>
      <w:ins w:id="1814" w:author="Ulrike Hiltner" w:date="2018-03-06T15:45:00Z">
        <w:r w:rsidR="00FB1BE7">
          <w:rPr>
            <w:lang w:val="en-US"/>
          </w:rPr>
          <w:t>.</w:t>
        </w:r>
      </w:ins>
      <w:ins w:id="1815" w:author="Ulrike Hiltner" w:date="2018-04-10T15:53:00Z">
        <w:r w:rsidR="00F47CD8">
          <w:rPr>
            <w:lang w:val="en-US"/>
          </w:rPr>
          <w:t xml:space="preserve"> </w:t>
        </w:r>
      </w:ins>
      <w:ins w:id="1816" w:author="Ulrike Hiltner" w:date="2018-04-10T15:57:00Z">
        <w:r w:rsidR="00F47CD8" w:rsidRPr="00F47CD8">
          <w:rPr>
            <w:lang w:val="en-US"/>
          </w:rPr>
          <w:t>Overall, the simulated aboveground total biomass values correspond well to the observed values</w:t>
        </w:r>
      </w:ins>
      <w:ins w:id="1817" w:author="Ulrike Hiltner" w:date="2018-04-18T10:42:00Z">
        <w:r w:rsidR="004B6D39">
          <w:rPr>
            <w:lang w:val="en-US"/>
          </w:rPr>
          <w:t xml:space="preserve"> during the post-logging phase</w:t>
        </w:r>
      </w:ins>
      <w:ins w:id="1818" w:author="Ulrike Hiltner" w:date="2018-04-10T15:57:00Z">
        <w:r w:rsidR="00F47CD8" w:rsidRPr="00F47CD8">
          <w:rPr>
            <w:lang w:val="en-US"/>
          </w:rPr>
          <w:t xml:space="preserve"> (R</w:t>
        </w:r>
        <w:r w:rsidR="00F47CD8" w:rsidRPr="00F47CD8">
          <w:rPr>
            <w:vertAlign w:val="superscript"/>
            <w:lang w:val="en-US"/>
            <w:rPrChange w:id="1819" w:author="Ulrike Hiltner" w:date="2018-04-10T15:57:00Z">
              <w:rPr>
                <w:lang w:val="en-US"/>
              </w:rPr>
            </w:rPrChange>
          </w:rPr>
          <w:t>2</w:t>
        </w:r>
        <w:r w:rsidR="00F47CD8" w:rsidRPr="00F47CD8">
          <w:rPr>
            <w:lang w:val="en-US"/>
          </w:rPr>
          <w:t xml:space="preserve"> 0.991, </w:t>
        </w:r>
        <w:proofErr w:type="spellStart"/>
        <w:r w:rsidR="00F47CD8" w:rsidRPr="00F47CD8">
          <w:rPr>
            <w:lang w:val="en-US"/>
          </w:rPr>
          <w:t>rmse</w:t>
        </w:r>
        <w:proofErr w:type="spellEnd"/>
        <w:r w:rsidR="00F47CD8" w:rsidRPr="00F47CD8">
          <w:rPr>
            <w:lang w:val="en-US"/>
          </w:rPr>
          <w:t xml:space="preserve"> 4.6t</w:t>
        </w:r>
        <w:r w:rsidR="00F47CD8" w:rsidRPr="00F47CD8">
          <w:rPr>
            <w:vertAlign w:val="subscript"/>
            <w:lang w:val="en-US"/>
            <w:rPrChange w:id="1820" w:author="Ulrike Hiltner" w:date="2018-04-10T15:57:00Z">
              <w:rPr>
                <w:lang w:val="en-US"/>
              </w:rPr>
            </w:rPrChange>
          </w:rPr>
          <w:t>ODM</w:t>
        </w:r>
        <w:r w:rsidR="00F47CD8" w:rsidRPr="00F47CD8">
          <w:rPr>
            <w:lang w:val="en-US"/>
          </w:rPr>
          <w:t xml:space="preserve">/ha). </w:t>
        </w:r>
      </w:ins>
      <w:ins w:id="1821" w:author="Ulrike Hiltner" w:date="2018-03-06T16:00:00Z">
        <w:r w:rsidR="001765FE">
          <w:rPr>
            <w:lang w:val="en-US"/>
          </w:rPr>
          <w:t>However, the</w:t>
        </w:r>
      </w:ins>
      <w:ins w:id="1822" w:author="Ulrike Hiltner" w:date="2018-03-06T15:53:00Z">
        <w:r w:rsidR="001765FE">
          <w:rPr>
            <w:lang w:val="en-US"/>
          </w:rPr>
          <w:t xml:space="preserve"> forest model slightly </w:t>
        </w:r>
      </w:ins>
      <w:ins w:id="1823" w:author="Ulrike Hiltner" w:date="2018-03-06T15:54:00Z">
        <w:r w:rsidR="001765FE">
          <w:rPr>
            <w:lang w:val="en-US"/>
          </w:rPr>
          <w:t>underestimated the</w:t>
        </w:r>
      </w:ins>
      <w:ins w:id="1824" w:author="Ulrike Hiltner" w:date="2018-03-06T15:53:00Z">
        <w:r w:rsidR="001765FE">
          <w:rPr>
            <w:lang w:val="en-US"/>
          </w:rPr>
          <w:t xml:space="preserve"> </w:t>
        </w:r>
      </w:ins>
      <w:ins w:id="1825" w:author="Ulrike Hiltner" w:date="2018-03-06T21:03:00Z">
        <w:r w:rsidR="00114A2C">
          <w:rPr>
            <w:lang w:val="en-US"/>
          </w:rPr>
          <w:t xml:space="preserve">observed </w:t>
        </w:r>
        <w:r w:rsidR="00C12669">
          <w:rPr>
            <w:lang w:val="en-US"/>
          </w:rPr>
          <w:t>aboveground</w:t>
        </w:r>
      </w:ins>
      <w:ins w:id="1826" w:author="Ulrike Hiltner" w:date="2018-04-18T10:36:00Z">
        <w:r w:rsidR="00114A2C">
          <w:rPr>
            <w:lang w:val="en-US"/>
          </w:rPr>
          <w:t xml:space="preserve"> </w:t>
        </w:r>
      </w:ins>
      <w:ins w:id="1827" w:author="Ulrike Hiltner" w:date="2018-03-06T15:53:00Z">
        <w:r w:rsidR="001765FE">
          <w:rPr>
            <w:lang w:val="en-US"/>
          </w:rPr>
          <w:t>biomass</w:t>
        </w:r>
      </w:ins>
      <w:ins w:id="1828" w:author="Ulrike Hiltner" w:date="2018-04-18T10:36:00Z">
        <w:r w:rsidR="00114A2C">
          <w:rPr>
            <w:lang w:val="en-US"/>
          </w:rPr>
          <w:t xml:space="preserve"> </w:t>
        </w:r>
      </w:ins>
      <w:ins w:id="1829" w:author="Ulrike Hiltner" w:date="2018-03-06T15:53:00Z">
        <w:r w:rsidR="001765FE">
          <w:rPr>
            <w:lang w:val="en-US"/>
          </w:rPr>
          <w:t xml:space="preserve">of climax species </w:t>
        </w:r>
      </w:ins>
      <w:ins w:id="1830" w:author="Ulrike Hiltner" w:date="2018-03-06T16:00:00Z">
        <w:r w:rsidR="001765FE">
          <w:rPr>
            <w:lang w:val="en-US"/>
          </w:rPr>
          <w:t>during</w:t>
        </w:r>
      </w:ins>
      <w:ins w:id="1831" w:author="Ulrike Hiltner" w:date="2018-03-06T15:53:00Z">
        <w:r w:rsidR="001765FE">
          <w:rPr>
            <w:lang w:val="en-US"/>
          </w:rPr>
          <w:t xml:space="preserve"> </w:t>
        </w:r>
      </w:ins>
      <w:ins w:id="1832" w:author="Ulrike Hiltner" w:date="2018-03-06T16:00:00Z">
        <w:r w:rsidR="001765FE">
          <w:rPr>
            <w:lang w:val="en-US"/>
          </w:rPr>
          <w:t>three</w:t>
        </w:r>
      </w:ins>
      <w:ins w:id="1833" w:author="Ulrike Hiltner" w:date="2018-03-06T15:53:00Z">
        <w:r w:rsidR="001765FE">
          <w:rPr>
            <w:lang w:val="en-US"/>
          </w:rPr>
          <w:t xml:space="preserve"> decades after selective logging</w:t>
        </w:r>
      </w:ins>
      <w:ins w:id="1834" w:author="Ulrike Hiltner" w:date="2018-04-18T11:02:00Z">
        <w:r w:rsidR="001B4778">
          <w:rPr>
            <w:lang w:val="en-US"/>
          </w:rPr>
          <w:t xml:space="preserve">. </w:t>
        </w:r>
        <w:r w:rsidR="001B4778" w:rsidRPr="001B4778">
          <w:rPr>
            <w:lang w:val="en-US"/>
          </w:rPr>
          <w:t xml:space="preserve">For the post-logging phase, the forest model also slightly </w:t>
        </w:r>
        <w:r w:rsidR="002252D7">
          <w:rPr>
            <w:lang w:val="en-US"/>
          </w:rPr>
          <w:t>overestimated</w:t>
        </w:r>
        <w:r w:rsidR="001B4778" w:rsidRPr="001B4778">
          <w:rPr>
            <w:lang w:val="en-US"/>
          </w:rPr>
          <w:t xml:space="preserve"> the observed </w:t>
        </w:r>
        <w:r w:rsidR="001B4778" w:rsidRPr="001B4778">
          <w:rPr>
            <w:lang w:val="en-US"/>
          </w:rPr>
          <w:lastRenderedPageBreak/>
          <w:t xml:space="preserve">total mean </w:t>
        </w:r>
      </w:ins>
      <w:ins w:id="1835" w:author="Ulrike Hiltner" w:date="2018-04-18T11:03:00Z">
        <w:r w:rsidR="002252D7">
          <w:rPr>
            <w:lang w:val="en-US"/>
          </w:rPr>
          <w:t xml:space="preserve">aboveground </w:t>
        </w:r>
      </w:ins>
      <w:ins w:id="1836" w:author="Ulrike Hiltner" w:date="2018-04-18T11:02:00Z">
        <w:r w:rsidR="001B4778" w:rsidRPr="001B4778">
          <w:rPr>
            <w:lang w:val="en-US"/>
          </w:rPr>
          <w:t xml:space="preserve">biomass </w:t>
        </w:r>
      </w:ins>
      <w:ins w:id="1837" w:author="Ulrike Hiltner" w:date="2018-04-18T11:03:00Z">
        <w:r w:rsidR="002252D7" w:rsidRPr="00C56BA1">
          <w:rPr>
            <w:lang w:val="en-US"/>
          </w:rPr>
          <w:t>(418t</w:t>
        </w:r>
        <w:r w:rsidR="002252D7" w:rsidRPr="00C56BA1">
          <w:rPr>
            <w:vertAlign w:val="subscript"/>
            <w:lang w:val="en-US"/>
          </w:rPr>
          <w:t>ODM</w:t>
        </w:r>
        <w:r w:rsidR="002252D7" w:rsidRPr="00C56BA1">
          <w:rPr>
            <w:lang w:val="en-US"/>
          </w:rPr>
          <w:t xml:space="preserve">/ha) </w:t>
        </w:r>
      </w:ins>
      <w:ins w:id="1838" w:author="Ulrike Hiltner" w:date="2018-04-18T11:02:00Z">
        <w:r w:rsidR="001B4778" w:rsidRPr="001B4778">
          <w:rPr>
            <w:lang w:val="en-US"/>
          </w:rPr>
          <w:t xml:space="preserve">with 5%. The deviations between </w:t>
        </w:r>
      </w:ins>
      <w:ins w:id="1839" w:author="Ulrike Hiltner" w:date="2018-04-18T11:04:00Z">
        <w:r w:rsidR="002252D7">
          <w:rPr>
            <w:lang w:val="en-US"/>
          </w:rPr>
          <w:t>observed</w:t>
        </w:r>
      </w:ins>
      <w:ins w:id="1840" w:author="Ulrike Hiltner" w:date="2018-04-18T11:02:00Z">
        <w:r w:rsidR="001B4778" w:rsidRPr="001B4778">
          <w:rPr>
            <w:lang w:val="en-US"/>
          </w:rPr>
          <w:t xml:space="preserve"> and simulated biomass values were less than the </w:t>
        </w:r>
      </w:ins>
      <w:ins w:id="1841" w:author="Ulrike Hiltner" w:date="2018-04-18T11:04:00Z">
        <w:r w:rsidR="002252D7">
          <w:rPr>
            <w:lang w:val="en-US"/>
          </w:rPr>
          <w:t xml:space="preserve">observed </w:t>
        </w:r>
      </w:ins>
      <w:ins w:id="1842" w:author="Ulrike Hiltner" w:date="2018-04-18T11:02:00Z">
        <w:r w:rsidR="001B4778" w:rsidRPr="001B4778">
          <w:rPr>
            <w:lang w:val="en-US"/>
          </w:rPr>
          <w:t>standard deviation</w:t>
        </w:r>
      </w:ins>
      <w:ins w:id="1843" w:author="Ulrike Hiltner" w:date="2018-04-18T11:10:00Z">
        <w:r w:rsidR="002252D7">
          <w:rPr>
            <w:lang w:val="en-US"/>
          </w:rPr>
          <w:t xml:space="preserve"> </w:t>
        </w:r>
      </w:ins>
      <w:ins w:id="1844" w:author="Ulrike Hiltner" w:date="2018-04-18T11:11:00Z">
        <w:r w:rsidR="002252D7">
          <w:rPr>
            <w:lang w:val="en-US"/>
          </w:rPr>
          <w:t>(</w:t>
        </w:r>
        <w:proofErr w:type="spellStart"/>
        <w:r w:rsidR="002252D7">
          <w:rPr>
            <w:lang w:val="en-US"/>
          </w:rPr>
          <w:t>sd</w:t>
        </w:r>
        <w:r w:rsidR="002252D7" w:rsidRPr="002252D7">
          <w:rPr>
            <w:vertAlign w:val="subscript"/>
            <w:lang w:val="en-US"/>
            <w:rPrChange w:id="1845" w:author="Ulrike Hiltner" w:date="2018-04-18T11:11:00Z">
              <w:rPr>
                <w:b w:val="0"/>
                <w:bCs w:val="0"/>
                <w:lang w:val="en-US"/>
              </w:rPr>
            </w:rPrChange>
          </w:rPr>
          <w:t>obs</w:t>
        </w:r>
        <w:proofErr w:type="spellEnd"/>
        <w:r w:rsidR="002252D7">
          <w:rPr>
            <w:lang w:val="en-US"/>
          </w:rPr>
          <w:t xml:space="preserve"> </w:t>
        </w:r>
        <w:r w:rsidR="002252D7">
          <w:rPr>
            <w:rFonts w:cs="Times New Roman"/>
            <w:lang w:val="en-US"/>
          </w:rPr>
          <w:t>±</w:t>
        </w:r>
      </w:ins>
      <w:ins w:id="1846" w:author="Ulrike Hiltner" w:date="2018-04-18T11:10:00Z">
        <w:r w:rsidR="002252D7">
          <w:rPr>
            <w:lang w:val="en-US"/>
          </w:rPr>
          <w:t>67t</w:t>
        </w:r>
        <w:r w:rsidR="002252D7" w:rsidRPr="002252D7">
          <w:rPr>
            <w:vertAlign w:val="subscript"/>
            <w:lang w:val="en-US"/>
            <w:rPrChange w:id="1847" w:author="Ulrike Hiltner" w:date="2018-04-18T11:10:00Z">
              <w:rPr>
                <w:b w:val="0"/>
                <w:bCs w:val="0"/>
                <w:lang w:val="en-US"/>
              </w:rPr>
            </w:rPrChange>
          </w:rPr>
          <w:t>ODM</w:t>
        </w:r>
        <w:r w:rsidR="002252D7">
          <w:rPr>
            <w:lang w:val="en-US"/>
          </w:rPr>
          <w:t>/ha</w:t>
        </w:r>
      </w:ins>
      <w:ins w:id="1848" w:author="Ulrike Hiltner" w:date="2018-04-18T11:11:00Z">
        <w:r w:rsidR="002252D7">
          <w:rPr>
            <w:lang w:val="en-US"/>
          </w:rPr>
          <w:t>)</w:t>
        </w:r>
      </w:ins>
      <w:ins w:id="1849" w:author="Ulrike Hiltner" w:date="2018-04-10T15:58:00Z">
        <w:r w:rsidR="00F47CD8" w:rsidRPr="00C41A5C">
          <w:rPr>
            <w:lang w:val="en-US"/>
          </w:rPr>
          <w:t xml:space="preserve"> </w:t>
        </w:r>
        <w:r w:rsidR="00F47CD8">
          <w:rPr>
            <w:lang w:val="en-US"/>
          </w:rPr>
          <w:t xml:space="preserve">(see also </w:t>
        </w:r>
      </w:ins>
      <w:ins w:id="1850" w:author="Ulrike Hiltner" w:date="2018-03-06T16:02:00Z">
        <w:r w:rsidR="001765FE" w:rsidRPr="00C505A4">
          <w:rPr>
            <w:highlight w:val="yellow"/>
            <w:lang w:val="en-US"/>
            <w:rPrChange w:id="1851" w:author="Ulrike Hiltner" w:date="2018-03-12T09:56:00Z">
              <w:rPr>
                <w:lang w:val="en-US"/>
              </w:rPr>
            </w:rPrChange>
          </w:rPr>
          <w:t xml:space="preserve">Appendix </w:t>
        </w:r>
        <w:r w:rsidR="008A0C39" w:rsidRPr="00C505A4">
          <w:rPr>
            <w:highlight w:val="yellow"/>
            <w:lang w:val="en-US"/>
            <w:rPrChange w:id="1852" w:author="Ulrike Hiltner" w:date="2018-03-12T09:56:00Z">
              <w:rPr>
                <w:lang w:val="en-US"/>
              </w:rPr>
            </w:rPrChange>
          </w:rPr>
          <w:t>A</w:t>
        </w:r>
        <w:r w:rsidR="001765FE" w:rsidRPr="00C505A4">
          <w:rPr>
            <w:highlight w:val="yellow"/>
            <w:lang w:val="en-US"/>
            <w:rPrChange w:id="1853" w:author="Ulrike Hiltner" w:date="2018-03-12T09:56:00Z">
              <w:rPr>
                <w:lang w:val="en-US"/>
              </w:rPr>
            </w:rPrChange>
          </w:rPr>
          <w:t>1</w:t>
        </w:r>
      </w:ins>
      <w:ins w:id="1854" w:author="Ulrike Hiltner" w:date="2018-04-10T15:58:00Z">
        <w:r w:rsidR="00F47CD8">
          <w:rPr>
            <w:lang w:val="en-US"/>
          </w:rPr>
          <w:t>)</w:t>
        </w:r>
      </w:ins>
      <w:ins w:id="1855" w:author="Ulrike Hiltner" w:date="2018-03-06T16:02:00Z">
        <w:r w:rsidR="001765FE" w:rsidRPr="001765FE">
          <w:rPr>
            <w:lang w:val="en-US"/>
          </w:rPr>
          <w:t>.</w:t>
        </w:r>
      </w:ins>
      <w:ins w:id="1856" w:author="Ulrike Hiltner" w:date="2018-03-06T16:04:00Z">
        <w:r w:rsidR="008A0C39">
          <w:rPr>
            <w:lang w:val="en-US"/>
          </w:rPr>
          <w:t xml:space="preserve"> </w:t>
        </w:r>
      </w:ins>
    </w:p>
    <w:p w:rsidR="008A0C39" w:rsidRDefault="00F47CD8">
      <w:pPr>
        <w:rPr>
          <w:lang w:val="en-US"/>
        </w:rPr>
        <w:pPrChange w:id="1857" w:author="Ulrike Hiltner" w:date="2018-03-06T14:37:00Z">
          <w:pPr>
            <w:pStyle w:val="berschrift1"/>
          </w:pPr>
        </w:pPrChange>
      </w:pPr>
      <w:ins w:id="1858" w:author="Ulrike Hiltner" w:date="2018-04-10T15:58:00Z">
        <w:r>
          <w:rPr>
            <w:lang w:val="en-US"/>
          </w:rPr>
          <w:t xml:space="preserve">The </w:t>
        </w:r>
      </w:ins>
      <w:ins w:id="1859" w:author="Ulrike Hiltner" w:date="2018-03-06T21:05:00Z">
        <w:r w:rsidR="00C12669" w:rsidRPr="0085613E">
          <w:rPr>
            <w:lang w:val="en-US"/>
          </w:rPr>
          <w:t xml:space="preserve">intense scenario </w:t>
        </w:r>
        <w:r w:rsidR="00C12669">
          <w:rPr>
            <w:lang w:val="en-US"/>
          </w:rPr>
          <w:t>(</w:t>
        </w:r>
      </w:ins>
      <w:ins w:id="1860" w:author="Ulrike Hiltner" w:date="2018-03-12T12:11:00Z">
        <w:r w:rsidR="00896708">
          <w:rPr>
            <w:lang w:val="en-US"/>
          </w:rPr>
          <w:fldChar w:fldCharType="begin"/>
        </w:r>
        <w:r w:rsidR="00896708">
          <w:rPr>
            <w:lang w:val="en-US"/>
          </w:rPr>
          <w:instrText xml:space="preserve"> REF _Ref508619978 \h </w:instrText>
        </w:r>
      </w:ins>
      <w:r w:rsidR="00896708">
        <w:rPr>
          <w:lang w:val="en-US"/>
        </w:rPr>
      </w:r>
      <w:r w:rsidR="00896708">
        <w:rPr>
          <w:lang w:val="en-US"/>
        </w:rPr>
        <w:fldChar w:fldCharType="separate"/>
      </w:r>
      <w:ins w:id="1861" w:author="Ulrike Hiltner" w:date="2018-03-12T12:11:00Z">
        <w:r w:rsidR="00896708" w:rsidRPr="003D10F0">
          <w:rPr>
            <w:lang w:val="en-US"/>
          </w:rPr>
          <w:t xml:space="preserve">Figure </w:t>
        </w:r>
        <w:r w:rsidR="00896708" w:rsidRPr="001063D4">
          <w:rPr>
            <w:noProof/>
            <w:lang w:val="en-US"/>
          </w:rPr>
          <w:t>1</w:t>
        </w:r>
        <w:r w:rsidR="00896708">
          <w:rPr>
            <w:lang w:val="en-US"/>
          </w:rPr>
          <w:fldChar w:fldCharType="end"/>
        </w:r>
      </w:ins>
      <w:ins w:id="1862" w:author="Ulrike Hiltner" w:date="2018-03-06T21:05:00Z">
        <w:r>
          <w:rPr>
            <w:lang w:val="en-US"/>
          </w:rPr>
          <w:t>.</w:t>
        </w:r>
      </w:ins>
      <w:ins w:id="1863" w:author="Ulrike Hiltner" w:date="2018-04-10T15:58:00Z">
        <w:r>
          <w:rPr>
            <w:lang w:val="en-US"/>
          </w:rPr>
          <w:t>c</w:t>
        </w:r>
      </w:ins>
      <w:ins w:id="1864" w:author="Ulrike Hiltner" w:date="2018-03-06T21:05:00Z">
        <w:r w:rsidR="00C12669">
          <w:rPr>
            <w:lang w:val="en-US"/>
          </w:rPr>
          <w:t xml:space="preserve">) </w:t>
        </w:r>
        <w:r w:rsidR="00C12669" w:rsidRPr="0085613E">
          <w:rPr>
            <w:lang w:val="en-US"/>
          </w:rPr>
          <w:t>was characterized by a strong</w:t>
        </w:r>
        <w:r w:rsidR="00C12669">
          <w:rPr>
            <w:lang w:val="en-US"/>
          </w:rPr>
          <w:t xml:space="preserve">er shift </w:t>
        </w:r>
        <w:r w:rsidR="00C12669" w:rsidRPr="0085613E">
          <w:rPr>
            <w:lang w:val="en-US"/>
          </w:rPr>
          <w:t xml:space="preserve">in the species group composition </w:t>
        </w:r>
      </w:ins>
      <w:ins w:id="1865" w:author="Ulrike Hiltner" w:date="2018-03-06T17:01:00Z">
        <w:r w:rsidR="0085613E" w:rsidRPr="0085613E">
          <w:rPr>
            <w:lang w:val="en-US"/>
          </w:rPr>
          <w:t xml:space="preserve">and the </w:t>
        </w:r>
      </w:ins>
      <w:ins w:id="1866" w:author="Ulrike Hiltner" w:date="2018-03-06T21:05:00Z">
        <w:r w:rsidR="00C12669">
          <w:rPr>
            <w:lang w:val="en-US"/>
          </w:rPr>
          <w:t xml:space="preserve">aboveground </w:t>
        </w:r>
      </w:ins>
      <w:ins w:id="1867" w:author="Ulrike Hiltner" w:date="2018-03-06T17:01:00Z">
        <w:r w:rsidR="0085613E" w:rsidRPr="0085613E">
          <w:rPr>
            <w:lang w:val="en-US"/>
          </w:rPr>
          <w:t xml:space="preserve">biomass was </w:t>
        </w:r>
      </w:ins>
      <w:ins w:id="1868" w:author="Ulrike Hiltner" w:date="2018-03-06T21:05:00Z">
        <w:r w:rsidR="00C12669">
          <w:rPr>
            <w:lang w:val="en-US"/>
          </w:rPr>
          <w:t xml:space="preserve">only </w:t>
        </w:r>
      </w:ins>
      <w:ins w:id="1869" w:author="Ulrike Hiltner" w:date="2018-03-06T17:01:00Z">
        <w:r w:rsidR="0085613E" w:rsidRPr="0085613E">
          <w:rPr>
            <w:lang w:val="en-US"/>
          </w:rPr>
          <w:t>slowly recovering (1</w:t>
        </w:r>
      </w:ins>
      <w:ins w:id="1870" w:author="Ulrike Hiltner" w:date="2018-03-09T15:55:00Z">
        <w:r w:rsidR="00F822CC">
          <w:rPr>
            <w:lang w:val="en-US"/>
          </w:rPr>
          <w:t>38</w:t>
        </w:r>
      </w:ins>
      <w:ins w:id="1871" w:author="Ulrike Hiltner" w:date="2018-03-12T13:27:00Z">
        <w:r w:rsidR="00984778">
          <w:rPr>
            <w:lang w:val="en-US"/>
          </w:rPr>
          <w:t>a</w:t>
        </w:r>
      </w:ins>
      <w:ins w:id="1872" w:author="Ulrike Hiltner" w:date="2018-03-06T17:01:00Z">
        <w:r w:rsidR="0085613E" w:rsidRPr="0085613E">
          <w:rPr>
            <w:lang w:val="en-US"/>
          </w:rPr>
          <w:t>)</w:t>
        </w:r>
      </w:ins>
      <w:ins w:id="1873" w:author="Ulrike Hiltner" w:date="2018-03-06T21:06:00Z">
        <w:r w:rsidR="00C12669">
          <w:rPr>
            <w:lang w:val="en-US"/>
          </w:rPr>
          <w:t xml:space="preserve"> compared to the moderate scenario</w:t>
        </w:r>
      </w:ins>
      <w:ins w:id="1874" w:author="Ulrike Hiltner" w:date="2018-03-06T17:01:00Z">
        <w:r w:rsidR="0085613E" w:rsidRPr="0085613E">
          <w:rPr>
            <w:lang w:val="en-US"/>
          </w:rPr>
          <w:t xml:space="preserve">. A rapid increase in </w:t>
        </w:r>
      </w:ins>
      <w:ins w:id="1875" w:author="Ulrike Hiltner" w:date="2018-03-06T21:06:00Z">
        <w:r w:rsidR="00C12669">
          <w:rPr>
            <w:lang w:val="en-US"/>
          </w:rPr>
          <w:t xml:space="preserve">the </w:t>
        </w:r>
      </w:ins>
      <w:ins w:id="1876" w:author="Ulrike Hiltner" w:date="2018-03-06T17:01:00Z">
        <w:r w:rsidR="0085613E" w:rsidRPr="0085613E">
          <w:rPr>
            <w:lang w:val="en-US"/>
          </w:rPr>
          <w:t>forest</w:t>
        </w:r>
      </w:ins>
      <w:ins w:id="1877" w:author="Ulrike Hiltner" w:date="2018-03-06T21:06:00Z">
        <w:r w:rsidR="00C12669">
          <w:rPr>
            <w:lang w:val="en-US"/>
          </w:rPr>
          <w:t xml:space="preserve"> stand’s overall aboveground</w:t>
        </w:r>
      </w:ins>
      <w:ins w:id="1878" w:author="Ulrike Hiltner" w:date="2018-03-06T17:01:00Z">
        <w:r w:rsidR="0085613E" w:rsidRPr="0085613E">
          <w:rPr>
            <w:lang w:val="en-US"/>
          </w:rPr>
          <w:t xml:space="preserve"> biomass was particularly not</w:t>
        </w:r>
        <w:r w:rsidR="00C12669">
          <w:rPr>
            <w:lang w:val="en-US"/>
          </w:rPr>
          <w:t>iceable during</w:t>
        </w:r>
      </w:ins>
      <w:ins w:id="1879" w:author="Ulrike Hiltner" w:date="2018-03-06T21:07:00Z">
        <w:r w:rsidR="00C12669">
          <w:rPr>
            <w:lang w:val="en-US"/>
          </w:rPr>
          <w:t xml:space="preserve"> </w:t>
        </w:r>
      </w:ins>
      <w:ins w:id="1880" w:author="Ulrike Hiltner" w:date="2018-03-06T17:01:00Z">
        <w:r w:rsidR="0085613E" w:rsidRPr="0085613E">
          <w:rPr>
            <w:lang w:val="en-US"/>
          </w:rPr>
          <w:t>about 50 years after logging.</w:t>
        </w:r>
      </w:ins>
      <w:ins w:id="1881" w:author="Ulrike Hiltner" w:date="2018-03-06T20:31:00Z">
        <w:r w:rsidR="00343441">
          <w:rPr>
            <w:lang w:val="en-US"/>
          </w:rPr>
          <w:t xml:space="preserve"> </w:t>
        </w:r>
      </w:ins>
      <w:ins w:id="1882" w:author="Ulrike Hiltner" w:date="2018-03-06T20:32:00Z">
        <w:r w:rsidR="00343441">
          <w:rPr>
            <w:lang w:val="en-US"/>
          </w:rPr>
          <w:t xml:space="preserve">This </w:t>
        </w:r>
      </w:ins>
      <w:ins w:id="1883" w:author="Ulrike Hiltner" w:date="2018-03-06T21:07:00Z">
        <w:r w:rsidR="00C12669">
          <w:rPr>
            <w:lang w:val="en-US"/>
          </w:rPr>
          <w:t xml:space="preserve">rapid </w:t>
        </w:r>
      </w:ins>
      <w:ins w:id="1884" w:author="Ulrike Hiltner" w:date="2018-03-06T20:32:00Z">
        <w:r w:rsidR="00343441">
          <w:rPr>
            <w:lang w:val="en-US"/>
          </w:rPr>
          <w:t xml:space="preserve">increase was </w:t>
        </w:r>
      </w:ins>
      <w:ins w:id="1885" w:author="Ulrike Hiltner" w:date="2018-03-06T20:31:00Z">
        <w:r w:rsidR="00343441" w:rsidRPr="0085613E">
          <w:rPr>
            <w:lang w:val="en-US"/>
          </w:rPr>
          <w:t xml:space="preserve">dominated </w:t>
        </w:r>
      </w:ins>
      <w:ins w:id="1886" w:author="Ulrike Hiltner" w:date="2018-03-06T20:32:00Z">
        <w:r w:rsidR="00343441">
          <w:rPr>
            <w:lang w:val="en-US"/>
          </w:rPr>
          <w:t xml:space="preserve">mainly </w:t>
        </w:r>
      </w:ins>
      <w:ins w:id="1887" w:author="Ulrike Hiltner" w:date="2018-03-06T20:31:00Z">
        <w:r w:rsidR="00343441" w:rsidRPr="0085613E">
          <w:rPr>
            <w:lang w:val="en-US"/>
          </w:rPr>
          <w:t xml:space="preserve">by </w:t>
        </w:r>
      </w:ins>
      <w:ins w:id="1888" w:author="Ulrike Hiltner" w:date="2018-03-06T21:07:00Z">
        <w:r w:rsidR="00C12669">
          <w:rPr>
            <w:lang w:val="en-US"/>
          </w:rPr>
          <w:t xml:space="preserve">the increase of </w:t>
        </w:r>
      </w:ins>
      <w:ins w:id="1889" w:author="Ulrike Hiltner" w:date="2018-03-06T20:34:00Z">
        <w:r w:rsidR="00B450C0">
          <w:rPr>
            <w:lang w:val="en-US"/>
          </w:rPr>
          <w:t>fast-growing</w:t>
        </w:r>
      </w:ins>
      <w:ins w:id="1890" w:author="Ulrike Hiltner" w:date="2018-03-06T20:33:00Z">
        <w:r w:rsidR="00B450C0">
          <w:rPr>
            <w:lang w:val="en-US"/>
          </w:rPr>
          <w:t xml:space="preserve"> </w:t>
        </w:r>
      </w:ins>
      <w:ins w:id="1891" w:author="Ulrike Hiltner" w:date="2018-03-06T20:31:00Z">
        <w:r w:rsidR="00343441" w:rsidRPr="0085613E">
          <w:rPr>
            <w:lang w:val="en-US"/>
          </w:rPr>
          <w:t>pioneer species</w:t>
        </w:r>
      </w:ins>
      <w:ins w:id="1892" w:author="Ulrike Hiltner" w:date="2018-03-06T21:07:00Z">
        <w:r w:rsidR="00C12669">
          <w:rPr>
            <w:lang w:val="en-US"/>
          </w:rPr>
          <w:t>’ biomass</w:t>
        </w:r>
      </w:ins>
      <w:ins w:id="1893" w:author="Ulrike Hiltner" w:date="2018-03-06T20:32:00Z">
        <w:r w:rsidR="00343441">
          <w:rPr>
            <w:lang w:val="en-US"/>
          </w:rPr>
          <w:t>.</w:t>
        </w:r>
      </w:ins>
      <w:ins w:id="1894" w:author="Ulrike Hiltner" w:date="2018-03-06T17:01:00Z">
        <w:r w:rsidR="0085613E" w:rsidRPr="0085613E">
          <w:rPr>
            <w:lang w:val="en-US"/>
          </w:rPr>
          <w:t xml:space="preserve"> </w:t>
        </w:r>
      </w:ins>
      <w:ins w:id="1895" w:author="Ulrike Hiltner" w:date="2018-03-06T20:35:00Z">
        <w:r w:rsidR="00B450C0">
          <w:rPr>
            <w:lang w:val="en-US"/>
          </w:rPr>
          <w:t>The</w:t>
        </w:r>
      </w:ins>
      <w:ins w:id="1896" w:author="Ulrike Hiltner" w:date="2018-03-06T17:01:00Z">
        <w:r w:rsidR="0085613E" w:rsidRPr="0085613E">
          <w:rPr>
            <w:lang w:val="en-US"/>
          </w:rPr>
          <w:t xml:space="preserve"> initial </w:t>
        </w:r>
      </w:ins>
      <w:ins w:id="1897" w:author="Ulrike Hiltner" w:date="2018-03-06T21:08:00Z">
        <w:r w:rsidR="00C12669">
          <w:rPr>
            <w:lang w:val="en-US"/>
          </w:rPr>
          <w:t xml:space="preserve">phase of </w:t>
        </w:r>
      </w:ins>
      <w:ins w:id="1898" w:author="Ulrike Hiltner" w:date="2018-03-06T17:01:00Z">
        <w:r w:rsidR="00C12669">
          <w:rPr>
            <w:lang w:val="en-US"/>
          </w:rPr>
          <w:t xml:space="preserve">rapid </w:t>
        </w:r>
      </w:ins>
      <w:ins w:id="1899" w:author="Ulrike Hiltner" w:date="2018-04-10T16:07:00Z">
        <w:r w:rsidR="001C371C">
          <w:rPr>
            <w:lang w:val="en-US"/>
          </w:rPr>
          <w:t xml:space="preserve">gross primary </w:t>
        </w:r>
      </w:ins>
      <w:ins w:id="1900" w:author="Ulrike Hiltner" w:date="2018-04-10T16:08:00Z">
        <w:r w:rsidR="001C371C">
          <w:rPr>
            <w:lang w:val="en-US"/>
          </w:rPr>
          <w:t>production</w:t>
        </w:r>
      </w:ins>
      <w:ins w:id="1901" w:author="Ulrike Hiltner" w:date="2018-03-06T17:01:00Z">
        <w:r w:rsidR="00C12669">
          <w:rPr>
            <w:lang w:val="en-US"/>
          </w:rPr>
          <w:t xml:space="preserve"> was followed by a</w:t>
        </w:r>
        <w:r w:rsidR="0085613E" w:rsidRPr="0085613E">
          <w:rPr>
            <w:lang w:val="en-US"/>
          </w:rPr>
          <w:t xml:space="preserve"> phase,</w:t>
        </w:r>
      </w:ins>
      <w:ins w:id="1902" w:author="Ulrike Hiltner" w:date="2018-03-06T21:09:00Z">
        <w:r w:rsidR="00C12669">
          <w:rPr>
            <w:lang w:val="en-US"/>
          </w:rPr>
          <w:t xml:space="preserve"> which was</w:t>
        </w:r>
      </w:ins>
      <w:ins w:id="1903" w:author="Ulrike Hiltner" w:date="2018-03-06T17:01:00Z">
        <w:r w:rsidR="0085613E" w:rsidRPr="0085613E">
          <w:rPr>
            <w:lang w:val="en-US"/>
          </w:rPr>
          <w:t xml:space="preserve"> characterized by lower productivity rates</w:t>
        </w:r>
      </w:ins>
      <w:ins w:id="1904" w:author="Ulrike Hiltner" w:date="2018-04-10T16:09:00Z">
        <w:r w:rsidR="001C371C">
          <w:rPr>
            <w:lang w:val="en-US"/>
          </w:rPr>
          <w:t xml:space="preserve"> (</w:t>
        </w:r>
        <w:r w:rsidR="001C371C">
          <w:rPr>
            <w:lang w:val="en-US"/>
          </w:rPr>
          <w:fldChar w:fldCharType="begin"/>
        </w:r>
        <w:r w:rsidR="001C371C">
          <w:rPr>
            <w:lang w:val="en-US"/>
          </w:rPr>
          <w:instrText xml:space="preserve"> REF _Ref508619978 \h </w:instrText>
        </w:r>
      </w:ins>
      <w:r w:rsidR="001C371C">
        <w:rPr>
          <w:lang w:val="en-US"/>
        </w:rPr>
      </w:r>
      <w:ins w:id="1905" w:author="Ulrike Hiltner" w:date="2018-04-10T16:09:00Z">
        <w:r w:rsidR="001C371C">
          <w:rPr>
            <w:lang w:val="en-US"/>
          </w:rPr>
          <w:fldChar w:fldCharType="separate"/>
        </w:r>
        <w:r w:rsidR="001C371C" w:rsidRPr="000562AF">
          <w:rPr>
            <w:lang w:val="en-US"/>
          </w:rPr>
          <w:t xml:space="preserve">Figure </w:t>
        </w:r>
        <w:r w:rsidR="001C371C">
          <w:rPr>
            <w:noProof/>
            <w:lang w:val="en-US"/>
          </w:rPr>
          <w:t>1</w:t>
        </w:r>
        <w:r w:rsidR="001C371C">
          <w:rPr>
            <w:lang w:val="en-US"/>
          </w:rPr>
          <w:fldChar w:fldCharType="end"/>
        </w:r>
        <w:r w:rsidR="001C371C">
          <w:rPr>
            <w:lang w:val="en-US"/>
          </w:rPr>
          <w:t>.d)</w:t>
        </w:r>
      </w:ins>
      <w:ins w:id="1906" w:author="Ulrike Hiltner" w:date="2018-03-06T17:01:00Z">
        <w:r w:rsidR="0085613E" w:rsidRPr="0085613E">
          <w:rPr>
            <w:lang w:val="en-US"/>
          </w:rPr>
          <w:t>.</w:t>
        </w:r>
      </w:ins>
    </w:p>
    <w:p w:rsidR="004D04AD" w:rsidRPr="004D04AD" w:rsidRDefault="004D04AD" w:rsidP="004D04AD">
      <w:pPr>
        <w:rPr>
          <w:ins w:id="1907" w:author="Ulrike Hiltner" w:date="2018-03-06T14:37:00Z"/>
          <w:b/>
          <w:bCs/>
          <w:lang w:val="en-US"/>
          <w:rPrChange w:id="1908" w:author="Ulrike Hiltner" w:date="2018-04-24T10:10:00Z">
            <w:rPr>
              <w:ins w:id="1909" w:author="Ulrike Hiltner" w:date="2018-03-06T14:37:00Z"/>
              <w:b/>
              <w:bCs/>
            </w:rPr>
          </w:rPrChange>
        </w:rPr>
      </w:pPr>
    </w:p>
    <w:p w:rsidR="00896708" w:rsidRDefault="004D04AD" w:rsidP="004D04AD">
      <w:pPr>
        <w:keepNext/>
        <w:jc w:val="center"/>
        <w:rPr>
          <w:ins w:id="1910" w:author="Ulrike Hiltner" w:date="2018-03-12T12:09:00Z"/>
        </w:rPr>
      </w:pPr>
      <w:r>
        <w:rPr>
          <w:noProof/>
          <w:lang w:val="en-US"/>
        </w:rPr>
        <w:drawing>
          <wp:inline distT="0" distB="0" distL="0" distR="0" wp14:anchorId="2ACA9B94" wp14:editId="39BF49F1">
            <wp:extent cx="4873285" cy="3960000"/>
            <wp:effectExtent l="0" t="0" r="3810" b="2540"/>
            <wp:docPr id="8" name="Grafik 8" descr="C:\Users\hiltner\Arbeit\Diss\TP3_Publikationen\ArtikelTwo\dataOutput\figures\fig_5thDraft\B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ltner\Arbeit\Diss\TP3_Publikationen\ArtikelTwo\dataOutput\figures\fig_5thDraft\Bil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3285" cy="3960000"/>
                    </a:xfrm>
                    <a:prstGeom prst="rect">
                      <a:avLst/>
                    </a:prstGeom>
                    <a:noFill/>
                    <a:ln>
                      <a:noFill/>
                    </a:ln>
                  </pic:spPr>
                </pic:pic>
              </a:graphicData>
            </a:graphic>
          </wp:inline>
        </w:drawing>
      </w:r>
    </w:p>
    <w:p w:rsidR="000E6842" w:rsidRPr="00B45F6C" w:rsidRDefault="00896708" w:rsidP="004D04AD">
      <w:pPr>
        <w:pStyle w:val="Beschriftung1"/>
        <w:rPr>
          <w:ins w:id="1911" w:author="Ulrike Hiltner" w:date="2018-03-05T11:48:00Z"/>
          <w:lang w:val="en-US"/>
          <w:rPrChange w:id="1912" w:author="Ulrike Hiltner" w:date="2018-04-10T16:11:00Z">
            <w:rPr>
              <w:ins w:id="1913" w:author="Ulrike Hiltner" w:date="2018-03-05T11:48:00Z"/>
            </w:rPr>
          </w:rPrChange>
        </w:rPr>
        <w:pPrChange w:id="1914" w:author="Ulrike Hiltner" w:date="2018-03-12T12:10:00Z">
          <w:pPr/>
        </w:pPrChange>
      </w:pPr>
      <w:bookmarkStart w:id="1915" w:name="_Ref508619978"/>
      <w:ins w:id="1916" w:author="Ulrike Hiltner" w:date="2018-03-12T12:09:00Z">
        <w:r w:rsidRPr="00896708">
          <w:rPr>
            <w:lang w:val="en-US"/>
            <w:rPrChange w:id="1917" w:author="Ulrike Hiltner" w:date="2018-03-12T12:09:00Z">
              <w:rPr/>
            </w:rPrChange>
          </w:rPr>
          <w:t xml:space="preserve">Figure </w:t>
        </w:r>
        <w:r>
          <w:fldChar w:fldCharType="begin"/>
        </w:r>
        <w:r w:rsidRPr="00896708">
          <w:rPr>
            <w:lang w:val="en-US"/>
            <w:rPrChange w:id="1918" w:author="Ulrike Hiltner" w:date="2018-03-12T12:09:00Z">
              <w:rPr/>
            </w:rPrChange>
          </w:rPr>
          <w:instrText xml:space="preserve"> SEQ Figure \* ARABIC </w:instrText>
        </w:r>
      </w:ins>
      <w:r>
        <w:fldChar w:fldCharType="separate"/>
      </w:r>
      <w:ins w:id="1919" w:author="Ulrike Hiltner" w:date="2018-03-12T12:15:00Z">
        <w:r w:rsidR="007B3936">
          <w:rPr>
            <w:noProof/>
            <w:lang w:val="en-US"/>
          </w:rPr>
          <w:t>1</w:t>
        </w:r>
      </w:ins>
      <w:ins w:id="1920" w:author="Ulrike Hiltner" w:date="2018-03-12T12:09:00Z">
        <w:r>
          <w:fldChar w:fldCharType="end"/>
        </w:r>
      </w:ins>
      <w:bookmarkEnd w:id="1915"/>
      <w:ins w:id="1921" w:author="Ulrike Hiltner" w:date="2018-03-12T12:10:00Z">
        <w:r w:rsidRPr="00896708">
          <w:rPr>
            <w:lang w:val="en-US"/>
            <w:rPrChange w:id="1922" w:author="Ulrike Hiltner" w:date="2018-03-12T12:10:00Z">
              <w:rPr/>
            </w:rPrChange>
          </w:rPr>
          <w:t>:</w:t>
        </w:r>
        <w:r w:rsidRPr="00896708">
          <w:rPr>
            <w:lang w:val="en-US"/>
          </w:rPr>
          <w:t xml:space="preserve"> </w:t>
        </w:r>
        <w:r>
          <w:rPr>
            <w:lang w:val="en-US"/>
          </w:rPr>
          <w:t>D</w:t>
        </w:r>
        <w:r w:rsidRPr="001C1800">
          <w:rPr>
            <w:lang w:val="en-US"/>
          </w:rPr>
          <w:t xml:space="preserve">evelopment of the mean aboveground biomass plus standard deviation (a., </w:t>
        </w:r>
      </w:ins>
      <w:ins w:id="1923" w:author="Ulrike Hiltner" w:date="2018-04-13T16:18:00Z">
        <w:r w:rsidR="002C225B">
          <w:rPr>
            <w:lang w:val="en-US"/>
          </w:rPr>
          <w:t>b</w:t>
        </w:r>
      </w:ins>
      <w:ins w:id="1924" w:author="Ulrike Hiltner" w:date="2018-03-12T12:10:00Z">
        <w:r w:rsidRPr="001C1800">
          <w:rPr>
            <w:lang w:val="en-US"/>
          </w:rPr>
          <w:t>.) and the mean gross primary production (</w:t>
        </w:r>
      </w:ins>
      <w:ins w:id="1925" w:author="Ulrike Hiltner" w:date="2018-04-10T16:10:00Z">
        <w:r w:rsidR="00B45F6C">
          <w:rPr>
            <w:lang w:val="en-US"/>
          </w:rPr>
          <w:t>d</w:t>
        </w:r>
      </w:ins>
      <w:ins w:id="1926" w:author="Ulrike Hiltner" w:date="2018-03-12T12:10:00Z">
        <w:r w:rsidRPr="001C1800">
          <w:rPr>
            <w:lang w:val="en-US"/>
          </w:rPr>
          <w:t xml:space="preserve">.) of </w:t>
        </w:r>
        <w:r>
          <w:rPr>
            <w:lang w:val="en-US"/>
          </w:rPr>
          <w:t xml:space="preserve">both </w:t>
        </w:r>
        <w:r w:rsidRPr="001C1800">
          <w:rPr>
            <w:lang w:val="en-US"/>
          </w:rPr>
          <w:t xml:space="preserve">the entire forest stand (grayish lines) </w:t>
        </w:r>
        <w:r>
          <w:rPr>
            <w:lang w:val="en-US"/>
          </w:rPr>
          <w:t>and</w:t>
        </w:r>
        <w:r w:rsidRPr="001C1800">
          <w:rPr>
            <w:lang w:val="en-US"/>
          </w:rPr>
          <w:t xml:space="preserve"> </w:t>
        </w:r>
        <w:r>
          <w:rPr>
            <w:lang w:val="en-US"/>
          </w:rPr>
          <w:t xml:space="preserve">the </w:t>
        </w:r>
        <w:r w:rsidRPr="001C1800">
          <w:rPr>
            <w:lang w:val="en-US"/>
          </w:rPr>
          <w:t>tree species grouped according to functional trai</w:t>
        </w:r>
        <w:r>
          <w:rPr>
            <w:lang w:val="en-US"/>
          </w:rPr>
          <w:t>ts of successional stage (colored lines; A</w:t>
        </w:r>
        <w:r w:rsidRPr="001C1800">
          <w:rPr>
            <w:lang w:val="en-US"/>
          </w:rPr>
          <w:t>verages of 16ha-simulations).</w:t>
        </w:r>
        <w:r>
          <w:rPr>
            <w:lang w:val="en-US"/>
          </w:rPr>
          <w:t xml:space="preserve"> </w:t>
        </w:r>
        <w:r w:rsidRPr="001C1800">
          <w:rPr>
            <w:lang w:val="en-US"/>
          </w:rPr>
          <w:t>The dashed lines indicate the moment of the selective logging event (time</w:t>
        </w:r>
        <w:r>
          <w:rPr>
            <w:lang w:val="en-US"/>
          </w:rPr>
          <w:t>=</w:t>
        </w:r>
        <w:r w:rsidRPr="001C1800">
          <w:rPr>
            <w:lang w:val="en-US"/>
          </w:rPr>
          <w:t>0</w:t>
        </w:r>
        <w:r>
          <w:rPr>
            <w:lang w:val="en-US"/>
          </w:rPr>
          <w:t>a</w:t>
        </w:r>
        <w:r w:rsidRPr="001C1800">
          <w:rPr>
            <w:lang w:val="en-US"/>
          </w:rPr>
          <w:t>) after a 50-year spin-up time, which reflects primary forest growth as a reference</w:t>
        </w:r>
        <w:r>
          <w:rPr>
            <w:lang w:val="en-US"/>
          </w:rPr>
          <w:t xml:space="preserve"> (dark gray)</w:t>
        </w:r>
        <w:r w:rsidRPr="001C1800">
          <w:rPr>
            <w:lang w:val="en-US"/>
          </w:rPr>
          <w:t xml:space="preserve">. </w:t>
        </w:r>
        <w:r w:rsidRPr="00DD0F18">
          <w:rPr>
            <w:lang w:val="en-US"/>
          </w:rPr>
          <w:t xml:space="preserve">The selected simulation results refer to parameter settings used in the FORMIND forest model of a moderate </w:t>
        </w:r>
        <w:r>
          <w:rPr>
            <w:lang w:val="en-US"/>
          </w:rPr>
          <w:t xml:space="preserve">(light gray) </w:t>
        </w:r>
        <w:r w:rsidRPr="00DD0F18">
          <w:rPr>
            <w:lang w:val="en-US"/>
          </w:rPr>
          <w:t xml:space="preserve">and an intense </w:t>
        </w:r>
        <w:r>
          <w:rPr>
            <w:lang w:val="en-US"/>
          </w:rPr>
          <w:t xml:space="preserve">(medium gray) </w:t>
        </w:r>
        <w:r w:rsidRPr="00DD0F18">
          <w:rPr>
            <w:lang w:val="en-US"/>
          </w:rPr>
          <w:t xml:space="preserve">selective logging scenario in which the minimum </w:t>
        </w:r>
      </w:ins>
      <w:r w:rsidR="00D04626">
        <w:rPr>
          <w:i/>
          <w:lang w:val="en-US"/>
        </w:rPr>
        <w:t>DBH</w:t>
      </w:r>
      <w:ins w:id="1927" w:author="Ulrike Hiltner" w:date="2018-03-12T12:10:00Z">
        <w:r w:rsidRPr="00DD0F18">
          <w:rPr>
            <w:lang w:val="en-US"/>
          </w:rPr>
          <w:t xml:space="preserve"> value</w:t>
        </w:r>
        <w:r>
          <w:rPr>
            <w:lang w:val="en-US"/>
          </w:rPr>
          <w:t>s</w:t>
        </w:r>
        <w:r w:rsidRPr="00DD0F18">
          <w:rPr>
            <w:lang w:val="en-US"/>
          </w:rPr>
          <w:t xml:space="preserve"> of harvestable commercial tree</w:t>
        </w:r>
        <w:r>
          <w:rPr>
            <w:lang w:val="en-US"/>
          </w:rPr>
          <w:t>s were</w:t>
        </w:r>
        <w:r w:rsidRPr="00DD0F18">
          <w:rPr>
            <w:lang w:val="en-US"/>
          </w:rPr>
          <w:t xml:space="preserve"> varied.</w:t>
        </w:r>
        <w:r w:rsidRPr="001C1800">
          <w:rPr>
            <w:lang w:val="en-US"/>
          </w:rPr>
          <w:t xml:space="preserve"> </w:t>
        </w:r>
        <w:r w:rsidRPr="00FB0B20">
          <w:rPr>
            <w:lang w:val="en-US"/>
          </w:rPr>
          <w:t>The dots in the left panel indicate mean annual aboveground biomass values calculated on basis of</w:t>
        </w:r>
        <w:r>
          <w:rPr>
            <w:lang w:val="en-US"/>
          </w:rPr>
          <w:t xml:space="preserve"> Paracou’s</w:t>
        </w:r>
        <w:r w:rsidRPr="00FB0B20">
          <w:rPr>
            <w:lang w:val="en-US"/>
          </w:rPr>
          <w:t xml:space="preserve"> forest inventory data of the </w:t>
        </w:r>
        <w:r>
          <w:rPr>
            <w:lang w:val="en-US"/>
          </w:rPr>
          <w:t xml:space="preserve">T1 plots. </w:t>
        </w:r>
        <w:r w:rsidRPr="0020583A">
          <w:rPr>
            <w:lang w:val="en-US"/>
          </w:rPr>
          <w:t>The year of logging (1986) was assigned to simulat</w:t>
        </w:r>
        <w:r>
          <w:rPr>
            <w:lang w:val="en-US"/>
          </w:rPr>
          <w:t>ed</w:t>
        </w:r>
        <w:r w:rsidRPr="0020583A">
          <w:rPr>
            <w:lang w:val="en-US"/>
          </w:rPr>
          <w:t xml:space="preserve"> time </w:t>
        </w:r>
        <w:r>
          <w:rPr>
            <w:lang w:val="en-US"/>
          </w:rPr>
          <w:t>equaled</w:t>
        </w:r>
        <w:r w:rsidRPr="0020583A">
          <w:rPr>
            <w:lang w:val="en-US"/>
          </w:rPr>
          <w:t xml:space="preserve"> 0.</w:t>
        </w:r>
      </w:ins>
      <w:ins w:id="1928" w:author="Ulrike Hiltner" w:date="2018-04-10T16:11:00Z">
        <w:r w:rsidR="00B45F6C">
          <w:rPr>
            <w:lang w:val="en-US"/>
          </w:rPr>
          <w:t xml:space="preserve"> </w:t>
        </w:r>
        <w:r w:rsidR="00B45F6C" w:rsidRPr="00B45F6C">
          <w:rPr>
            <w:lang w:val="en-US"/>
            <w:rPrChange w:id="1929" w:author="Ulrike Hiltner" w:date="2018-04-10T16:11:00Z">
              <w:rPr/>
            </w:rPrChange>
          </w:rPr>
          <w:t>b.) Comparison of the temporal development of observed (dots) and simulated (line graph) aboveground biomass</w:t>
        </w:r>
      </w:ins>
      <w:ins w:id="1930" w:author="Ulrike Hiltner" w:date="2018-04-10T16:12:00Z">
        <w:r w:rsidR="00B45F6C">
          <w:rPr>
            <w:lang w:val="en-US"/>
          </w:rPr>
          <w:t>es</w:t>
        </w:r>
      </w:ins>
      <w:ins w:id="1931" w:author="Ulrike Hiltner" w:date="2018-04-10T16:11:00Z">
        <w:r w:rsidR="00B45F6C" w:rsidRPr="00B45F6C">
          <w:rPr>
            <w:lang w:val="en-US"/>
            <w:rPrChange w:id="1932" w:author="Ulrike Hiltner" w:date="2018-04-10T16:11:00Z">
              <w:rPr/>
            </w:rPrChange>
          </w:rPr>
          <w:t xml:space="preserve"> after </w:t>
        </w:r>
        <w:r w:rsidR="00B45F6C" w:rsidRPr="00E526AD">
          <w:rPr>
            <w:lang w:val="en-US"/>
          </w:rPr>
          <w:t>logging</w:t>
        </w:r>
        <w:r w:rsidR="00B45F6C" w:rsidRPr="00B45F6C">
          <w:rPr>
            <w:lang w:val="en-US"/>
            <w:rPrChange w:id="1933" w:author="Ulrike Hiltner" w:date="2018-04-10T16:11:00Z">
              <w:rPr/>
            </w:rPrChange>
          </w:rPr>
          <w:t>. Light-demanding pioneers are reddish, shade-tolerant climate species are greenish, emergent are violet, and intermediate species are bluish-colored.</w:t>
        </w:r>
      </w:ins>
      <w:ins w:id="1934" w:author="Ulrike Hiltner" w:date="2018-04-10T16:13:00Z">
        <w:r w:rsidR="00B45F6C">
          <w:rPr>
            <w:lang w:val="en-US"/>
          </w:rPr>
          <w:t xml:space="preserve"> </w:t>
        </w:r>
      </w:ins>
      <w:ins w:id="1935" w:author="Ulrike Hiltner" w:date="2018-04-10T16:14:00Z">
        <w:r w:rsidR="00B45F6C">
          <w:rPr>
            <w:lang w:val="en-US"/>
          </w:rPr>
          <w:t>The simulated logging</w:t>
        </w:r>
      </w:ins>
      <w:ins w:id="1936" w:author="Ulrike Hiltner" w:date="2018-04-10T16:13:00Z">
        <w:r w:rsidR="00B45F6C" w:rsidRPr="00450098">
          <w:rPr>
            <w:lang w:val="en-US"/>
          </w:rPr>
          <w:t xml:space="preserve"> was assigned to the observed logging event in the year 1986</w:t>
        </w:r>
        <w:r w:rsidR="00B45F6C">
          <w:rPr>
            <w:lang w:val="en-US"/>
          </w:rPr>
          <w:t>.</w:t>
        </w:r>
      </w:ins>
    </w:p>
    <w:p w:rsidR="008E1C15" w:rsidRDefault="00C07449">
      <w:pPr>
        <w:pStyle w:val="berschrift2"/>
        <w:rPr>
          <w:ins w:id="1937" w:author="Ulrike Hiltner" w:date="2018-03-06T17:38:00Z"/>
        </w:rPr>
      </w:pPr>
      <w:ins w:id="1938" w:author="Ulrike Hiltner" w:date="2018-03-12T13:18:00Z">
        <w:r>
          <w:t xml:space="preserve">3.2 </w:t>
        </w:r>
      </w:ins>
      <w:del w:id="1939" w:author="Ulrike Hiltner" w:date="2018-03-12T09:41:00Z">
        <w:r w:rsidR="000E6842" w:rsidRPr="00725E78" w:rsidDel="00AA1A91">
          <w:delText>Fig</w:delText>
        </w:r>
      </w:del>
      <w:bookmarkStart w:id="1940" w:name="_Ref508619219"/>
      <w:del w:id="1941" w:author="Ulrike Hiltner" w:date="2018-03-12T12:10:00Z">
        <w:r w:rsidR="000E6842" w:rsidRPr="00725E78" w:rsidDel="00896708">
          <w:delText xml:space="preserve">ure </w:delText>
        </w:r>
        <w:r w:rsidR="000E6842" w:rsidDel="00896708">
          <w:fldChar w:fldCharType="begin"/>
        </w:r>
        <w:r w:rsidR="000E6842" w:rsidRPr="00896708" w:rsidDel="00896708">
          <w:delInstrText xml:space="preserve"> SEQ Figure \* ARABIC </w:delInstrText>
        </w:r>
        <w:r w:rsidR="000E6842" w:rsidDel="00896708">
          <w:fldChar w:fldCharType="separate"/>
        </w:r>
      </w:del>
      <w:del w:id="1942" w:author="Ulrike Hiltner" w:date="2018-03-12T12:09:00Z">
        <w:r w:rsidR="004F6726" w:rsidRPr="00CB0D55" w:rsidDel="00896708">
          <w:rPr>
            <w:noProof/>
          </w:rPr>
          <w:delText>1</w:delText>
        </w:r>
      </w:del>
      <w:del w:id="1943" w:author="Ulrike Hiltner" w:date="2018-03-12T12:10:00Z">
        <w:r w:rsidR="000E6842" w:rsidDel="00896708">
          <w:fldChar w:fldCharType="end"/>
        </w:r>
        <w:bookmarkEnd w:id="1940"/>
        <w:r w:rsidR="000E6842" w:rsidRPr="00725E78" w:rsidDel="00896708">
          <w:delText>:</w:delText>
        </w:r>
        <w:r w:rsidR="00FB0B20" w:rsidDel="00896708">
          <w:delText xml:space="preserve"> D</w:delText>
        </w:r>
        <w:r w:rsidR="001C1800" w:rsidRPr="001C1800" w:rsidDel="00896708">
          <w:delText xml:space="preserve">evelopment of the mean aboveground biomass plus standard deviation (a., b.) and the mean gross primary production (c.) of </w:delText>
        </w:r>
        <w:r w:rsidR="0020583A" w:rsidDel="00896708">
          <w:delText xml:space="preserve">both </w:delText>
        </w:r>
        <w:r w:rsidR="001C1800" w:rsidRPr="001C1800" w:rsidDel="00896708">
          <w:delText xml:space="preserve">the entire forest stand (grayish lines) </w:delText>
        </w:r>
        <w:r w:rsidR="0020583A" w:rsidDel="00896708">
          <w:delText>and</w:delText>
        </w:r>
        <w:r w:rsidR="001C1800" w:rsidRPr="001C1800" w:rsidDel="00896708">
          <w:delText xml:space="preserve"> </w:delText>
        </w:r>
        <w:r w:rsidR="0020583A" w:rsidDel="00896708">
          <w:delText xml:space="preserve">the </w:delText>
        </w:r>
        <w:r w:rsidR="001C1800" w:rsidRPr="001C1800" w:rsidDel="00896708">
          <w:delText>tree species grouped according to functional trai</w:delText>
        </w:r>
        <w:r w:rsidR="001C1800" w:rsidDel="00896708">
          <w:delText>ts of successional stage (colored lines; A</w:delText>
        </w:r>
        <w:r w:rsidR="001C1800" w:rsidRPr="001C1800" w:rsidDel="00896708">
          <w:delText>verages of 16ha-simulations).</w:delText>
        </w:r>
        <w:r w:rsidR="001C1800" w:rsidDel="00896708">
          <w:delText xml:space="preserve"> </w:delText>
        </w:r>
        <w:r w:rsidR="001C1800" w:rsidRPr="001C1800" w:rsidDel="00896708">
          <w:delText>The dashed lines indicate the moment of the selective logging event (time</w:delText>
        </w:r>
        <w:r w:rsidR="00FB0B20" w:rsidDel="00896708">
          <w:delText>=</w:delText>
        </w:r>
        <w:r w:rsidR="001C1800" w:rsidRPr="001C1800" w:rsidDel="00896708">
          <w:delText>0) after a 50-year spin-up time, which reflects primary forest growth as a reference</w:delText>
        </w:r>
        <w:r w:rsidR="00FB0B20" w:rsidDel="00896708">
          <w:delText xml:space="preserve"> (dark gray)</w:delText>
        </w:r>
        <w:r w:rsidR="001C1800" w:rsidRPr="001C1800" w:rsidDel="00896708">
          <w:delText xml:space="preserve">. </w:delText>
        </w:r>
        <w:r w:rsidR="00DD0F18" w:rsidRPr="00DD0F18" w:rsidDel="00896708">
          <w:delText xml:space="preserve">The selected simulation results refer to parameter settings used in the FORMIND forest model of a moderate </w:delText>
        </w:r>
        <w:r w:rsidR="00FB0B20" w:rsidDel="00896708">
          <w:delText xml:space="preserve">(light gray) </w:delText>
        </w:r>
        <w:r w:rsidR="00DD0F18" w:rsidRPr="00DD0F18" w:rsidDel="00896708">
          <w:delText xml:space="preserve">and an intense </w:delText>
        </w:r>
        <w:r w:rsidR="00FB0B20" w:rsidDel="00896708">
          <w:delText xml:space="preserve">(medium gray) </w:delText>
        </w:r>
        <w:r w:rsidR="00DD0F18" w:rsidRPr="00DD0F18" w:rsidDel="00896708">
          <w:delText xml:space="preserve">selective logging scenario in which the minimum </w:delText>
        </w:r>
      </w:del>
      <w:del w:id="1944" w:author="Ulrike Hiltner" w:date="2018-03-07T10:01:00Z">
        <w:r w:rsidR="00DD0F18" w:rsidRPr="00DD0F18" w:rsidDel="00726AFB">
          <w:delText>DBH</w:delText>
        </w:r>
      </w:del>
      <w:del w:id="1945" w:author="Ulrike Hiltner" w:date="2018-03-12T12:10:00Z">
        <w:r w:rsidR="00DD0F18" w:rsidRPr="00DD0F18" w:rsidDel="00896708">
          <w:delText xml:space="preserve"> value</w:delText>
        </w:r>
        <w:r w:rsidR="0020583A" w:rsidDel="00896708">
          <w:delText>s</w:delText>
        </w:r>
        <w:r w:rsidR="00DD0F18" w:rsidRPr="00DD0F18" w:rsidDel="00896708">
          <w:delText xml:space="preserve"> of harvest</w:delText>
        </w:r>
      </w:del>
      <w:del w:id="1946" w:author="Ulrike Hiltner" w:date="2018-03-06T21:13:00Z">
        <w:r w:rsidR="00FB0B20" w:rsidDel="0059633A">
          <w:delText>-</w:delText>
        </w:r>
      </w:del>
      <w:del w:id="1947" w:author="Ulrike Hiltner" w:date="2018-03-12T12:10:00Z">
        <w:r w:rsidR="00DD0F18" w:rsidRPr="00DD0F18" w:rsidDel="00896708">
          <w:delText>able commercial tree</w:delText>
        </w:r>
      </w:del>
      <w:del w:id="1948" w:author="Ulrike Hiltner" w:date="2018-03-06T21:13:00Z">
        <w:r w:rsidR="00DD0F18" w:rsidRPr="00DD0F18" w:rsidDel="0059633A">
          <w:delText xml:space="preserve"> species </w:delText>
        </w:r>
      </w:del>
      <w:del w:id="1949" w:author="Ulrike Hiltner" w:date="2018-03-12T12:10:00Z">
        <w:r w:rsidR="0020583A" w:rsidDel="00896708">
          <w:delText>were</w:delText>
        </w:r>
        <w:r w:rsidR="00DD0F18" w:rsidRPr="00DD0F18" w:rsidDel="00896708">
          <w:delText xml:space="preserve"> varied.</w:delText>
        </w:r>
        <w:r w:rsidR="001C1800" w:rsidRPr="001C1800" w:rsidDel="00896708">
          <w:delText xml:space="preserve"> </w:delText>
        </w:r>
        <w:r w:rsidR="00FB0B20" w:rsidRPr="00FB0B20" w:rsidDel="00896708">
          <w:delText xml:space="preserve">The dots in the left panel indicate </w:delText>
        </w:r>
      </w:del>
      <w:del w:id="1950" w:author="Ulrike Hiltner" w:date="2018-03-06T21:13:00Z">
        <w:r w:rsidR="00FB0B20" w:rsidRPr="00FB0B20" w:rsidDel="0059633A">
          <w:delText xml:space="preserve">the </w:delText>
        </w:r>
      </w:del>
      <w:del w:id="1951" w:author="Ulrike Hiltner" w:date="2018-03-12T12:10:00Z">
        <w:r w:rsidR="00FB0B20" w:rsidRPr="00FB0B20" w:rsidDel="00896708">
          <w:delText xml:space="preserve">mean annual aboveground biomass values calculated on basis of forest inventory data of the </w:delText>
        </w:r>
        <w:r w:rsidR="0020583A" w:rsidDel="00896708">
          <w:delText xml:space="preserve">T1-RIL plots. </w:delText>
        </w:r>
        <w:r w:rsidR="0020583A" w:rsidRPr="0020583A" w:rsidDel="00896708">
          <w:delText xml:space="preserve">The year of </w:delText>
        </w:r>
      </w:del>
      <w:del w:id="1952" w:author="Ulrike Hiltner" w:date="2018-03-06T21:14:00Z">
        <w:r w:rsidR="0020583A" w:rsidRPr="0020583A" w:rsidDel="0059633A">
          <w:delText xml:space="preserve">the </w:delText>
        </w:r>
      </w:del>
      <w:del w:id="1953" w:author="Ulrike Hiltner" w:date="2018-03-12T12:10:00Z">
        <w:r w:rsidR="0020583A" w:rsidRPr="0020583A" w:rsidDel="00896708">
          <w:delText xml:space="preserve">logging </w:delText>
        </w:r>
      </w:del>
      <w:del w:id="1954" w:author="Ulrike Hiltner" w:date="2018-03-06T21:14:00Z">
        <w:r w:rsidR="0020583A" w:rsidRPr="0020583A" w:rsidDel="0059633A">
          <w:delText xml:space="preserve">event </w:delText>
        </w:r>
      </w:del>
      <w:del w:id="1955" w:author="Ulrike Hiltner" w:date="2018-03-12T12:10:00Z">
        <w:r w:rsidR="0020583A" w:rsidRPr="0020583A" w:rsidDel="00896708">
          <w:delText>(1986) was assigned to simulat</w:delText>
        </w:r>
      </w:del>
      <w:del w:id="1956" w:author="Ulrike Hiltner" w:date="2018-03-06T21:14:00Z">
        <w:r w:rsidR="0020583A" w:rsidRPr="0020583A" w:rsidDel="0059633A">
          <w:delText>ion</w:delText>
        </w:r>
      </w:del>
      <w:del w:id="1957" w:author="Ulrike Hiltner" w:date="2018-03-12T12:10:00Z">
        <w:r w:rsidR="0020583A" w:rsidRPr="0020583A" w:rsidDel="00896708">
          <w:delText xml:space="preserve"> time </w:delText>
        </w:r>
      </w:del>
      <w:del w:id="1958" w:author="Ulrike Hiltner" w:date="2018-03-06T14:13:00Z">
        <w:r w:rsidR="0020583A" w:rsidDel="00F039C1">
          <w:delText>=</w:delText>
        </w:r>
        <w:r w:rsidR="0020583A" w:rsidRPr="0020583A" w:rsidDel="00F039C1">
          <w:delText xml:space="preserve"> </w:delText>
        </w:r>
      </w:del>
      <w:del w:id="1959" w:author="Ulrike Hiltner" w:date="2018-03-12T12:10:00Z">
        <w:r w:rsidR="0020583A" w:rsidRPr="0020583A" w:rsidDel="00896708">
          <w:delText>0.</w:delText>
        </w:r>
      </w:del>
      <w:ins w:id="1960" w:author="Ulrike Hiltner" w:date="2018-03-06T17:38:00Z">
        <w:r w:rsidR="008E1C15">
          <w:t xml:space="preserve">Effect of </w:t>
        </w:r>
      </w:ins>
      <w:ins w:id="1961" w:author="Ulrike Hiltner" w:date="2018-03-06T18:10:00Z">
        <w:r w:rsidR="00241340">
          <w:t>different selective logging</w:t>
        </w:r>
      </w:ins>
      <w:ins w:id="1962" w:author="Ulrike Hiltner" w:date="2018-03-06T17:38:00Z">
        <w:r w:rsidR="008E1C15">
          <w:t xml:space="preserve"> intensities on ecosystem functions</w:t>
        </w:r>
      </w:ins>
    </w:p>
    <w:p w:rsidR="00B909D1" w:rsidRDefault="00453C19">
      <w:pPr>
        <w:rPr>
          <w:ins w:id="1963" w:author="Ulrike Hiltner" w:date="2018-03-06T18:42:00Z"/>
          <w:lang w:val="en-US"/>
        </w:rPr>
        <w:pPrChange w:id="1964" w:author="Ulrike Hiltner" w:date="2018-03-06T18:43:00Z">
          <w:pPr>
            <w:numPr>
              <w:numId w:val="4"/>
            </w:numPr>
            <w:ind w:left="360" w:hanging="360"/>
          </w:pPr>
        </w:pPrChange>
      </w:pPr>
      <w:ins w:id="1965" w:author="Ulrike Hiltner" w:date="2018-04-10T16:24:00Z">
        <w:r>
          <w:rPr>
            <w:lang w:val="en-US"/>
          </w:rPr>
          <w:t>In a third step we</w:t>
        </w:r>
      </w:ins>
      <w:ins w:id="1966" w:author="Ulrike Hiltner" w:date="2018-03-06T17:38:00Z">
        <w:r w:rsidR="008E1C15" w:rsidRPr="00E368B4">
          <w:rPr>
            <w:lang w:val="en-US"/>
          </w:rPr>
          <w:t xml:space="preserve"> investigate</w:t>
        </w:r>
      </w:ins>
      <w:ins w:id="1967" w:author="Ulrike Hiltner" w:date="2018-04-10T16:24:00Z">
        <w:r>
          <w:rPr>
            <w:lang w:val="en-US"/>
          </w:rPr>
          <w:t>d</w:t>
        </w:r>
      </w:ins>
      <w:ins w:id="1968" w:author="Ulrike Hiltner" w:date="2018-03-06T17:38:00Z">
        <w:r w:rsidR="008E1C15" w:rsidRPr="00E368B4">
          <w:rPr>
            <w:lang w:val="en-US"/>
          </w:rPr>
          <w:t xml:space="preserve"> the </w:t>
        </w:r>
      </w:ins>
      <w:ins w:id="1969" w:author="Ulrike Hiltner" w:date="2018-04-10T16:24:00Z">
        <w:r>
          <w:rPr>
            <w:lang w:val="en-US"/>
          </w:rPr>
          <w:t>impacts of different logging intensities</w:t>
        </w:r>
      </w:ins>
      <w:ins w:id="1970" w:author="Ulrike Hiltner" w:date="2018-03-06T17:38:00Z">
        <w:r w:rsidR="008E1C15" w:rsidRPr="00E368B4">
          <w:rPr>
            <w:lang w:val="en-US"/>
          </w:rPr>
          <w:t xml:space="preserve"> on the productivity of the </w:t>
        </w:r>
      </w:ins>
      <w:ins w:id="1971" w:author="Ulrike Hiltner" w:date="2018-03-06T21:19:00Z">
        <w:r w:rsidR="00BE3AC7">
          <w:rPr>
            <w:lang w:val="en-US"/>
          </w:rPr>
          <w:t>remnant</w:t>
        </w:r>
      </w:ins>
      <w:ins w:id="1972" w:author="Ulrike Hiltner" w:date="2018-03-06T17:38:00Z">
        <w:r w:rsidR="008E1C15" w:rsidRPr="00E368B4">
          <w:rPr>
            <w:lang w:val="en-US"/>
          </w:rPr>
          <w:t xml:space="preserve"> </w:t>
        </w:r>
        <w:r w:rsidR="008E1C15">
          <w:rPr>
            <w:lang w:val="en-US"/>
          </w:rPr>
          <w:t>forest stand</w:t>
        </w:r>
      </w:ins>
      <w:ins w:id="1973" w:author="Ulrike Hiltner" w:date="2018-03-06T21:19:00Z">
        <w:r w:rsidR="00BE3AC7">
          <w:rPr>
            <w:lang w:val="en-US"/>
          </w:rPr>
          <w:t>’s aboveground</w:t>
        </w:r>
      </w:ins>
      <w:ins w:id="1974" w:author="Ulrike Hiltner" w:date="2018-03-06T17:38:00Z">
        <w:r w:rsidR="008E1C15">
          <w:rPr>
            <w:lang w:val="en-US"/>
          </w:rPr>
          <w:t xml:space="preserve"> </w:t>
        </w:r>
        <w:r w:rsidR="008E1C15" w:rsidRPr="00E368B4">
          <w:rPr>
            <w:lang w:val="en-US"/>
          </w:rPr>
          <w:t>biomass</w:t>
        </w:r>
      </w:ins>
      <w:ins w:id="1975" w:author="Ulrike Hiltner" w:date="2018-04-13T17:19:00Z">
        <w:r w:rsidR="00982F79">
          <w:rPr>
            <w:lang w:val="en-US"/>
          </w:rPr>
          <w:t xml:space="preserve"> in a set of simulation scenarios</w:t>
        </w:r>
      </w:ins>
      <w:ins w:id="1976" w:author="Ulrike Hiltner" w:date="2018-03-06T21:20:00Z">
        <w:r w:rsidR="00BE3AC7">
          <w:rPr>
            <w:lang w:val="en-US"/>
          </w:rPr>
          <w:t>.</w:t>
        </w:r>
      </w:ins>
      <w:ins w:id="1977" w:author="Ulrike Hiltner" w:date="2018-03-06T21:22:00Z">
        <w:r w:rsidR="00BE3AC7">
          <w:rPr>
            <w:lang w:val="en-US"/>
          </w:rPr>
          <w:t xml:space="preserve"> </w:t>
        </w:r>
      </w:ins>
      <w:ins w:id="1978" w:author="Ulrike Hiltner" w:date="2018-04-13T16:59:00Z">
        <w:r w:rsidR="00104D13" w:rsidRPr="00104D13">
          <w:rPr>
            <w:lang w:val="en-US"/>
          </w:rPr>
          <w:t xml:space="preserve">Therefore, we experimentally varied the </w:t>
        </w:r>
      </w:ins>
      <w:r w:rsidR="00D04626">
        <w:rPr>
          <w:i/>
          <w:lang w:val="en-US"/>
        </w:rPr>
        <w:t>DBH</w:t>
      </w:r>
      <w:ins w:id="1979" w:author="Ulrike Hiltner" w:date="2018-04-13T16:59:00Z">
        <w:r w:rsidR="00104D13" w:rsidRPr="00104D13">
          <w:rPr>
            <w:lang w:val="en-US"/>
          </w:rPr>
          <w:t xml:space="preserve"> of the lower cutting threshold stepwise in 0.1m-intervals between 0.1m-1.0m. </w:t>
        </w:r>
      </w:ins>
      <w:ins w:id="1980" w:author="Ulrike Hiltner" w:date="2018-03-06T17:38:00Z">
        <w:r w:rsidR="008E1C15" w:rsidRPr="00E368B4">
          <w:rPr>
            <w:lang w:val="en-US"/>
          </w:rPr>
          <w:t>The diagrams in</w:t>
        </w:r>
      </w:ins>
      <w:ins w:id="1981" w:author="Ulrike Hiltner" w:date="2018-03-12T12:13:00Z">
        <w:r w:rsidR="00896708">
          <w:rPr>
            <w:lang w:val="en-US"/>
          </w:rPr>
          <w:t xml:space="preserve"> </w:t>
        </w:r>
        <w:r w:rsidR="00896708">
          <w:rPr>
            <w:lang w:val="en-US"/>
          </w:rPr>
          <w:fldChar w:fldCharType="begin"/>
        </w:r>
        <w:r w:rsidR="00896708">
          <w:rPr>
            <w:lang w:val="en-US"/>
          </w:rPr>
          <w:instrText xml:space="preserve"> REF _Ref508620155 \h </w:instrText>
        </w:r>
      </w:ins>
      <w:r w:rsidR="00896708">
        <w:rPr>
          <w:lang w:val="en-US"/>
        </w:rPr>
      </w:r>
      <w:r w:rsidR="00896708">
        <w:rPr>
          <w:lang w:val="en-US"/>
        </w:rPr>
        <w:fldChar w:fldCharType="separate"/>
      </w:r>
      <w:ins w:id="1982" w:author="Ulrike Hiltner" w:date="2018-03-12T12:13:00Z">
        <w:r w:rsidR="00896708" w:rsidRPr="00896708">
          <w:rPr>
            <w:lang w:val="en-US"/>
            <w:rPrChange w:id="1983" w:author="Ulrike Hiltner" w:date="2018-03-12T12:13:00Z">
              <w:rPr/>
            </w:rPrChange>
          </w:rPr>
          <w:t xml:space="preserve">Figure </w:t>
        </w:r>
        <w:r w:rsidR="00896708" w:rsidRPr="00896708">
          <w:rPr>
            <w:noProof/>
            <w:lang w:val="en-US"/>
            <w:rPrChange w:id="1984" w:author="Ulrike Hiltner" w:date="2018-03-12T12:13:00Z">
              <w:rPr>
                <w:noProof/>
              </w:rPr>
            </w:rPrChange>
          </w:rPr>
          <w:t>2</w:t>
        </w:r>
        <w:r w:rsidR="00896708">
          <w:rPr>
            <w:lang w:val="en-US"/>
          </w:rPr>
          <w:fldChar w:fldCharType="end"/>
        </w:r>
      </w:ins>
      <w:ins w:id="1985" w:author="Ulrike Hiltner" w:date="2018-03-06T21:23:00Z">
        <w:r w:rsidR="0016218B">
          <w:rPr>
            <w:lang w:val="en-US"/>
          </w:rPr>
          <w:t>.</w:t>
        </w:r>
      </w:ins>
      <w:ins w:id="1986" w:author="Ulrike Hiltner" w:date="2018-03-06T21:24:00Z">
        <w:r w:rsidR="0016218B">
          <w:rPr>
            <w:lang w:val="en-US"/>
          </w:rPr>
          <w:t>a</w:t>
        </w:r>
      </w:ins>
      <w:ins w:id="1987" w:author="Ulrike Hiltner" w:date="2018-03-06T21:23:00Z">
        <w:r w:rsidR="0016218B">
          <w:rPr>
            <w:lang w:val="en-US"/>
          </w:rPr>
          <w:t xml:space="preserve"> </w:t>
        </w:r>
      </w:ins>
      <w:ins w:id="1988" w:author="Ulrike Hiltner" w:date="2018-03-06T21:24:00Z">
        <w:r w:rsidR="0016218B">
          <w:rPr>
            <w:lang w:val="en-US"/>
          </w:rPr>
          <w:t>a</w:t>
        </w:r>
      </w:ins>
      <w:ins w:id="1989" w:author="Ulrike Hiltner" w:date="2018-03-06T21:23:00Z">
        <w:r w:rsidR="0016218B">
          <w:rPr>
            <w:lang w:val="en-US"/>
          </w:rPr>
          <w:t xml:space="preserve">nd 2.b </w:t>
        </w:r>
      </w:ins>
      <w:ins w:id="1990" w:author="Ulrike Hiltner" w:date="2018-03-06T17:38:00Z">
        <w:r w:rsidR="008E1C15" w:rsidRPr="00E368B4">
          <w:rPr>
            <w:lang w:val="en-US"/>
          </w:rPr>
          <w:t xml:space="preserve">show the correlations between </w:t>
        </w:r>
      </w:ins>
      <w:ins w:id="1991" w:author="Ulrike Hiltner" w:date="2018-04-10T16:25:00Z">
        <w:r>
          <w:rPr>
            <w:lang w:val="en-US"/>
          </w:rPr>
          <w:t xml:space="preserve">a </w:t>
        </w:r>
      </w:ins>
      <w:ins w:id="1992" w:author="Ulrike Hiltner" w:date="2018-03-06T17:38:00Z">
        <w:r w:rsidR="008E1C15" w:rsidRPr="00E368B4">
          <w:rPr>
            <w:lang w:val="en-US"/>
          </w:rPr>
          <w:t>chang</w:t>
        </w:r>
      </w:ins>
      <w:ins w:id="1993" w:author="Ulrike Hiltner" w:date="2018-04-10T16:25:00Z">
        <w:r>
          <w:rPr>
            <w:lang w:val="en-US"/>
          </w:rPr>
          <w:t>ing</w:t>
        </w:r>
      </w:ins>
      <w:ins w:id="1994" w:author="Ulrike Hiltner" w:date="2018-03-06T17:38:00Z">
        <w:r w:rsidR="008E1C15" w:rsidRPr="00E368B4">
          <w:rPr>
            <w:lang w:val="en-US"/>
          </w:rPr>
          <w:t xml:space="preserve"> </w:t>
        </w:r>
      </w:ins>
      <w:ins w:id="1995" w:author="Ulrike Hiltner" w:date="2018-03-06T21:24:00Z">
        <w:r w:rsidR="0016218B">
          <w:rPr>
            <w:lang w:val="en-US"/>
          </w:rPr>
          <w:t xml:space="preserve">cutting </w:t>
        </w:r>
      </w:ins>
      <w:ins w:id="1996" w:author="Ulrike Hiltner" w:date="2018-03-06T17:38:00Z">
        <w:r w:rsidR="008E1C15" w:rsidRPr="00E368B4">
          <w:rPr>
            <w:lang w:val="en-US"/>
          </w:rPr>
          <w:t xml:space="preserve">threshold and </w:t>
        </w:r>
        <w:r w:rsidR="008E1C15">
          <w:rPr>
            <w:lang w:val="en-US"/>
          </w:rPr>
          <w:lastRenderedPageBreak/>
          <w:t>the remaining forest</w:t>
        </w:r>
      </w:ins>
      <w:ins w:id="1997" w:author="Ulrike Hiltner" w:date="2018-03-06T21:25:00Z">
        <w:r w:rsidR="0016218B">
          <w:rPr>
            <w:lang w:val="en-US"/>
          </w:rPr>
          <w:t xml:space="preserve"> stand</w:t>
        </w:r>
      </w:ins>
      <w:ins w:id="1998" w:author="Ulrike Hiltner" w:date="2018-03-06T17:38:00Z">
        <w:r w:rsidR="008E1C15">
          <w:rPr>
            <w:lang w:val="en-US"/>
          </w:rPr>
          <w:t xml:space="preserve"> </w:t>
        </w:r>
        <w:r w:rsidR="008E1C15" w:rsidRPr="00E368B4">
          <w:rPr>
            <w:lang w:val="en-US"/>
          </w:rPr>
          <w:t>biom</w:t>
        </w:r>
        <w:r w:rsidR="008E1C15">
          <w:rPr>
            <w:lang w:val="en-US"/>
          </w:rPr>
          <w:t>ass (</w:t>
        </w:r>
      </w:ins>
      <w:ins w:id="1999" w:author="Ulrike Hiltner" w:date="2018-03-12T12:14:00Z">
        <w:r w:rsidR="00896708">
          <w:rPr>
            <w:lang w:val="en-US"/>
          </w:rPr>
          <w:fldChar w:fldCharType="begin"/>
        </w:r>
        <w:r w:rsidR="00896708">
          <w:rPr>
            <w:lang w:val="en-US"/>
          </w:rPr>
          <w:instrText xml:space="preserve"> REF _Ref508620155 \h </w:instrText>
        </w:r>
      </w:ins>
      <w:r w:rsidR="00896708">
        <w:rPr>
          <w:lang w:val="en-US"/>
        </w:rPr>
      </w:r>
      <w:r w:rsidR="00896708">
        <w:rPr>
          <w:lang w:val="en-US"/>
        </w:rPr>
        <w:fldChar w:fldCharType="separate"/>
      </w:r>
      <w:ins w:id="2000" w:author="Ulrike Hiltner" w:date="2018-03-12T12:14:00Z">
        <w:r w:rsidR="00896708" w:rsidRPr="00896708">
          <w:rPr>
            <w:lang w:val="en-US"/>
            <w:rPrChange w:id="2001" w:author="Ulrike Hiltner" w:date="2018-03-12T12:13:00Z">
              <w:rPr/>
            </w:rPrChange>
          </w:rPr>
          <w:t xml:space="preserve">Figure </w:t>
        </w:r>
        <w:r w:rsidR="00896708" w:rsidRPr="00896708">
          <w:rPr>
            <w:noProof/>
            <w:lang w:val="en-US"/>
            <w:rPrChange w:id="2002" w:author="Ulrike Hiltner" w:date="2018-03-12T12:13:00Z">
              <w:rPr>
                <w:noProof/>
              </w:rPr>
            </w:rPrChange>
          </w:rPr>
          <w:t>2</w:t>
        </w:r>
        <w:r w:rsidR="00896708">
          <w:rPr>
            <w:lang w:val="en-US"/>
          </w:rPr>
          <w:fldChar w:fldCharType="end"/>
        </w:r>
      </w:ins>
      <w:ins w:id="2003" w:author="Ulrike Hiltner" w:date="2018-03-06T17:38:00Z">
        <w:r w:rsidR="008E1C15">
          <w:rPr>
            <w:lang w:val="en-US"/>
          </w:rPr>
          <w:t xml:space="preserve">.a) </w:t>
        </w:r>
      </w:ins>
      <w:ins w:id="2004" w:author="Ulrike Hiltner" w:date="2018-03-06T21:25:00Z">
        <w:r w:rsidR="0016218B">
          <w:rPr>
            <w:lang w:val="en-US"/>
          </w:rPr>
          <w:t xml:space="preserve">or </w:t>
        </w:r>
      </w:ins>
      <w:ins w:id="2005" w:author="Ulrike Hiltner" w:date="2018-03-06T17:38:00Z">
        <w:r w:rsidR="008E1C15">
          <w:rPr>
            <w:lang w:val="en-US"/>
          </w:rPr>
          <w:t>gross primary production (</w:t>
        </w:r>
      </w:ins>
      <w:ins w:id="2006" w:author="Ulrike Hiltner" w:date="2018-03-12T12:14:00Z">
        <w:r w:rsidR="00896708">
          <w:rPr>
            <w:lang w:val="en-US"/>
          </w:rPr>
          <w:fldChar w:fldCharType="begin"/>
        </w:r>
        <w:r w:rsidR="00896708">
          <w:rPr>
            <w:lang w:val="en-US"/>
          </w:rPr>
          <w:instrText xml:space="preserve"> REF _Ref508620155 \h </w:instrText>
        </w:r>
      </w:ins>
      <w:r w:rsidR="00896708">
        <w:rPr>
          <w:lang w:val="en-US"/>
        </w:rPr>
      </w:r>
      <w:r w:rsidR="00896708">
        <w:rPr>
          <w:lang w:val="en-US"/>
        </w:rPr>
        <w:fldChar w:fldCharType="separate"/>
      </w:r>
      <w:ins w:id="2007" w:author="Ulrike Hiltner" w:date="2018-03-12T12:14:00Z">
        <w:r w:rsidR="00896708" w:rsidRPr="00896708">
          <w:rPr>
            <w:lang w:val="en-US"/>
            <w:rPrChange w:id="2008" w:author="Ulrike Hiltner" w:date="2018-03-12T12:13:00Z">
              <w:rPr/>
            </w:rPrChange>
          </w:rPr>
          <w:t xml:space="preserve">Figure </w:t>
        </w:r>
        <w:r w:rsidR="00896708" w:rsidRPr="00896708">
          <w:rPr>
            <w:noProof/>
            <w:lang w:val="en-US"/>
            <w:rPrChange w:id="2009" w:author="Ulrike Hiltner" w:date="2018-03-12T12:13:00Z">
              <w:rPr>
                <w:noProof/>
              </w:rPr>
            </w:rPrChange>
          </w:rPr>
          <w:t>2</w:t>
        </w:r>
        <w:r w:rsidR="00896708">
          <w:rPr>
            <w:lang w:val="en-US"/>
          </w:rPr>
          <w:fldChar w:fldCharType="end"/>
        </w:r>
      </w:ins>
      <w:ins w:id="2010" w:author="Ulrike Hiltner" w:date="2018-03-06T17:38:00Z">
        <w:r w:rsidR="008E1C15">
          <w:rPr>
            <w:lang w:val="en-US"/>
          </w:rPr>
          <w:t>.b)</w:t>
        </w:r>
      </w:ins>
      <w:ins w:id="2011" w:author="Ulrike Hiltner" w:date="2018-03-06T21:26:00Z">
        <w:r w:rsidR="0016218B">
          <w:rPr>
            <w:lang w:val="en-US"/>
          </w:rPr>
          <w:t>. The correlation</w:t>
        </w:r>
      </w:ins>
      <w:ins w:id="2012" w:author="Ulrike Hiltner" w:date="2018-03-06T21:27:00Z">
        <w:r w:rsidR="0016218B">
          <w:rPr>
            <w:lang w:val="en-US"/>
          </w:rPr>
          <w:t xml:space="preserve">s are given as linear regression models for </w:t>
        </w:r>
      </w:ins>
      <w:ins w:id="2013" w:author="Ulrike Hiltner" w:date="2018-04-13T17:00:00Z">
        <w:r w:rsidR="00104D13">
          <w:rPr>
            <w:lang w:val="en-US"/>
          </w:rPr>
          <w:t>discrete</w:t>
        </w:r>
      </w:ins>
      <w:ins w:id="2014" w:author="Ulrike Hiltner" w:date="2018-03-06T21:27:00Z">
        <w:r w:rsidR="0016218B">
          <w:rPr>
            <w:lang w:val="en-US"/>
          </w:rPr>
          <w:t xml:space="preserve"> year</w:t>
        </w:r>
      </w:ins>
      <w:ins w:id="2015" w:author="Ulrike Hiltner" w:date="2018-04-13T17:00:00Z">
        <w:r w:rsidR="00104D13">
          <w:rPr>
            <w:lang w:val="en-US"/>
          </w:rPr>
          <w:t>s</w:t>
        </w:r>
      </w:ins>
      <w:ins w:id="2016" w:author="Ulrike Hiltner" w:date="2018-03-06T17:38:00Z">
        <w:r w:rsidR="008E1C15">
          <w:rPr>
            <w:lang w:val="en-US"/>
          </w:rPr>
          <w:t xml:space="preserve"> during the first </w:t>
        </w:r>
      </w:ins>
      <w:ins w:id="2017" w:author="Ulrike Hiltner" w:date="2018-04-13T17:01:00Z">
        <w:r w:rsidR="00104D13">
          <w:rPr>
            <w:lang w:val="en-US"/>
          </w:rPr>
          <w:t>six</w:t>
        </w:r>
      </w:ins>
      <w:ins w:id="2018" w:author="Ulrike Hiltner" w:date="2018-03-06T17:38:00Z">
        <w:r w:rsidR="008E1C15">
          <w:rPr>
            <w:lang w:val="en-US"/>
          </w:rPr>
          <w:t xml:space="preserve"> decades after logging. </w:t>
        </w:r>
      </w:ins>
      <w:ins w:id="2019" w:author="Ulrike Hiltner" w:date="2018-03-06T21:28:00Z">
        <w:r w:rsidR="0016218B">
          <w:rPr>
            <w:lang w:val="en-US"/>
          </w:rPr>
          <w:t>In general the following applied: The</w:t>
        </w:r>
      </w:ins>
      <w:ins w:id="2020" w:author="Ulrike Hiltner" w:date="2018-03-06T17:48:00Z">
        <w:r w:rsidR="00C91F15" w:rsidRPr="00C91F15">
          <w:rPr>
            <w:lang w:val="en-US"/>
          </w:rPr>
          <w:t xml:space="preserve"> higher the </w:t>
        </w:r>
      </w:ins>
      <w:ins w:id="2021" w:author="Ulrike Hiltner" w:date="2018-03-06T21:29:00Z">
        <w:r w:rsidR="0016218B">
          <w:rPr>
            <w:lang w:val="en-US"/>
          </w:rPr>
          <w:t xml:space="preserve">cutting </w:t>
        </w:r>
      </w:ins>
      <w:ins w:id="2022" w:author="Ulrike Hiltner" w:date="2018-03-06T17:48:00Z">
        <w:r w:rsidR="00C91F15" w:rsidRPr="00C91F15">
          <w:rPr>
            <w:lang w:val="en-US"/>
          </w:rPr>
          <w:t xml:space="preserve">threshold of harvestable commercial trees </w:t>
        </w:r>
      </w:ins>
      <w:ins w:id="2023" w:author="Ulrike Hiltner" w:date="2018-03-06T21:29:00Z">
        <w:r w:rsidR="0016218B">
          <w:rPr>
            <w:lang w:val="en-US"/>
          </w:rPr>
          <w:t>was</w:t>
        </w:r>
      </w:ins>
      <w:ins w:id="2024" w:author="Ulrike Hiltner" w:date="2018-03-06T17:48:00Z">
        <w:r w:rsidR="00C91F15" w:rsidRPr="00C91F15">
          <w:rPr>
            <w:lang w:val="en-US"/>
          </w:rPr>
          <w:t xml:space="preserve">, the smaller the number of trees harvested and the higher the remaining </w:t>
        </w:r>
      </w:ins>
      <w:ins w:id="2025" w:author="Ulrike Hiltner" w:date="2018-03-06T18:53:00Z">
        <w:r w:rsidR="00C27E6C">
          <w:rPr>
            <w:lang w:val="en-US"/>
          </w:rPr>
          <w:t xml:space="preserve">forest stand </w:t>
        </w:r>
      </w:ins>
      <w:ins w:id="2026" w:author="Ulrike Hiltner" w:date="2018-03-06T17:48:00Z">
        <w:r w:rsidR="00C91F15" w:rsidRPr="00C91F15">
          <w:rPr>
            <w:lang w:val="en-US"/>
          </w:rPr>
          <w:t xml:space="preserve">biomass. In the case of </w:t>
        </w:r>
        <w:r w:rsidR="00B805B4">
          <w:rPr>
            <w:lang w:val="en-US"/>
          </w:rPr>
          <w:t>gross primary production</w:t>
        </w:r>
        <w:r w:rsidR="00C91F15" w:rsidRPr="00C91F15">
          <w:rPr>
            <w:lang w:val="en-US"/>
          </w:rPr>
          <w:t xml:space="preserve">, </w:t>
        </w:r>
      </w:ins>
      <w:ins w:id="2027" w:author="Ulrike Hiltner" w:date="2018-04-13T17:01:00Z">
        <w:r w:rsidR="00104D13">
          <w:rPr>
            <w:lang w:val="en-US"/>
          </w:rPr>
          <w:t xml:space="preserve">a </w:t>
        </w:r>
      </w:ins>
      <w:ins w:id="2028" w:author="Ulrike Hiltner" w:date="2018-03-06T17:48:00Z">
        <w:r w:rsidR="00C91F15" w:rsidRPr="00C91F15">
          <w:rPr>
            <w:lang w:val="en-US"/>
          </w:rPr>
          <w:t xml:space="preserve">higher </w:t>
        </w:r>
        <w:r w:rsidR="00B805B4">
          <w:rPr>
            <w:lang w:val="en-US"/>
          </w:rPr>
          <w:t>logging</w:t>
        </w:r>
        <w:r w:rsidR="00C91F15" w:rsidRPr="00C91F15">
          <w:rPr>
            <w:lang w:val="en-US"/>
          </w:rPr>
          <w:t xml:space="preserve"> intensity resulted in </w:t>
        </w:r>
      </w:ins>
      <w:ins w:id="2029" w:author="Ulrike Hiltner" w:date="2018-04-13T17:01:00Z">
        <w:r w:rsidR="000E0EE1">
          <w:rPr>
            <w:lang w:val="en-US"/>
          </w:rPr>
          <w:t xml:space="preserve">a </w:t>
        </w:r>
      </w:ins>
      <w:ins w:id="2030" w:author="Ulrike Hiltner" w:date="2018-04-10T16:28:00Z">
        <w:r>
          <w:rPr>
            <w:lang w:val="en-US"/>
          </w:rPr>
          <w:t>longer recovery time</w:t>
        </w:r>
      </w:ins>
      <w:ins w:id="2031" w:author="Ulrike Hiltner" w:date="2018-04-24T10:28:00Z">
        <w:r w:rsidR="005F11B5">
          <w:rPr>
            <w:lang w:val="en-US"/>
          </w:rPr>
          <w:t xml:space="preserve"> as well as a</w:t>
        </w:r>
      </w:ins>
      <w:ins w:id="2032" w:author="Ulrike Hiltner" w:date="2018-04-10T16:33:00Z">
        <w:r w:rsidR="009B2678" w:rsidRPr="009B2678">
          <w:rPr>
            <w:lang w:val="en-US"/>
          </w:rPr>
          <w:t xml:space="preserve"> higher productivity.</w:t>
        </w:r>
        <w:r w:rsidR="009B2678">
          <w:rPr>
            <w:lang w:val="en-US"/>
          </w:rPr>
          <w:t xml:space="preserve"> </w:t>
        </w:r>
      </w:ins>
      <w:ins w:id="2033" w:author="Ulrike Hiltner" w:date="2018-03-06T18:59:00Z">
        <w:r w:rsidR="00C27E6C">
          <w:rPr>
            <w:lang w:val="en-US"/>
          </w:rPr>
          <w:t>Analogous to</w:t>
        </w:r>
      </w:ins>
      <w:ins w:id="2034" w:author="Ulrike Hiltner" w:date="2018-03-12T12:14:00Z">
        <w:r w:rsidR="007B3936">
          <w:rPr>
            <w:lang w:val="en-US"/>
          </w:rPr>
          <w:t xml:space="preserve"> </w:t>
        </w:r>
        <w:r w:rsidR="007B3936">
          <w:rPr>
            <w:lang w:val="en-US"/>
          </w:rPr>
          <w:fldChar w:fldCharType="begin"/>
        </w:r>
        <w:r w:rsidR="007B3936">
          <w:rPr>
            <w:lang w:val="en-US"/>
          </w:rPr>
          <w:instrText xml:space="preserve"> REF _Ref508620155 \h </w:instrText>
        </w:r>
      </w:ins>
      <w:r w:rsidR="007B3936">
        <w:rPr>
          <w:lang w:val="en-US"/>
        </w:rPr>
      </w:r>
      <w:r w:rsidR="007B3936">
        <w:rPr>
          <w:lang w:val="en-US"/>
        </w:rPr>
        <w:fldChar w:fldCharType="separate"/>
      </w:r>
      <w:ins w:id="2035" w:author="Ulrike Hiltner" w:date="2018-03-12T12:14:00Z">
        <w:r w:rsidR="007B3936" w:rsidRPr="00896708">
          <w:rPr>
            <w:lang w:val="en-US"/>
            <w:rPrChange w:id="2036" w:author="Ulrike Hiltner" w:date="2018-03-12T12:13:00Z">
              <w:rPr/>
            </w:rPrChange>
          </w:rPr>
          <w:t xml:space="preserve">Figure </w:t>
        </w:r>
        <w:r w:rsidR="007B3936" w:rsidRPr="00896708">
          <w:rPr>
            <w:noProof/>
            <w:lang w:val="en-US"/>
            <w:rPrChange w:id="2037" w:author="Ulrike Hiltner" w:date="2018-03-12T12:13:00Z">
              <w:rPr>
                <w:noProof/>
              </w:rPr>
            </w:rPrChange>
          </w:rPr>
          <w:t>2</w:t>
        </w:r>
        <w:r w:rsidR="007B3936">
          <w:rPr>
            <w:lang w:val="en-US"/>
          </w:rPr>
          <w:fldChar w:fldCharType="end"/>
        </w:r>
      </w:ins>
      <w:ins w:id="2038" w:author="Ulrike Hiltner" w:date="2018-03-06T19:00:00Z">
        <w:r w:rsidR="00C27E6C">
          <w:rPr>
            <w:lang w:val="en-US"/>
          </w:rPr>
          <w:t>.a and 2.b, t</w:t>
        </w:r>
      </w:ins>
      <w:ins w:id="2039" w:author="Ulrike Hiltner" w:date="2018-03-06T18:42:00Z">
        <w:r w:rsidR="009C20CD">
          <w:rPr>
            <w:lang w:val="en-US"/>
          </w:rPr>
          <w:t>he diagram in</w:t>
        </w:r>
      </w:ins>
      <w:ins w:id="2040" w:author="Ulrike Hiltner" w:date="2018-03-12T12:14:00Z">
        <w:r w:rsidR="007B3936">
          <w:rPr>
            <w:lang w:val="en-US"/>
          </w:rPr>
          <w:t xml:space="preserve"> </w:t>
        </w:r>
        <w:r w:rsidR="007B3936">
          <w:rPr>
            <w:lang w:val="en-US"/>
          </w:rPr>
          <w:fldChar w:fldCharType="begin"/>
        </w:r>
        <w:r w:rsidR="007B3936">
          <w:rPr>
            <w:lang w:val="en-US"/>
          </w:rPr>
          <w:instrText xml:space="preserve"> REF _Ref508620155 \h </w:instrText>
        </w:r>
      </w:ins>
      <w:r w:rsidR="007B3936">
        <w:rPr>
          <w:lang w:val="en-US"/>
        </w:rPr>
      </w:r>
      <w:r w:rsidR="007B3936">
        <w:rPr>
          <w:lang w:val="en-US"/>
        </w:rPr>
        <w:fldChar w:fldCharType="separate"/>
      </w:r>
      <w:ins w:id="2041" w:author="Ulrike Hiltner" w:date="2018-03-12T12:14:00Z">
        <w:r w:rsidR="007B3936" w:rsidRPr="00896708">
          <w:rPr>
            <w:lang w:val="en-US"/>
            <w:rPrChange w:id="2042" w:author="Ulrike Hiltner" w:date="2018-03-12T12:13:00Z">
              <w:rPr/>
            </w:rPrChange>
          </w:rPr>
          <w:t xml:space="preserve">Figure </w:t>
        </w:r>
        <w:r w:rsidR="007B3936" w:rsidRPr="00896708">
          <w:rPr>
            <w:noProof/>
            <w:lang w:val="en-US"/>
            <w:rPrChange w:id="2043" w:author="Ulrike Hiltner" w:date="2018-03-12T12:13:00Z">
              <w:rPr>
                <w:noProof/>
              </w:rPr>
            </w:rPrChange>
          </w:rPr>
          <w:t>2</w:t>
        </w:r>
        <w:r w:rsidR="007B3936">
          <w:rPr>
            <w:lang w:val="en-US"/>
          </w:rPr>
          <w:fldChar w:fldCharType="end"/>
        </w:r>
      </w:ins>
      <w:ins w:id="2044" w:author="Ulrike Hiltner" w:date="2018-03-06T18:42:00Z">
        <w:r w:rsidR="009C20CD">
          <w:rPr>
            <w:lang w:val="en-US"/>
          </w:rPr>
          <w:t>.c represents the</w:t>
        </w:r>
        <w:r w:rsidR="00B909D1" w:rsidRPr="005B1C2E">
          <w:rPr>
            <w:lang w:val="en-US"/>
          </w:rPr>
          <w:t xml:space="preserve"> relationship</w:t>
        </w:r>
      </w:ins>
      <w:ins w:id="2045" w:author="Ulrike Hiltner" w:date="2018-03-06T18:50:00Z">
        <w:r w:rsidR="009C20CD">
          <w:rPr>
            <w:lang w:val="en-US"/>
          </w:rPr>
          <w:t>s</w:t>
        </w:r>
      </w:ins>
      <w:ins w:id="2046" w:author="Ulrike Hiltner" w:date="2018-03-06T18:42:00Z">
        <w:r w:rsidR="00B909D1" w:rsidRPr="005B1C2E">
          <w:rPr>
            <w:lang w:val="en-US"/>
          </w:rPr>
          <w:t xml:space="preserve"> </w:t>
        </w:r>
      </w:ins>
      <w:ins w:id="2047" w:author="Ulrike Hiltner" w:date="2018-03-06T21:31:00Z">
        <w:r w:rsidR="0016218B">
          <w:rPr>
            <w:lang w:val="en-US"/>
          </w:rPr>
          <w:t xml:space="preserve">revealed </w:t>
        </w:r>
      </w:ins>
      <w:ins w:id="2048" w:author="Ulrike Hiltner" w:date="2018-03-06T18:42:00Z">
        <w:r w:rsidR="00B909D1" w:rsidRPr="005B1C2E">
          <w:rPr>
            <w:lang w:val="en-US"/>
          </w:rPr>
          <w:t xml:space="preserve">between </w:t>
        </w:r>
        <w:r w:rsidR="00B909D1">
          <w:rPr>
            <w:lang w:val="en-US"/>
          </w:rPr>
          <w:t xml:space="preserve">the </w:t>
        </w:r>
        <w:r w:rsidR="00B909D1" w:rsidRPr="005B1C2E">
          <w:rPr>
            <w:lang w:val="en-US"/>
          </w:rPr>
          <w:t>forest</w:t>
        </w:r>
        <w:r w:rsidR="00B909D1">
          <w:rPr>
            <w:lang w:val="en-US"/>
          </w:rPr>
          <w:t>’s</w:t>
        </w:r>
        <w:r w:rsidR="00B909D1" w:rsidRPr="005B1C2E">
          <w:rPr>
            <w:lang w:val="en-US"/>
          </w:rPr>
          <w:t xml:space="preserve"> </w:t>
        </w:r>
      </w:ins>
      <w:ins w:id="2049" w:author="Ulrike Hiltner" w:date="2018-03-06T21:31:00Z">
        <w:r w:rsidR="0016218B">
          <w:rPr>
            <w:lang w:val="en-US"/>
          </w:rPr>
          <w:t>gross primary production</w:t>
        </w:r>
      </w:ins>
      <w:ins w:id="2050" w:author="Ulrike Hiltner" w:date="2018-03-06T18:42:00Z">
        <w:r w:rsidR="00B909D1" w:rsidRPr="005B1C2E">
          <w:rPr>
            <w:lang w:val="en-US"/>
          </w:rPr>
          <w:t xml:space="preserve"> and </w:t>
        </w:r>
      </w:ins>
      <w:ins w:id="2051" w:author="Ulrike Hiltner" w:date="2018-03-06T18:43:00Z">
        <w:r w:rsidR="00C27E6C">
          <w:rPr>
            <w:lang w:val="en-US"/>
          </w:rPr>
          <w:t>changes in the remaining</w:t>
        </w:r>
      </w:ins>
      <w:ins w:id="2052" w:author="Ulrike Hiltner" w:date="2018-03-06T18:53:00Z">
        <w:r w:rsidR="00C27E6C">
          <w:rPr>
            <w:lang w:val="en-US"/>
          </w:rPr>
          <w:t xml:space="preserve"> </w:t>
        </w:r>
      </w:ins>
      <w:ins w:id="2053" w:author="Ulrike Hiltner" w:date="2018-03-06T18:43:00Z">
        <w:r w:rsidR="009C20CD">
          <w:rPr>
            <w:lang w:val="en-US"/>
          </w:rPr>
          <w:t xml:space="preserve">forest stand </w:t>
        </w:r>
      </w:ins>
      <w:ins w:id="2054" w:author="Ulrike Hiltner" w:date="2018-03-06T18:42:00Z">
        <w:r w:rsidR="00B909D1" w:rsidRPr="005B1C2E">
          <w:rPr>
            <w:lang w:val="en-US"/>
          </w:rPr>
          <w:t>biomass</w:t>
        </w:r>
        <w:r w:rsidR="00B909D1">
          <w:rPr>
            <w:lang w:val="en-US"/>
          </w:rPr>
          <w:t xml:space="preserve"> </w:t>
        </w:r>
      </w:ins>
      <w:ins w:id="2055" w:author="Ulrike Hiltner" w:date="2018-03-06T21:31:00Z">
        <w:r w:rsidR="0016218B">
          <w:rPr>
            <w:lang w:val="en-US"/>
          </w:rPr>
          <w:t>for every year during</w:t>
        </w:r>
      </w:ins>
      <w:ins w:id="2056" w:author="Ulrike Hiltner" w:date="2018-03-06T18:44:00Z">
        <w:r w:rsidR="009C20CD">
          <w:rPr>
            <w:lang w:val="en-US"/>
          </w:rPr>
          <w:t xml:space="preserve"> the three decades </w:t>
        </w:r>
      </w:ins>
      <w:ins w:id="2057" w:author="Ulrike Hiltner" w:date="2018-03-06T18:42:00Z">
        <w:r w:rsidR="00B909D1" w:rsidRPr="005B1C2E">
          <w:rPr>
            <w:lang w:val="en-US"/>
          </w:rPr>
          <w:t xml:space="preserve">after </w:t>
        </w:r>
        <w:r w:rsidR="00B909D1">
          <w:rPr>
            <w:lang w:val="en-US"/>
          </w:rPr>
          <w:t>selective logging</w:t>
        </w:r>
      </w:ins>
      <w:ins w:id="2058" w:author="Ulrike Hiltner" w:date="2018-03-06T18:43:00Z">
        <w:r w:rsidR="009C20CD">
          <w:rPr>
            <w:lang w:val="en-US"/>
          </w:rPr>
          <w:t>.</w:t>
        </w:r>
      </w:ins>
      <w:ins w:id="2059" w:author="Ulrike Hiltner" w:date="2018-04-13T17:02:00Z">
        <w:r w:rsidR="000E0EE1">
          <w:rPr>
            <w:lang w:val="en-US"/>
          </w:rPr>
          <w:t xml:space="preserve"> The interactions revealed by our model simulations are non-linear.</w:t>
        </w:r>
      </w:ins>
      <w:ins w:id="2060" w:author="Ulrike Hiltner" w:date="2018-03-06T18:58:00Z">
        <w:r w:rsidR="00C27E6C">
          <w:rPr>
            <w:lang w:val="en-US"/>
          </w:rPr>
          <w:t xml:space="preserve"> </w:t>
        </w:r>
      </w:ins>
      <w:ins w:id="2061" w:author="Ulrike Hiltner" w:date="2018-03-06T18:44:00Z">
        <w:r w:rsidR="009C20CD">
          <w:rPr>
            <w:lang w:val="en-US"/>
          </w:rPr>
          <w:t xml:space="preserve"> </w:t>
        </w:r>
      </w:ins>
    </w:p>
    <w:p w:rsidR="00896708" w:rsidRPr="00BB7219" w:rsidRDefault="004D04AD">
      <w:pPr>
        <w:keepNext/>
        <w:rPr>
          <w:ins w:id="2062" w:author="Ulrike Hiltner" w:date="2018-03-12T12:12:00Z"/>
          <w:lang w:val="en-US"/>
          <w:rPrChange w:id="2063" w:author="Ulrike Hiltner" w:date="2018-04-17T17:30:00Z">
            <w:rPr>
              <w:ins w:id="2064" w:author="Ulrike Hiltner" w:date="2018-03-12T12:12:00Z"/>
            </w:rPr>
          </w:rPrChange>
        </w:rPr>
        <w:pPrChange w:id="2065" w:author="Ulrike Hiltner" w:date="2018-03-12T12:12:00Z">
          <w:pPr/>
        </w:pPrChange>
      </w:pPr>
      <w:r>
        <w:rPr>
          <w:noProof/>
          <w:lang w:val="en-US"/>
        </w:rPr>
        <w:drawing>
          <wp:inline distT="0" distB="0" distL="0" distR="0" wp14:anchorId="3582F51E" wp14:editId="7C025012">
            <wp:extent cx="5931535" cy="1939925"/>
            <wp:effectExtent l="0" t="0" r="0" b="3175"/>
            <wp:docPr id="9" name="Grafik 9" descr="C:\Users\hiltner\Arbeit\Diss\TP3_Publikationen\ArtikelTwo\dataOutput\figures\fig_5thDraft\Bi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ltner\Arbeit\Diss\TP3_Publikationen\ArtikelTwo\dataOutput\figures\fig_5thDraft\Bild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1535" cy="1939925"/>
                    </a:xfrm>
                    <a:prstGeom prst="rect">
                      <a:avLst/>
                    </a:prstGeom>
                    <a:noFill/>
                    <a:ln>
                      <a:noFill/>
                    </a:ln>
                  </pic:spPr>
                </pic:pic>
              </a:graphicData>
            </a:graphic>
          </wp:inline>
        </w:drawing>
      </w:r>
    </w:p>
    <w:p w:rsidR="00B909D1" w:rsidRDefault="00896708">
      <w:pPr>
        <w:pStyle w:val="Beschriftung1"/>
        <w:rPr>
          <w:ins w:id="2066" w:author="Ulrike Hiltner" w:date="2018-04-13T16:54:00Z"/>
          <w:lang w:val="en-US"/>
        </w:rPr>
        <w:pPrChange w:id="2067" w:author="Ulrike Hiltner" w:date="2018-03-12T12:13:00Z">
          <w:pPr/>
        </w:pPrChange>
      </w:pPr>
      <w:bookmarkStart w:id="2068" w:name="_Ref508620155"/>
      <w:ins w:id="2069" w:author="Ulrike Hiltner" w:date="2018-03-12T12:12:00Z">
        <w:r w:rsidRPr="00896708">
          <w:rPr>
            <w:lang w:val="en-US"/>
            <w:rPrChange w:id="2070" w:author="Ulrike Hiltner" w:date="2018-03-12T12:13:00Z">
              <w:rPr/>
            </w:rPrChange>
          </w:rPr>
          <w:t xml:space="preserve">Figure </w:t>
        </w:r>
        <w:r>
          <w:fldChar w:fldCharType="begin"/>
        </w:r>
        <w:r w:rsidRPr="00896708">
          <w:rPr>
            <w:lang w:val="en-US"/>
            <w:rPrChange w:id="2071" w:author="Ulrike Hiltner" w:date="2018-03-12T12:13:00Z">
              <w:rPr/>
            </w:rPrChange>
          </w:rPr>
          <w:instrText xml:space="preserve"> SEQ Figure \* ARABIC </w:instrText>
        </w:r>
      </w:ins>
      <w:r>
        <w:fldChar w:fldCharType="separate"/>
      </w:r>
      <w:ins w:id="2072" w:author="Ulrike Hiltner" w:date="2018-03-12T12:12:00Z">
        <w:r w:rsidRPr="00896708">
          <w:rPr>
            <w:noProof/>
            <w:lang w:val="en-US"/>
            <w:rPrChange w:id="2073" w:author="Ulrike Hiltner" w:date="2018-03-12T12:13:00Z">
              <w:rPr>
                <w:noProof/>
              </w:rPr>
            </w:rPrChange>
          </w:rPr>
          <w:t>2</w:t>
        </w:r>
        <w:r>
          <w:fldChar w:fldCharType="end"/>
        </w:r>
      </w:ins>
      <w:bookmarkEnd w:id="2068"/>
      <w:ins w:id="2074" w:author="Ulrike Hiltner" w:date="2018-03-12T12:13:00Z">
        <w:r w:rsidRPr="00896708">
          <w:rPr>
            <w:lang w:val="en-US"/>
            <w:rPrChange w:id="2075" w:author="Ulrike Hiltner" w:date="2018-03-12T12:13:00Z">
              <w:rPr/>
            </w:rPrChange>
          </w:rPr>
          <w:t>:</w:t>
        </w:r>
        <w:r w:rsidRPr="00896708">
          <w:rPr>
            <w:lang w:val="en-US"/>
          </w:rPr>
          <w:t xml:space="preserve"> </w:t>
        </w:r>
        <w:r w:rsidRPr="000D2D7A">
          <w:rPr>
            <w:lang w:val="en-US"/>
          </w:rPr>
          <w:t xml:space="preserve">Interrelationships between aboveground biomass (a.) or gross primary production (b.) and minimum </w:t>
        </w:r>
      </w:ins>
      <w:r w:rsidR="00D04626">
        <w:rPr>
          <w:i/>
          <w:lang w:val="en-US"/>
        </w:rPr>
        <w:t>DBH</w:t>
      </w:r>
      <w:ins w:id="2076" w:author="Ulrike Hiltner" w:date="2018-03-12T12:13:00Z">
        <w:r w:rsidRPr="000D2D7A">
          <w:rPr>
            <w:lang w:val="en-US"/>
          </w:rPr>
          <w:t xml:space="preserve"> of harvestable commercial trees during three decades after the selective logging event (0</w:t>
        </w:r>
      </w:ins>
      <w:ins w:id="2077" w:author="Ulrike Hiltner" w:date="2018-03-12T13:28:00Z">
        <w:r w:rsidR="00984778">
          <w:rPr>
            <w:lang w:val="en-US"/>
          </w:rPr>
          <w:t>a</w:t>
        </w:r>
      </w:ins>
      <w:ins w:id="2078" w:author="Ulrike Hiltner" w:date="2018-03-12T12:13:00Z">
        <w:r w:rsidRPr="000D2D7A">
          <w:rPr>
            <w:lang w:val="en-US"/>
          </w:rPr>
          <w:t xml:space="preserve"> &lt; time</w:t>
        </w:r>
        <w:r>
          <w:rPr>
            <w:lang w:val="en-US"/>
          </w:rPr>
          <w:t xml:space="preserve"> ≤ </w:t>
        </w:r>
      </w:ins>
      <w:ins w:id="2079" w:author="Ulrike Hiltner" w:date="2018-04-13T16:15:00Z">
        <w:r w:rsidR="00E67CCE">
          <w:rPr>
            <w:lang w:val="en-US"/>
          </w:rPr>
          <w:t>60</w:t>
        </w:r>
      </w:ins>
      <w:ins w:id="2080" w:author="Ulrike Hiltner" w:date="2018-03-12T13:28:00Z">
        <w:r w:rsidR="00984778">
          <w:rPr>
            <w:lang w:val="en-US"/>
          </w:rPr>
          <w:t>a</w:t>
        </w:r>
      </w:ins>
      <w:ins w:id="2081" w:author="Ulrike Hiltner" w:date="2018-03-12T12:13:00Z">
        <w:r>
          <w:rPr>
            <w:lang w:val="en-US"/>
          </w:rPr>
          <w:t>; see</w:t>
        </w:r>
        <w:r w:rsidRPr="000D2D7A">
          <w:rPr>
            <w:lang w:val="en-US"/>
          </w:rPr>
          <w:t xml:space="preserve"> </w:t>
        </w:r>
      </w:ins>
      <w:ins w:id="2082" w:author="Ulrike Hiltner" w:date="2018-03-12T12:14:00Z">
        <w:r w:rsidR="007B3936">
          <w:rPr>
            <w:lang w:val="en-US"/>
          </w:rPr>
          <w:fldChar w:fldCharType="begin"/>
        </w:r>
        <w:r w:rsidR="007B3936">
          <w:rPr>
            <w:lang w:val="en-US"/>
          </w:rPr>
          <w:instrText xml:space="preserve"> REF _Ref508619978 \h </w:instrText>
        </w:r>
      </w:ins>
      <w:r w:rsidR="007B3936">
        <w:rPr>
          <w:lang w:val="en-US"/>
        </w:rPr>
      </w:r>
      <w:r w:rsidR="007B3936">
        <w:rPr>
          <w:lang w:val="en-US"/>
        </w:rPr>
        <w:fldChar w:fldCharType="separate"/>
      </w:r>
      <w:ins w:id="2083" w:author="Ulrike Hiltner" w:date="2018-03-12T12:14:00Z">
        <w:r w:rsidR="007B3936" w:rsidRPr="00896708">
          <w:rPr>
            <w:lang w:val="en-US"/>
            <w:rPrChange w:id="2084" w:author="Ulrike Hiltner" w:date="2018-03-12T12:09:00Z">
              <w:rPr/>
            </w:rPrChange>
          </w:rPr>
          <w:t xml:space="preserve">Figure </w:t>
        </w:r>
        <w:r w:rsidR="007B3936">
          <w:rPr>
            <w:noProof/>
            <w:lang w:val="en-US"/>
          </w:rPr>
          <w:t>1</w:t>
        </w:r>
        <w:r w:rsidR="007B3936">
          <w:rPr>
            <w:lang w:val="en-US"/>
          </w:rPr>
          <w:fldChar w:fldCharType="end"/>
        </w:r>
      </w:ins>
      <w:ins w:id="2085" w:author="Ulrike Hiltner" w:date="2018-03-12T12:13:00Z">
        <w:r w:rsidRPr="000D2D7A">
          <w:rPr>
            <w:lang w:val="en-US"/>
          </w:rPr>
          <w:t>). The trend lines were determined using the linear regression of a second-degree polynomial.</w:t>
        </w:r>
        <w:r>
          <w:rPr>
            <w:lang w:val="en-US"/>
          </w:rPr>
          <w:t xml:space="preserve"> Relationships of </w:t>
        </w:r>
        <w:r w:rsidRPr="00A678A5">
          <w:rPr>
            <w:lang w:val="en-US"/>
          </w:rPr>
          <w:t xml:space="preserve">gross primary </w:t>
        </w:r>
        <w:r>
          <w:rPr>
            <w:lang w:val="en-US"/>
          </w:rPr>
          <w:t>productivity</w:t>
        </w:r>
        <w:r w:rsidRPr="00A678A5">
          <w:rPr>
            <w:lang w:val="en-US"/>
          </w:rPr>
          <w:t xml:space="preserve"> to the </w:t>
        </w:r>
        <w:r>
          <w:rPr>
            <w:lang w:val="en-US"/>
          </w:rPr>
          <w:t>aboveground biomass</w:t>
        </w:r>
        <w:r w:rsidRPr="00A678A5">
          <w:rPr>
            <w:lang w:val="en-US"/>
          </w:rPr>
          <w:t xml:space="preserve"> </w:t>
        </w:r>
        <w:r>
          <w:rPr>
            <w:lang w:val="en-US"/>
          </w:rPr>
          <w:t xml:space="preserve">(c.) </w:t>
        </w:r>
        <w:r w:rsidRPr="00A678A5">
          <w:rPr>
            <w:lang w:val="en-US"/>
          </w:rPr>
          <w:t>during three decades after the selective logging event (</w:t>
        </w:r>
        <w:r>
          <w:rPr>
            <w:lang w:val="en-US"/>
          </w:rPr>
          <w:t>0</w:t>
        </w:r>
      </w:ins>
      <w:ins w:id="2086" w:author="Ulrike Hiltner" w:date="2018-03-12T13:28:00Z">
        <w:r w:rsidR="00984778">
          <w:rPr>
            <w:lang w:val="en-US"/>
          </w:rPr>
          <w:t>a</w:t>
        </w:r>
      </w:ins>
      <w:ins w:id="2087" w:author="Ulrike Hiltner" w:date="2018-03-12T12:13:00Z">
        <w:r>
          <w:rPr>
            <w:lang w:val="en-US"/>
          </w:rPr>
          <w:t xml:space="preserve"> </w:t>
        </w:r>
        <w:r w:rsidRPr="000D2D7A">
          <w:rPr>
            <w:lang w:val="en-US"/>
          </w:rPr>
          <w:t xml:space="preserve">&lt; </w:t>
        </w:r>
        <w:r w:rsidRPr="00A678A5">
          <w:rPr>
            <w:lang w:val="en-US"/>
          </w:rPr>
          <w:t xml:space="preserve">time </w:t>
        </w:r>
        <w:r>
          <w:rPr>
            <w:lang w:val="en-US"/>
          </w:rPr>
          <w:t xml:space="preserve">≤ </w:t>
        </w:r>
      </w:ins>
      <w:ins w:id="2088" w:author="Ulrike Hiltner" w:date="2018-04-13T16:15:00Z">
        <w:r w:rsidR="00E67CCE">
          <w:rPr>
            <w:lang w:val="en-US"/>
          </w:rPr>
          <w:t>60</w:t>
        </w:r>
      </w:ins>
      <w:ins w:id="2089" w:author="Ulrike Hiltner" w:date="2018-03-12T13:28:00Z">
        <w:r w:rsidR="00984778">
          <w:rPr>
            <w:lang w:val="en-US"/>
          </w:rPr>
          <w:t>a</w:t>
        </w:r>
      </w:ins>
      <w:ins w:id="2090" w:author="Ulrike Hiltner" w:date="2018-03-12T12:13:00Z">
        <w:r>
          <w:rPr>
            <w:lang w:val="en-US"/>
          </w:rPr>
          <w:t>; see</w:t>
        </w:r>
      </w:ins>
      <w:ins w:id="2091" w:author="Ulrike Hiltner" w:date="2018-03-12T12:15:00Z">
        <w:r w:rsidR="007B3936">
          <w:rPr>
            <w:lang w:val="en-US"/>
          </w:rPr>
          <w:t xml:space="preserve"> </w:t>
        </w:r>
        <w:r w:rsidR="007B3936">
          <w:rPr>
            <w:lang w:val="en-US"/>
          </w:rPr>
          <w:fldChar w:fldCharType="begin"/>
        </w:r>
        <w:r w:rsidR="007B3936">
          <w:rPr>
            <w:lang w:val="en-US"/>
          </w:rPr>
          <w:instrText xml:space="preserve"> REF _Ref508619978 \h </w:instrText>
        </w:r>
      </w:ins>
      <w:r w:rsidR="007B3936">
        <w:rPr>
          <w:lang w:val="en-US"/>
        </w:rPr>
      </w:r>
      <w:r w:rsidR="007B3936">
        <w:rPr>
          <w:lang w:val="en-US"/>
        </w:rPr>
        <w:fldChar w:fldCharType="separate"/>
      </w:r>
      <w:ins w:id="2092" w:author="Ulrike Hiltner" w:date="2018-03-12T12:15:00Z">
        <w:r w:rsidR="007B3936" w:rsidRPr="00896708">
          <w:rPr>
            <w:lang w:val="en-US"/>
            <w:rPrChange w:id="2093" w:author="Ulrike Hiltner" w:date="2018-03-12T12:09:00Z">
              <w:rPr/>
            </w:rPrChange>
          </w:rPr>
          <w:t xml:space="preserve">Figure </w:t>
        </w:r>
        <w:r w:rsidR="007B3936">
          <w:rPr>
            <w:noProof/>
            <w:lang w:val="en-US"/>
          </w:rPr>
          <w:t>1</w:t>
        </w:r>
        <w:r w:rsidR="007B3936">
          <w:rPr>
            <w:lang w:val="en-US"/>
          </w:rPr>
          <w:fldChar w:fldCharType="end"/>
        </w:r>
      </w:ins>
      <w:ins w:id="2094" w:author="Ulrike Hiltner" w:date="2018-03-12T12:13:00Z">
        <w:r w:rsidRPr="00A678A5">
          <w:rPr>
            <w:lang w:val="en-US"/>
          </w:rPr>
          <w:t xml:space="preserve">). The trend lines were determined using </w:t>
        </w:r>
        <w:r>
          <w:rPr>
            <w:lang w:val="en-US"/>
          </w:rPr>
          <w:t>a least square regression of a logarithmic AGB</w:t>
        </w:r>
        <w:r w:rsidRPr="00A678A5">
          <w:rPr>
            <w:lang w:val="en-US"/>
          </w:rPr>
          <w:t>.</w:t>
        </w:r>
      </w:ins>
    </w:p>
    <w:p w:rsidR="00491DC1" w:rsidRDefault="00491DC1" w:rsidP="00104D13">
      <w:pPr>
        <w:rPr>
          <w:ins w:id="2095" w:author="Ulrike Hiltner" w:date="2018-04-24T10:11:00Z"/>
          <w:lang w:val="en-US"/>
        </w:rPr>
      </w:pPr>
    </w:p>
    <w:p w:rsidR="00104D13" w:rsidRPr="00B61B61" w:rsidRDefault="00491DC1" w:rsidP="00104D13">
      <w:pPr>
        <w:rPr>
          <w:ins w:id="2096" w:author="Ulrike Hiltner" w:date="2018-04-13T16:54:00Z"/>
          <w:lang w:val="en-US"/>
        </w:rPr>
      </w:pPr>
      <w:ins w:id="2097" w:author="Ulrike Hiltner" w:date="2018-04-24T10:11:00Z">
        <w:r>
          <w:rPr>
            <w:lang w:val="en-US"/>
          </w:rPr>
          <w:t>Further</w:t>
        </w:r>
      </w:ins>
      <w:ins w:id="2098" w:author="Ulrike Hiltner" w:date="2018-04-13T16:54:00Z">
        <w:r w:rsidR="00104D13" w:rsidRPr="00601769">
          <w:rPr>
            <w:lang w:val="en-US"/>
          </w:rPr>
          <w:t xml:space="preserve">, </w:t>
        </w:r>
      </w:ins>
      <w:ins w:id="2099" w:author="Ulrike Hiltner" w:date="2018-04-13T17:06:00Z">
        <w:r w:rsidR="000E0EE1">
          <w:rPr>
            <w:lang w:val="en-US"/>
          </w:rPr>
          <w:t>we analyzed</w:t>
        </w:r>
        <w:r w:rsidR="000E0EE1" w:rsidRPr="00B61B61">
          <w:rPr>
            <w:lang w:val="en-US"/>
          </w:rPr>
          <w:t xml:space="preserve"> </w:t>
        </w:r>
      </w:ins>
      <w:ins w:id="2100" w:author="Ulrike Hiltner" w:date="2018-04-13T17:07:00Z">
        <w:r w:rsidR="000E0EE1">
          <w:rPr>
            <w:lang w:val="en-US"/>
          </w:rPr>
          <w:t>extrapolated</w:t>
        </w:r>
      </w:ins>
      <w:ins w:id="2101" w:author="Ulrike Hiltner" w:date="2018-04-13T17:06:00Z">
        <w:r w:rsidR="000E0EE1" w:rsidRPr="00B61B61">
          <w:rPr>
            <w:lang w:val="en-US"/>
          </w:rPr>
          <w:t xml:space="preserve"> variables</w:t>
        </w:r>
        <w:r w:rsidR="000E0EE1">
          <w:rPr>
            <w:lang w:val="en-US"/>
          </w:rPr>
          <w:t>, such as t</w:t>
        </w:r>
        <w:r w:rsidR="000E0EE1" w:rsidRPr="00B61B61">
          <w:rPr>
            <w:lang w:val="en-US"/>
          </w:rPr>
          <w:t xml:space="preserve">he </w:t>
        </w:r>
        <w:r w:rsidR="000E0EE1">
          <w:rPr>
            <w:lang w:val="en-US"/>
          </w:rPr>
          <w:t xml:space="preserve">aboveground </w:t>
        </w:r>
        <w:r w:rsidR="000E0EE1" w:rsidRPr="00B61B61">
          <w:rPr>
            <w:lang w:val="en-US"/>
          </w:rPr>
          <w:t>biomass, gross primary production, cro</w:t>
        </w:r>
        <w:r w:rsidR="000E0EE1">
          <w:rPr>
            <w:lang w:val="en-US"/>
          </w:rPr>
          <w:t>wn density (given as leaf area index), and</w:t>
        </w:r>
        <w:r w:rsidR="000E0EE1" w:rsidRPr="00B61B61">
          <w:rPr>
            <w:lang w:val="en-US"/>
          </w:rPr>
          <w:t xml:space="preserve"> species-group diversity (given as </w:t>
        </w:r>
        <w:r w:rsidR="000E0EE1">
          <w:rPr>
            <w:lang w:val="en-US"/>
          </w:rPr>
          <w:t>Shannon-index)</w:t>
        </w:r>
      </w:ins>
      <w:ins w:id="2102" w:author="Ulrike Hiltner" w:date="2018-04-13T17:07:00Z">
        <w:r w:rsidR="000E0EE1">
          <w:rPr>
            <w:lang w:val="en-US"/>
          </w:rPr>
          <w:t xml:space="preserve"> and </w:t>
        </w:r>
      </w:ins>
      <w:ins w:id="2103" w:author="Ulrike Hiltner" w:date="2018-04-13T16:54:00Z">
        <w:r w:rsidR="00104D13" w:rsidRPr="00601769">
          <w:rPr>
            <w:lang w:val="en-US"/>
          </w:rPr>
          <w:t xml:space="preserve">compared the duration that the entire forest stand needed to recover </w:t>
        </w:r>
      </w:ins>
      <w:ins w:id="2104" w:author="Ulrike Hiltner" w:date="2018-04-13T17:03:00Z">
        <w:r w:rsidR="000E0EE1">
          <w:rPr>
            <w:lang w:val="en-US"/>
          </w:rPr>
          <w:t xml:space="preserve">on average </w:t>
        </w:r>
      </w:ins>
      <w:ins w:id="2105" w:author="Ulrike Hiltner" w:date="2018-04-13T16:54:00Z">
        <w:r w:rsidR="00104D13" w:rsidRPr="00601769">
          <w:rPr>
            <w:lang w:val="en-US"/>
          </w:rPr>
          <w:t>after logging</w:t>
        </w:r>
        <w:r w:rsidR="00104D13">
          <w:rPr>
            <w:lang w:val="en-US"/>
          </w:rPr>
          <w:t xml:space="preserve"> (mean recovery time</w:t>
        </w:r>
      </w:ins>
      <w:ins w:id="2106" w:author="Ulrike Hiltner" w:date="2018-04-13T17:08:00Z">
        <w:r w:rsidR="000E0EE1">
          <w:rPr>
            <w:lang w:val="en-US"/>
          </w:rPr>
          <w:t xml:space="preserve">; </w:t>
        </w:r>
        <w:r w:rsidR="000E0EE1">
          <w:rPr>
            <w:lang w:val="en-US"/>
          </w:rPr>
          <w:fldChar w:fldCharType="begin"/>
        </w:r>
        <w:r w:rsidR="000E0EE1">
          <w:rPr>
            <w:lang w:val="en-US"/>
          </w:rPr>
          <w:instrText xml:space="preserve"> REF _Ref511399864 \h </w:instrText>
        </w:r>
      </w:ins>
      <w:r w:rsidR="000E0EE1">
        <w:rPr>
          <w:lang w:val="en-US"/>
        </w:rPr>
      </w:r>
      <w:ins w:id="2107" w:author="Ulrike Hiltner" w:date="2018-04-13T17:08:00Z">
        <w:r w:rsidR="000E0EE1">
          <w:rPr>
            <w:lang w:val="en-US"/>
          </w:rPr>
          <w:fldChar w:fldCharType="separate"/>
        </w:r>
        <w:r w:rsidR="000E0EE1" w:rsidRPr="00F74B9E">
          <w:rPr>
            <w:lang w:val="en-US"/>
          </w:rPr>
          <w:t xml:space="preserve">Figure </w:t>
        </w:r>
        <w:r w:rsidR="000E0EE1">
          <w:rPr>
            <w:noProof/>
            <w:lang w:val="en-US"/>
          </w:rPr>
          <w:t>3</w:t>
        </w:r>
        <w:r w:rsidR="000E0EE1">
          <w:rPr>
            <w:lang w:val="en-US"/>
          </w:rPr>
          <w:fldChar w:fldCharType="end"/>
        </w:r>
        <w:r w:rsidR="000E0EE1">
          <w:rPr>
            <w:lang w:val="en-US"/>
          </w:rPr>
          <w:t>)</w:t>
        </w:r>
      </w:ins>
      <w:ins w:id="2108" w:author="Ulrike Hiltner" w:date="2018-04-13T17:03:00Z">
        <w:r w:rsidR="000E0EE1">
          <w:rPr>
            <w:lang w:val="en-US"/>
          </w:rPr>
          <w:t xml:space="preserve">. </w:t>
        </w:r>
      </w:ins>
      <w:ins w:id="2109" w:author="Ulrike Hiltner" w:date="2018-04-13T16:54:00Z">
        <w:r w:rsidR="00104D13" w:rsidRPr="00601769">
          <w:rPr>
            <w:lang w:val="en-US"/>
          </w:rPr>
          <w:t>The bar chart in</w:t>
        </w:r>
        <w:r w:rsidR="00104D13">
          <w:rPr>
            <w:lang w:val="en-US"/>
          </w:rPr>
          <w:t xml:space="preserve"> </w:t>
        </w:r>
        <w:r w:rsidR="00104D13">
          <w:rPr>
            <w:lang w:val="en-US"/>
          </w:rPr>
          <w:fldChar w:fldCharType="begin"/>
        </w:r>
        <w:r w:rsidR="00104D13">
          <w:rPr>
            <w:lang w:val="en-US"/>
          </w:rPr>
          <w:instrText xml:space="preserve"> REF _Ref511399864 \h </w:instrText>
        </w:r>
      </w:ins>
      <w:r w:rsidR="00104D13">
        <w:rPr>
          <w:lang w:val="en-US"/>
        </w:rPr>
      </w:r>
      <w:ins w:id="2110" w:author="Ulrike Hiltner" w:date="2018-04-13T16:54:00Z">
        <w:r w:rsidR="00104D13">
          <w:rPr>
            <w:lang w:val="en-US"/>
          </w:rPr>
          <w:fldChar w:fldCharType="separate"/>
        </w:r>
      </w:ins>
      <w:ins w:id="2111" w:author="Ulrike Hiltner" w:date="2018-04-13T17:08:00Z">
        <w:r w:rsidR="000E0EE1" w:rsidRPr="00F74B9E">
          <w:rPr>
            <w:lang w:val="en-US"/>
          </w:rPr>
          <w:t xml:space="preserve">Figure </w:t>
        </w:r>
        <w:r w:rsidR="000E0EE1">
          <w:rPr>
            <w:noProof/>
            <w:lang w:val="en-US"/>
          </w:rPr>
          <w:t>3</w:t>
        </w:r>
      </w:ins>
      <w:ins w:id="2112" w:author="Ulrike Hiltner" w:date="2018-04-13T16:54:00Z">
        <w:r w:rsidR="00104D13">
          <w:rPr>
            <w:lang w:val="en-US"/>
          </w:rPr>
          <w:fldChar w:fldCharType="end"/>
        </w:r>
        <w:r w:rsidR="00104D13" w:rsidRPr="00601769">
          <w:rPr>
            <w:lang w:val="en-US"/>
          </w:rPr>
          <w:t xml:space="preserve">.b highlights the mean recovery times of these </w:t>
        </w:r>
        <w:r w:rsidR="00104D13">
          <w:rPr>
            <w:lang w:val="en-US"/>
          </w:rPr>
          <w:t>four</w:t>
        </w:r>
        <w:r w:rsidR="00104D13" w:rsidRPr="00601769">
          <w:rPr>
            <w:lang w:val="en-US"/>
          </w:rPr>
          <w:t xml:space="preserve"> variables of the </w:t>
        </w:r>
        <w:r w:rsidR="00104D13">
          <w:rPr>
            <w:lang w:val="en-US"/>
          </w:rPr>
          <w:t>moderate and intense logging</w:t>
        </w:r>
        <w:r w:rsidR="00104D13" w:rsidRPr="00601769">
          <w:rPr>
            <w:lang w:val="en-US"/>
          </w:rPr>
          <w:t xml:space="preserve"> scenarios</w:t>
        </w:r>
        <w:r w:rsidR="00104D13">
          <w:rPr>
            <w:lang w:val="en-US"/>
          </w:rPr>
          <w:t xml:space="preserve"> that </w:t>
        </w:r>
      </w:ins>
      <w:ins w:id="2113" w:author="Ulrike Hiltner" w:date="2018-04-13T17:09:00Z">
        <w:r w:rsidR="000E0EE1">
          <w:rPr>
            <w:lang w:val="en-US"/>
          </w:rPr>
          <w:t>had</w:t>
        </w:r>
      </w:ins>
      <w:ins w:id="2114" w:author="Ulrike Hiltner" w:date="2018-04-13T16:54:00Z">
        <w:r w:rsidR="00104D13">
          <w:rPr>
            <w:lang w:val="en-US"/>
          </w:rPr>
          <w:t xml:space="preserve"> been</w:t>
        </w:r>
        <w:r w:rsidR="00104D13" w:rsidRPr="00601769">
          <w:rPr>
            <w:lang w:val="en-US"/>
          </w:rPr>
          <w:t xml:space="preserve"> </w:t>
        </w:r>
        <w:r w:rsidR="00104D13">
          <w:rPr>
            <w:lang w:val="en-US"/>
          </w:rPr>
          <w:t xml:space="preserve">shown in </w:t>
        </w:r>
        <w:r w:rsidR="00104D13">
          <w:rPr>
            <w:lang w:val="en-US"/>
          </w:rPr>
          <w:fldChar w:fldCharType="begin"/>
        </w:r>
        <w:r w:rsidR="00104D13">
          <w:rPr>
            <w:lang w:val="en-US"/>
          </w:rPr>
          <w:instrText xml:space="preserve"> REF _Ref508619978 \h </w:instrText>
        </w:r>
      </w:ins>
      <w:r w:rsidR="00104D13">
        <w:rPr>
          <w:lang w:val="en-US"/>
        </w:rPr>
      </w:r>
      <w:ins w:id="2115" w:author="Ulrike Hiltner" w:date="2018-04-13T16:54:00Z">
        <w:r w:rsidR="00104D13">
          <w:rPr>
            <w:lang w:val="en-US"/>
          </w:rPr>
          <w:fldChar w:fldCharType="separate"/>
        </w:r>
      </w:ins>
      <w:ins w:id="2116" w:author="Ulrike Hiltner" w:date="2018-04-13T17:27:00Z">
        <w:r w:rsidR="004D4336" w:rsidRPr="00896708">
          <w:rPr>
            <w:lang w:val="en-US"/>
            <w:rPrChange w:id="2117" w:author="Ulrike Hiltner" w:date="2018-03-12T12:09:00Z">
              <w:rPr/>
            </w:rPrChange>
          </w:rPr>
          <w:t xml:space="preserve">Figure </w:t>
        </w:r>
        <w:r w:rsidR="004D4336">
          <w:rPr>
            <w:noProof/>
            <w:lang w:val="en-US"/>
          </w:rPr>
          <w:t>1</w:t>
        </w:r>
      </w:ins>
      <w:ins w:id="2118" w:author="Ulrike Hiltner" w:date="2018-04-13T16:54:00Z">
        <w:r w:rsidR="00104D13">
          <w:rPr>
            <w:lang w:val="en-US"/>
          </w:rPr>
          <w:fldChar w:fldCharType="end"/>
        </w:r>
        <w:r w:rsidR="00104D13" w:rsidRPr="00601769">
          <w:rPr>
            <w:lang w:val="en-US"/>
          </w:rPr>
          <w:t>.</w:t>
        </w:r>
        <w:r w:rsidR="00104D13">
          <w:rPr>
            <w:lang w:val="en-US"/>
          </w:rPr>
          <w:t xml:space="preserve"> </w:t>
        </w:r>
      </w:ins>
      <w:ins w:id="2119" w:author="Ulrike Hiltner" w:date="2018-04-13T17:15:00Z">
        <w:r w:rsidR="00982F79" w:rsidRPr="00982F79">
          <w:rPr>
            <w:lang w:val="en-US"/>
          </w:rPr>
          <w:t xml:space="preserve">Compared to the intensive scenario, the forest stand takes </w:t>
        </w:r>
      </w:ins>
      <w:ins w:id="2120" w:author="Ulrike Hiltner" w:date="2018-04-13T17:17:00Z">
        <w:r w:rsidR="00982F79">
          <w:rPr>
            <w:lang w:val="en-US"/>
          </w:rPr>
          <w:t>at least</w:t>
        </w:r>
      </w:ins>
      <w:ins w:id="2121" w:author="Ulrike Hiltner" w:date="2018-04-13T17:15:00Z">
        <w:r w:rsidR="00982F79" w:rsidRPr="00982F79">
          <w:rPr>
            <w:lang w:val="en-US"/>
          </w:rPr>
          <w:t xml:space="preserve"> twice as long to recover as in the moderate scenario.</w:t>
        </w:r>
      </w:ins>
      <w:ins w:id="2122" w:author="Ulrike Hiltner" w:date="2018-04-13T17:16:00Z">
        <w:r w:rsidR="00982F79">
          <w:rPr>
            <w:lang w:val="en-US"/>
          </w:rPr>
          <w:t xml:space="preserve"> </w:t>
        </w:r>
        <w:r w:rsidR="00982F79" w:rsidRPr="00982F79">
          <w:rPr>
            <w:lang w:val="en-US"/>
          </w:rPr>
          <w:t>This applies to all four variables examined.</w:t>
        </w:r>
        <w:r w:rsidR="00982F79">
          <w:rPr>
            <w:lang w:val="en-US"/>
          </w:rPr>
          <w:t xml:space="preserve"> </w:t>
        </w:r>
      </w:ins>
      <w:ins w:id="2123" w:author="Ulrike Hiltner" w:date="2018-04-13T16:54:00Z">
        <w:r w:rsidR="00104D13" w:rsidRPr="004C5281">
          <w:rPr>
            <w:lang w:val="en-US"/>
          </w:rPr>
          <w:t xml:space="preserve">With the help of the trends </w:t>
        </w:r>
      </w:ins>
      <w:ins w:id="2124" w:author="Ulrike Hiltner" w:date="2018-04-13T17:18:00Z">
        <w:r w:rsidR="00982F79">
          <w:rPr>
            <w:lang w:val="en-US"/>
          </w:rPr>
          <w:t>fitted to</w:t>
        </w:r>
      </w:ins>
      <w:ins w:id="2125" w:author="Ulrike Hiltner" w:date="2018-04-13T16:54:00Z">
        <w:r w:rsidR="00104D13" w:rsidRPr="004C5281">
          <w:rPr>
            <w:lang w:val="en-US"/>
          </w:rPr>
          <w:t xml:space="preserve"> each variable</w:t>
        </w:r>
      </w:ins>
      <w:ins w:id="2126" w:author="Ulrike Hiltner" w:date="2018-04-13T17:16:00Z">
        <w:r w:rsidR="00982F79">
          <w:rPr>
            <w:lang w:val="en-US"/>
          </w:rPr>
          <w:t xml:space="preserve"> </w:t>
        </w:r>
      </w:ins>
      <w:ins w:id="2127" w:author="Ulrike Hiltner" w:date="2018-04-13T17:18:00Z">
        <w:r w:rsidR="00982F79">
          <w:rPr>
            <w:lang w:val="en-US"/>
          </w:rPr>
          <w:t>of</w:t>
        </w:r>
      </w:ins>
      <w:ins w:id="2128" w:author="Ulrike Hiltner" w:date="2018-04-13T17:16:00Z">
        <w:r w:rsidR="00982F79">
          <w:rPr>
            <w:lang w:val="en-US"/>
          </w:rPr>
          <w:t xml:space="preserve"> the </w:t>
        </w:r>
      </w:ins>
      <w:ins w:id="2129" w:author="Ulrike Hiltner" w:date="2018-04-13T17:20:00Z">
        <w:r w:rsidR="00982F79">
          <w:rPr>
            <w:lang w:val="en-US"/>
          </w:rPr>
          <w:t>entire</w:t>
        </w:r>
      </w:ins>
      <w:ins w:id="2130" w:author="Ulrike Hiltner" w:date="2018-04-13T17:16:00Z">
        <w:r w:rsidR="00982F79">
          <w:rPr>
            <w:lang w:val="en-US"/>
          </w:rPr>
          <w:t xml:space="preserve"> scenario set</w:t>
        </w:r>
      </w:ins>
      <w:ins w:id="2131" w:author="Ulrike Hiltner" w:date="2018-04-13T16:54:00Z">
        <w:r w:rsidR="00104D13" w:rsidRPr="004C5281">
          <w:rPr>
            <w:lang w:val="en-US"/>
          </w:rPr>
          <w:t>, different management strategies can be evaluated</w:t>
        </w:r>
        <w:r w:rsidR="00104D13">
          <w:rPr>
            <w:lang w:val="en-US"/>
          </w:rPr>
          <w:t xml:space="preserve"> (</w:t>
        </w:r>
        <w:r w:rsidR="00104D13">
          <w:rPr>
            <w:lang w:val="en-US"/>
          </w:rPr>
          <w:fldChar w:fldCharType="begin"/>
        </w:r>
        <w:r w:rsidR="00104D13">
          <w:rPr>
            <w:lang w:val="en-US"/>
          </w:rPr>
          <w:instrText xml:space="preserve"> REF _Ref511399864 \h </w:instrText>
        </w:r>
      </w:ins>
      <w:r w:rsidR="00104D13">
        <w:rPr>
          <w:lang w:val="en-US"/>
        </w:rPr>
      </w:r>
      <w:ins w:id="2132" w:author="Ulrike Hiltner" w:date="2018-04-13T16:54:00Z">
        <w:r w:rsidR="00104D13">
          <w:rPr>
            <w:lang w:val="en-US"/>
          </w:rPr>
          <w:fldChar w:fldCharType="separate"/>
        </w:r>
      </w:ins>
      <w:ins w:id="2133" w:author="Ulrike Hiltner" w:date="2018-04-13T17:27:00Z">
        <w:r w:rsidR="004D4336" w:rsidRPr="00F74B9E">
          <w:rPr>
            <w:lang w:val="en-US"/>
          </w:rPr>
          <w:t xml:space="preserve">Figure </w:t>
        </w:r>
        <w:r w:rsidR="004D4336">
          <w:rPr>
            <w:noProof/>
            <w:lang w:val="en-US"/>
          </w:rPr>
          <w:t>3</w:t>
        </w:r>
      </w:ins>
      <w:ins w:id="2134" w:author="Ulrike Hiltner" w:date="2018-04-13T16:54:00Z">
        <w:r w:rsidR="00104D13">
          <w:rPr>
            <w:lang w:val="en-US"/>
          </w:rPr>
          <w:fldChar w:fldCharType="end"/>
        </w:r>
        <w:r w:rsidR="00104D13">
          <w:rPr>
            <w:lang w:val="en-US"/>
          </w:rPr>
          <w:t>.a)</w:t>
        </w:r>
        <w:r w:rsidR="00104D13" w:rsidRPr="004C5281">
          <w:rPr>
            <w:lang w:val="en-US"/>
          </w:rPr>
          <w:t>.</w:t>
        </w:r>
        <w:r w:rsidR="00104D13">
          <w:rPr>
            <w:lang w:val="en-US"/>
          </w:rPr>
          <w:t xml:space="preserve"> We found logarithmic interactions between the</w:t>
        </w:r>
      </w:ins>
      <w:ins w:id="2135" w:author="Ulrike Hiltner" w:date="2018-04-13T17:21:00Z">
        <w:r w:rsidR="00982F79">
          <w:rPr>
            <w:lang w:val="en-US"/>
          </w:rPr>
          <w:t xml:space="preserve"> </w:t>
        </w:r>
        <w:r w:rsidR="004D4336">
          <w:rPr>
            <w:lang w:val="en-US"/>
          </w:rPr>
          <w:t>different</w:t>
        </w:r>
      </w:ins>
      <w:ins w:id="2136" w:author="Ulrike Hiltner" w:date="2018-04-13T16:54:00Z">
        <w:r w:rsidR="00104D13">
          <w:rPr>
            <w:lang w:val="en-US"/>
          </w:rPr>
          <w:t xml:space="preserve"> </w:t>
        </w:r>
      </w:ins>
      <w:r w:rsidR="00D04626">
        <w:rPr>
          <w:i/>
          <w:lang w:val="en-US"/>
        </w:rPr>
        <w:t>DBH</w:t>
      </w:r>
      <w:ins w:id="2137" w:author="Ulrike Hiltner" w:date="2018-04-13T16:54:00Z">
        <w:r w:rsidR="00104D13">
          <w:rPr>
            <w:lang w:val="en-US"/>
          </w:rPr>
          <w:t xml:space="preserve"> of lower cutting threshold and mean recovery time (</w:t>
        </w:r>
        <w:r w:rsidR="00104D13" w:rsidRPr="00F74B9E">
          <w:rPr>
            <w:highlight w:val="yellow"/>
            <w:lang w:val="en-US"/>
          </w:rPr>
          <w:t>see A1</w:t>
        </w:r>
        <w:r w:rsidR="00104D13">
          <w:rPr>
            <w:lang w:val="en-US"/>
          </w:rPr>
          <w:t>). T</w:t>
        </w:r>
        <w:r w:rsidR="00104D13" w:rsidRPr="00B61B61">
          <w:rPr>
            <w:lang w:val="en-US"/>
          </w:rPr>
          <w:t>he Shannon-index</w:t>
        </w:r>
        <w:r w:rsidR="00104D13">
          <w:rPr>
            <w:lang w:val="en-US"/>
          </w:rPr>
          <w:t xml:space="preserve"> </w:t>
        </w:r>
        <w:r w:rsidR="00104D13" w:rsidRPr="00B61B61">
          <w:rPr>
            <w:lang w:val="en-US"/>
          </w:rPr>
          <w:t>recover</w:t>
        </w:r>
        <w:r w:rsidR="00104D13">
          <w:rPr>
            <w:lang w:val="en-US"/>
          </w:rPr>
          <w:t>ed</w:t>
        </w:r>
        <w:r w:rsidR="00104D13" w:rsidRPr="00B61B61">
          <w:rPr>
            <w:lang w:val="en-US"/>
          </w:rPr>
          <w:t xml:space="preserve"> latest after </w:t>
        </w:r>
        <w:r w:rsidR="00104D13">
          <w:rPr>
            <w:lang w:val="en-US"/>
          </w:rPr>
          <w:t>40</w:t>
        </w:r>
        <w:r w:rsidR="00104D13" w:rsidRPr="00B61B61">
          <w:rPr>
            <w:lang w:val="en-US"/>
          </w:rPr>
          <w:t xml:space="preserve"> years in the </w:t>
        </w:r>
      </w:ins>
      <w:ins w:id="2138" w:author="Ulrike Hiltner" w:date="2018-04-13T17:25:00Z">
        <w:r w:rsidR="004D4336">
          <w:rPr>
            <w:lang w:val="en-US"/>
          </w:rPr>
          <w:t xml:space="preserve">more </w:t>
        </w:r>
      </w:ins>
      <w:ins w:id="2139" w:author="Ulrike Hiltner" w:date="2018-04-13T16:54:00Z">
        <w:r w:rsidR="00104D13" w:rsidRPr="00B61B61">
          <w:rPr>
            <w:lang w:val="en-US"/>
          </w:rPr>
          <w:t>intense scenario</w:t>
        </w:r>
        <w:r w:rsidR="00104D13">
          <w:rPr>
            <w:lang w:val="en-US"/>
          </w:rPr>
          <w:t>s</w:t>
        </w:r>
        <w:r w:rsidR="00104D13" w:rsidRPr="00B61B61">
          <w:rPr>
            <w:lang w:val="en-US"/>
          </w:rPr>
          <w:t xml:space="preserve"> (</w:t>
        </w:r>
      </w:ins>
      <w:ins w:id="2140" w:author="Ulrike Hiltner" w:date="2018-04-13T17:25:00Z">
        <w:r w:rsidR="004D4336">
          <w:rPr>
            <w:lang w:val="en-US"/>
          </w:rPr>
          <w:t xml:space="preserve">e.g. </w:t>
        </w:r>
      </w:ins>
      <w:r w:rsidR="00D04626">
        <w:rPr>
          <w:i/>
          <w:lang w:val="en-US"/>
        </w:rPr>
        <w:t>DBH</w:t>
      </w:r>
      <w:ins w:id="2141" w:author="Ulrike Hiltner" w:date="2018-04-13T16:54:00Z">
        <w:r w:rsidR="00104D13">
          <w:rPr>
            <w:lang w:val="en-US"/>
          </w:rPr>
          <w:t xml:space="preserve"> of lower</w:t>
        </w:r>
        <w:r w:rsidR="00104D13" w:rsidRPr="00B61B61">
          <w:rPr>
            <w:lang w:val="en-US"/>
          </w:rPr>
          <w:t xml:space="preserve"> cutting threshold 0.</w:t>
        </w:r>
        <w:r w:rsidR="00104D13">
          <w:rPr>
            <w:lang w:val="en-US"/>
          </w:rPr>
          <w:t>1</w:t>
        </w:r>
        <w:r w:rsidR="00104D13" w:rsidRPr="00B61B61">
          <w:rPr>
            <w:lang w:val="en-US"/>
          </w:rPr>
          <w:t xml:space="preserve">m). </w:t>
        </w:r>
      </w:ins>
      <w:ins w:id="2142" w:author="Ulrike Hiltner" w:date="2018-04-13T17:26:00Z">
        <w:r w:rsidR="004D4336">
          <w:rPr>
            <w:lang w:val="en-US"/>
          </w:rPr>
          <w:t>Generally</w:t>
        </w:r>
      </w:ins>
      <w:ins w:id="2143" w:author="Ulrike Hiltner" w:date="2018-04-13T16:54:00Z">
        <w:r w:rsidR="00104D13">
          <w:rPr>
            <w:lang w:val="en-US"/>
          </w:rPr>
          <w:t xml:space="preserve">, the variables calculated on basis of the biomass (gross primary production, leaf area index) </w:t>
        </w:r>
        <w:r w:rsidR="00104D13" w:rsidRPr="00B61B61">
          <w:rPr>
            <w:lang w:val="en-US"/>
          </w:rPr>
          <w:t xml:space="preserve">took </w:t>
        </w:r>
        <w:r w:rsidR="00104D13">
          <w:rPr>
            <w:lang w:val="en-US"/>
          </w:rPr>
          <w:t>at least</w:t>
        </w:r>
        <w:r w:rsidR="00104D13" w:rsidRPr="00B61B61">
          <w:rPr>
            <w:lang w:val="en-US"/>
          </w:rPr>
          <w:t xml:space="preserve"> twice as long and the</w:t>
        </w:r>
        <w:r w:rsidR="00104D13">
          <w:rPr>
            <w:lang w:val="en-US"/>
          </w:rPr>
          <w:t xml:space="preserve"> aboveground</w:t>
        </w:r>
        <w:r w:rsidR="00104D13" w:rsidRPr="00B61B61">
          <w:rPr>
            <w:lang w:val="en-US"/>
          </w:rPr>
          <w:t xml:space="preserve"> biomass almost three times longer.</w:t>
        </w:r>
      </w:ins>
    </w:p>
    <w:p w:rsidR="00104D13" w:rsidRPr="00F74B9E" w:rsidRDefault="006103A6" w:rsidP="004D04AD">
      <w:pPr>
        <w:keepNext/>
        <w:jc w:val="center"/>
        <w:rPr>
          <w:ins w:id="2144" w:author="Ulrike Hiltner" w:date="2018-04-13T16:54:00Z"/>
          <w:lang w:val="en-US"/>
        </w:rPr>
      </w:pPr>
      <w:r>
        <w:rPr>
          <w:noProof/>
          <w:lang w:val="en-US"/>
        </w:rPr>
        <w:lastRenderedPageBreak/>
        <w:drawing>
          <wp:inline distT="0" distB="0" distL="0" distR="0" wp14:anchorId="799CE380" wp14:editId="12D0A196">
            <wp:extent cx="4305773" cy="1908000"/>
            <wp:effectExtent l="0" t="0" r="0" b="0"/>
            <wp:docPr id="10" name="Grafik 10" descr="C:\Users\hiltner\Arbeit\Diss\TP3_Publikationen\ArtikelTwo\dataOutput\figures\fig_5thDraft\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ltner\Arbeit\Diss\TP3_Publikationen\ArtikelTwo\dataOutput\figures\fig_5thDraft\Bild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5773" cy="1908000"/>
                    </a:xfrm>
                    <a:prstGeom prst="rect">
                      <a:avLst/>
                    </a:prstGeom>
                    <a:noFill/>
                    <a:ln>
                      <a:noFill/>
                    </a:ln>
                  </pic:spPr>
                </pic:pic>
              </a:graphicData>
            </a:graphic>
          </wp:inline>
        </w:drawing>
      </w:r>
    </w:p>
    <w:p w:rsidR="00104D13" w:rsidRPr="00F74B9E" w:rsidRDefault="00104D13" w:rsidP="00104D13">
      <w:pPr>
        <w:pStyle w:val="Beschriftung1"/>
        <w:rPr>
          <w:ins w:id="2145" w:author="Ulrike Hiltner" w:date="2018-04-13T16:54:00Z"/>
          <w:lang w:val="en-US"/>
        </w:rPr>
      </w:pPr>
      <w:bookmarkStart w:id="2146" w:name="_Ref511399864"/>
      <w:ins w:id="2147" w:author="Ulrike Hiltner" w:date="2018-04-13T16:54:00Z">
        <w:r w:rsidRPr="00F74B9E">
          <w:rPr>
            <w:lang w:val="en-US"/>
          </w:rPr>
          <w:t xml:space="preserve">Figure </w:t>
        </w:r>
        <w:bookmarkStart w:id="2148" w:name="_Ref508620296"/>
        <w:r>
          <w:fldChar w:fldCharType="begin"/>
        </w:r>
        <w:r w:rsidRPr="00F74B9E">
          <w:rPr>
            <w:lang w:val="en-US"/>
          </w:rPr>
          <w:instrText xml:space="preserve"> SEQ Figure \* ARABIC </w:instrText>
        </w:r>
        <w:r>
          <w:fldChar w:fldCharType="separate"/>
        </w:r>
      </w:ins>
      <w:ins w:id="2149" w:author="Ulrike Hiltner" w:date="2018-04-13T17:08:00Z">
        <w:r w:rsidR="000E0EE1">
          <w:rPr>
            <w:noProof/>
            <w:lang w:val="en-US"/>
          </w:rPr>
          <w:t>3</w:t>
        </w:r>
      </w:ins>
      <w:ins w:id="2150" w:author="Ulrike Hiltner" w:date="2018-04-13T16:54:00Z">
        <w:r>
          <w:fldChar w:fldCharType="end"/>
        </w:r>
        <w:bookmarkEnd w:id="2146"/>
        <w:bookmarkEnd w:id="2148"/>
        <w:r w:rsidRPr="00F74B9E">
          <w:rPr>
            <w:lang w:val="en-US"/>
          </w:rPr>
          <w:t xml:space="preserve">: </w:t>
        </w:r>
        <w:r w:rsidRPr="00F74B9E">
          <w:rPr>
            <w:rStyle w:val="CaptionZchn"/>
            <w:lang w:val="en-US"/>
          </w:rPr>
          <w:t xml:space="preserve">Evaluation of </w:t>
        </w:r>
      </w:ins>
      <w:ins w:id="2151" w:author="Ulrike Hiltner" w:date="2018-04-13T17:28:00Z">
        <w:r w:rsidR="004D4336">
          <w:rPr>
            <w:rStyle w:val="CaptionZchn"/>
            <w:lang w:val="en-US"/>
          </w:rPr>
          <w:t>different management strategies</w:t>
        </w:r>
      </w:ins>
      <w:ins w:id="2152" w:author="Ulrike Hiltner" w:date="2018-04-13T17:29:00Z">
        <w:r w:rsidR="004D4336">
          <w:rPr>
            <w:rStyle w:val="CaptionZchn"/>
            <w:lang w:val="en-US"/>
          </w:rPr>
          <w:t xml:space="preserve"> in a set of logging scenarios</w:t>
        </w:r>
      </w:ins>
      <w:ins w:id="2153" w:author="Ulrike Hiltner" w:date="2018-04-13T16:54:00Z">
        <w:r w:rsidRPr="00F74B9E">
          <w:rPr>
            <w:rStyle w:val="CaptionZchn"/>
            <w:lang w:val="en-US"/>
          </w:rPr>
          <w:t xml:space="preserve">. </w:t>
        </w:r>
      </w:ins>
      <w:ins w:id="2154" w:author="Ulrike Hiltner" w:date="2018-04-13T17:31:00Z">
        <w:r w:rsidR="00AD4545">
          <w:rPr>
            <w:rStyle w:val="CaptionZchn"/>
            <w:lang w:val="en-US"/>
          </w:rPr>
          <w:t xml:space="preserve">(a.) </w:t>
        </w:r>
      </w:ins>
      <w:ins w:id="2155" w:author="Ulrike Hiltner" w:date="2018-04-13T16:54:00Z">
        <w:r w:rsidRPr="00F74B9E">
          <w:rPr>
            <w:rStyle w:val="CaptionZchn"/>
            <w:lang w:val="en-US"/>
          </w:rPr>
          <w:t xml:space="preserve">Development of the mean recovery time of different forest </w:t>
        </w:r>
      </w:ins>
      <w:ins w:id="2156" w:author="Ulrike Hiltner" w:date="2018-04-13T17:29:00Z">
        <w:r w:rsidR="004D4336">
          <w:rPr>
            <w:rStyle w:val="CaptionZchn"/>
            <w:lang w:val="en-US"/>
          </w:rPr>
          <w:t>variables</w:t>
        </w:r>
      </w:ins>
      <w:ins w:id="2157" w:author="Ulrike Hiltner" w:date="2018-04-13T16:54:00Z">
        <w:r w:rsidRPr="00F74B9E">
          <w:rPr>
            <w:rStyle w:val="CaptionZchn"/>
            <w:lang w:val="en-US"/>
          </w:rPr>
          <w:t xml:space="preserve"> (aboveground biomass, gross primary productivity, leaf area index, and Shannon index) depicted in relation to the </w:t>
        </w:r>
      </w:ins>
      <w:ins w:id="2158" w:author="Ulrike Hiltner" w:date="2018-04-13T17:30:00Z">
        <w:r w:rsidR="004D4336">
          <w:rPr>
            <w:rStyle w:val="CaptionZchn"/>
            <w:lang w:val="en-US"/>
          </w:rPr>
          <w:t>logging intensity (</w:t>
        </w:r>
      </w:ins>
      <w:r w:rsidR="00D04626">
        <w:rPr>
          <w:rStyle w:val="CaptionZchn"/>
          <w:lang w:val="en-US"/>
        </w:rPr>
        <w:t>DBH</w:t>
      </w:r>
      <w:ins w:id="2159" w:author="Ulrike Hiltner" w:date="2018-04-13T17:30:00Z">
        <w:r w:rsidR="004D4336">
          <w:rPr>
            <w:rStyle w:val="CaptionZchn"/>
            <w:lang w:val="en-US"/>
          </w:rPr>
          <w:t xml:space="preserve"> of lower cutting threshold)</w:t>
        </w:r>
      </w:ins>
      <w:ins w:id="2160" w:author="Ulrike Hiltner" w:date="2018-04-13T16:54:00Z">
        <w:r w:rsidRPr="00F74B9E">
          <w:rPr>
            <w:rStyle w:val="CaptionZchn"/>
            <w:lang w:val="en-US"/>
          </w:rPr>
          <w:t xml:space="preserve">. The dots correspond to the </w:t>
        </w:r>
      </w:ins>
      <w:ins w:id="2161" w:author="Ulrike Hiltner" w:date="2018-04-13T17:31:00Z">
        <w:r w:rsidR="004D4336">
          <w:rPr>
            <w:rStyle w:val="CaptionZchn"/>
            <w:lang w:val="en-US"/>
          </w:rPr>
          <w:t>recovery</w:t>
        </w:r>
      </w:ins>
      <w:ins w:id="2162" w:author="Ulrike Hiltner" w:date="2018-04-13T16:54:00Z">
        <w:r w:rsidRPr="00F74B9E">
          <w:rPr>
            <w:rStyle w:val="CaptionZchn"/>
            <w:lang w:val="en-US"/>
          </w:rPr>
          <w:t xml:space="preserve"> time of each variable determined from the simulation scenarios. The trend lines were derived by modeling the nearest least squares of a logarithmic </w:t>
        </w:r>
      </w:ins>
      <w:r w:rsidR="00D04626">
        <w:rPr>
          <w:rStyle w:val="CaptionZchn"/>
          <w:lang w:val="en-US"/>
        </w:rPr>
        <w:t>DBH</w:t>
      </w:r>
      <w:ins w:id="2163" w:author="Ulrike Hiltner" w:date="2018-04-13T16:54:00Z">
        <w:r w:rsidRPr="00F74B9E">
          <w:rPr>
            <w:rStyle w:val="CaptionZchn"/>
            <w:lang w:val="en-US"/>
          </w:rPr>
          <w:t>.</w:t>
        </w:r>
      </w:ins>
      <w:ins w:id="2164" w:author="Ulrike Hiltner" w:date="2018-04-13T17:31:00Z">
        <w:r w:rsidR="00AD4545">
          <w:rPr>
            <w:rStyle w:val="CaptionZchn"/>
            <w:lang w:val="en-US"/>
          </w:rPr>
          <w:t xml:space="preserve"> (b.) </w:t>
        </w:r>
      </w:ins>
      <w:ins w:id="2165" w:author="Ulrike Hiltner" w:date="2018-04-13T17:34:00Z">
        <w:r w:rsidR="0005446A">
          <w:rPr>
            <w:rStyle w:val="CaptionZchn"/>
            <w:lang w:val="en-US"/>
          </w:rPr>
          <w:t>Comparison of m</w:t>
        </w:r>
      </w:ins>
      <w:ins w:id="2166" w:author="Ulrike Hiltner" w:date="2018-04-13T17:32:00Z">
        <w:r w:rsidR="00AD4545">
          <w:rPr>
            <w:rStyle w:val="CaptionZchn"/>
            <w:lang w:val="en-US"/>
          </w:rPr>
          <w:t xml:space="preserve">ean recovery times </w:t>
        </w:r>
      </w:ins>
      <w:ins w:id="2167" w:author="Ulrike Hiltner" w:date="2018-04-13T17:35:00Z">
        <w:r w:rsidR="0005446A">
          <w:rPr>
            <w:rStyle w:val="CaptionZchn"/>
            <w:lang w:val="en-US"/>
          </w:rPr>
          <w:t>for the moderate and intense logging scenarios (</w:t>
        </w:r>
      </w:ins>
      <w:r w:rsidR="00D04626">
        <w:rPr>
          <w:rStyle w:val="CaptionZchn"/>
          <w:lang w:val="en-US"/>
        </w:rPr>
        <w:t>DBH</w:t>
      </w:r>
      <w:ins w:id="2168" w:author="Ulrike Hiltner" w:date="2018-04-13T17:35:00Z">
        <w:r w:rsidR="0005446A">
          <w:rPr>
            <w:rStyle w:val="CaptionZchn"/>
            <w:lang w:val="en-US"/>
          </w:rPr>
          <w:t xml:space="preserve"> lower cutting threshold 0.55</w:t>
        </w:r>
      </w:ins>
      <w:r w:rsidR="006103A6">
        <w:rPr>
          <w:rStyle w:val="CaptionZchn"/>
          <w:lang w:val="en-US"/>
        </w:rPr>
        <w:t>,</w:t>
      </w:r>
      <w:ins w:id="2169" w:author="Ulrike Hiltner" w:date="2018-04-13T17:35:00Z">
        <w:r w:rsidR="0005446A">
          <w:rPr>
            <w:rStyle w:val="CaptionZchn"/>
            <w:lang w:val="en-US"/>
          </w:rPr>
          <w:t xml:space="preserve"> 0.1m) regarding</w:t>
        </w:r>
      </w:ins>
      <w:ins w:id="2170" w:author="Ulrike Hiltner" w:date="2018-04-13T17:33:00Z">
        <w:r w:rsidR="00AD4545">
          <w:rPr>
            <w:rStyle w:val="CaptionZchn"/>
            <w:lang w:val="en-US"/>
          </w:rPr>
          <w:t xml:space="preserve"> the</w:t>
        </w:r>
      </w:ins>
      <w:ins w:id="2171" w:author="Ulrike Hiltner" w:date="2018-04-13T17:35:00Z">
        <w:r w:rsidR="0005446A">
          <w:rPr>
            <w:rStyle w:val="CaptionZchn"/>
            <w:lang w:val="en-US"/>
          </w:rPr>
          <w:t>se</w:t>
        </w:r>
      </w:ins>
      <w:ins w:id="2172" w:author="Ulrike Hiltner" w:date="2018-04-13T17:33:00Z">
        <w:r w:rsidR="00AD4545">
          <w:rPr>
            <w:rStyle w:val="CaptionZchn"/>
            <w:lang w:val="en-US"/>
          </w:rPr>
          <w:t xml:space="preserve"> examined variables.</w:t>
        </w:r>
      </w:ins>
      <w:r w:rsidR="004D04AD">
        <w:rPr>
          <w:rStyle w:val="CaptionZchn"/>
          <w:lang w:val="en-US"/>
        </w:rPr>
        <w:t xml:space="preserve"> The dashed line indicates French Guiana’s official 65-years cutting cycle.</w:t>
      </w:r>
    </w:p>
    <w:commentRangeStart w:id="2173"/>
    <w:commentRangeStart w:id="2174"/>
    <w:commentRangeStart w:id="2175"/>
    <w:p w:rsidR="00F039C1" w:rsidDel="008E1C15" w:rsidRDefault="00B909D1">
      <w:pPr>
        <w:rPr>
          <w:del w:id="2176" w:author="Ulrike Hiltner" w:date="2018-03-06T17:38:00Z"/>
          <w:lang w:val="en-US"/>
        </w:rPr>
        <w:pPrChange w:id="2177" w:author="Ulrike Hiltner" w:date="2018-03-06T17:08:00Z">
          <w:pPr>
            <w:pStyle w:val="Beschriftung1"/>
            <w:tabs>
              <w:tab w:val="left" w:pos="6663"/>
            </w:tabs>
          </w:pPr>
        </w:pPrChange>
      </w:pPr>
      <w:del w:id="2178" w:author="Ulrike Hiltner" w:date="2018-03-06T18:55:00Z">
        <w:r w:rsidDel="00C27E6C">
          <w:rPr>
            <w:noProof/>
            <w:lang w:val="en-US"/>
          </w:rPr>
          <mc:AlternateContent>
            <mc:Choice Requires="wpg">
              <w:drawing>
                <wp:anchor distT="0" distB="0" distL="114300" distR="114300" simplePos="0" relativeHeight="251659264" behindDoc="0" locked="0" layoutInCell="1" allowOverlap="1" wp14:anchorId="44A15ABC" wp14:editId="7D22C099">
                  <wp:simplePos x="0" y="0"/>
                  <wp:positionH relativeFrom="column">
                    <wp:posOffset>-3175</wp:posOffset>
                  </wp:positionH>
                  <wp:positionV relativeFrom="paragraph">
                    <wp:posOffset>-3810</wp:posOffset>
                  </wp:positionV>
                  <wp:extent cx="5934974" cy="1980000"/>
                  <wp:effectExtent l="0" t="0" r="8890" b="1270"/>
                  <wp:wrapSquare wrapText="bothSides"/>
                  <wp:docPr id="13" name="Gruppieren 13"/>
                  <wp:cNvGraphicFramePr/>
                  <a:graphic xmlns:a="http://schemas.openxmlformats.org/drawingml/2006/main">
                    <a:graphicData uri="http://schemas.microsoft.com/office/word/2010/wordprocessingGroup">
                      <wpg:wgp>
                        <wpg:cNvGrpSpPr/>
                        <wpg:grpSpPr>
                          <a:xfrm>
                            <a:off x="0" y="0"/>
                            <a:ext cx="5934974" cy="1980000"/>
                            <a:chOff x="0" y="0"/>
                            <a:chExt cx="5934974" cy="1984076"/>
                          </a:xfrm>
                        </wpg:grpSpPr>
                        <pic:pic xmlns:pic="http://schemas.openxmlformats.org/drawingml/2006/picture">
                          <pic:nvPicPr>
                            <pic:cNvPr id="12" name="Grafik 1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959525" y="0"/>
                              <a:ext cx="1975449" cy="1984076"/>
                            </a:xfrm>
                            <a:prstGeom prst="rect">
                              <a:avLst/>
                            </a:prstGeom>
                          </pic:spPr>
                        </pic:pic>
                        <pic:pic xmlns:pic="http://schemas.openxmlformats.org/drawingml/2006/picture">
                          <pic:nvPicPr>
                            <pic:cNvPr id="11" name="Grafik 1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0898" cy="1984076"/>
                            </a:xfrm>
                            <a:prstGeom prst="rect">
                              <a:avLst/>
                            </a:prstGeom>
                          </pic:spPr>
                        </pic:pic>
                      </wpg:wgp>
                    </a:graphicData>
                  </a:graphic>
                  <wp14:sizeRelV relativeFrom="margin">
                    <wp14:pctHeight>0</wp14:pctHeight>
                  </wp14:sizeRelV>
                </wp:anchor>
              </w:drawing>
            </mc:Choice>
            <mc:Fallback>
              <w:pict>
                <v:group id="Gruppieren 13" o:spid="_x0000_s1026" style="position:absolute;margin-left:-.25pt;margin-top:-.3pt;width:467.3pt;height:155.9pt;z-index:251659264;mso-height-relative:margin" coordsize="59349,19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 o:spid="_x0000_s1027" type="#_x0000_t75" style="position:absolute;left:39595;width:19754;height:1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EWPi+AAAA2wAAAA8AAABkcnMvZG93bnJldi54bWxET8uqwjAQ3Qv+QxjBnU3tQqQaRS5cEBTf&#10;uB6auW25zaQ0sa1/bwTB3RzOc5br3lSipcaVlhVMoxgEcWZ1ybmC2/V3MgfhPLLGyjIpeJKD9Wo4&#10;WGKqbcdnai8+FyGEXYoKCu/rVEqXFWTQRbYmDtyfbQz6AJtc6ga7EG4qmcTxTBosOTQUWNNPQdn/&#10;5WEU8O3w2B51fNh39/tJJrusnW3mSo1H/WYBwlPvv+KPe6vD/ATev4QD5Oo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lEWPi+AAAA2wAAAA8AAAAAAAAAAAAAAAAAnwIAAGRy&#10;cy9kb3ducmV2LnhtbFBLBQYAAAAABAAEAPcAAACKAwAAAAA=&#10;">
                    <v:imagedata r:id="rId16" o:title=""/>
                    <v:path arrowok="t"/>
                  </v:shape>
                  <v:shape id="Grafik 11" o:spid="_x0000_s1028" type="#_x0000_t75" style="position:absolute;width:39508;height:19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RIcm/AAAA2wAAAA8AAABkcnMvZG93bnJldi54bWxET8uqwjAQ3V/wH8IIdyOaekGRahQRfCzc&#10;3Cq4HZKxLTaT0sRa/94Igrs5nOcsVp2tREuNLx0rGI8SEMTamZJzBefTdjgD4QOywcoxKXiSh9Wy&#10;97PA1LgH/1ObhVzEEPYpKihCqFMpvS7Ioh+5mjhyV9dYDBE2uTQNPmK4reRfkkylxZJjQ4E1bQrS&#10;t+xuFWQ7lHt9GUzbQzt45kk44mStlfrtd+s5iEBd+Io/7oOJ88fw/iUeIJ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bkSHJvwAAANsAAAAPAAAAAAAAAAAAAAAAAJ8CAABk&#10;cnMvZG93bnJldi54bWxQSwUGAAAAAAQABAD3AAAAiwMAAAAA&#10;">
                    <v:imagedata r:id="rId17" o:title=""/>
                    <v:path arrowok="t"/>
                  </v:shape>
                  <w10:wrap type="square"/>
                </v:group>
              </w:pict>
            </mc:Fallback>
          </mc:AlternateContent>
        </w:r>
      </w:del>
      <w:bookmarkStart w:id="2179" w:name="_Ref508620079"/>
      <w:commentRangeEnd w:id="2173"/>
      <w:commentRangeEnd w:id="2174"/>
      <w:del w:id="2180" w:author="Ulrike Hiltner" w:date="2018-03-12T12:13:00Z">
        <w:r w:rsidDel="00896708">
          <w:rPr>
            <w:rStyle w:val="Kommentarzeichen"/>
          </w:rPr>
          <w:commentReference w:id="2173"/>
        </w:r>
        <w:r w:rsidDel="00896708">
          <w:rPr>
            <w:rStyle w:val="Kommentarzeichen"/>
          </w:rPr>
          <w:commentReference w:id="2174"/>
        </w:r>
      </w:del>
      <w:bookmarkEnd w:id="2179"/>
    </w:p>
    <w:p w:rsidR="003A2E5F" w:rsidRPr="0053233F" w:rsidDel="00C33AB3" w:rsidRDefault="003A2E5F">
      <w:pPr>
        <w:pStyle w:val="berschrift1"/>
        <w:rPr>
          <w:del w:id="2181" w:author="Ulrike Hiltner" w:date="2018-03-06T09:55:00Z"/>
        </w:rPr>
      </w:pPr>
    </w:p>
    <w:p w:rsidR="00D7084D" w:rsidRPr="0053233F" w:rsidDel="00B96F6A" w:rsidRDefault="00450098">
      <w:pPr>
        <w:pStyle w:val="berschrift1"/>
        <w:rPr>
          <w:del w:id="2182" w:author="Ulrike Hiltner" w:date="2018-03-05T16:20:00Z"/>
        </w:rPr>
        <w:pPrChange w:id="2183" w:author="Ulrike Hiltner" w:date="2018-03-12T12:37:00Z">
          <w:pPr>
            <w:pStyle w:val="berschrift2"/>
          </w:pPr>
        </w:pPrChange>
      </w:pPr>
      <w:bookmarkStart w:id="2184" w:name="header3.1"/>
      <w:bookmarkEnd w:id="2184"/>
      <w:del w:id="2185" w:author="Ulrike Hiltner" w:date="2018-03-05T16:20:00Z">
        <w:r w:rsidRPr="0053233F" w:rsidDel="00B96F6A">
          <w:delText xml:space="preserve">3.1. </w:delText>
        </w:r>
        <w:commentRangeStart w:id="2186"/>
        <w:r w:rsidRPr="0053233F" w:rsidDel="00B96F6A">
          <w:delText>Model calibration</w:delText>
        </w:r>
        <w:commentRangeEnd w:id="2186"/>
        <w:r w:rsidR="00A72A01" w:rsidRPr="002C753F" w:rsidDel="00B96F6A">
          <w:rPr>
            <w:rStyle w:val="Kommentarzeichen"/>
          </w:rPr>
          <w:commentReference w:id="2186"/>
        </w:r>
      </w:del>
    </w:p>
    <w:p w:rsidR="00D7084D" w:rsidRPr="0053233F" w:rsidDel="00B96F6A" w:rsidRDefault="00450098">
      <w:pPr>
        <w:pStyle w:val="berschrift1"/>
        <w:rPr>
          <w:del w:id="2187" w:author="Ulrike Hiltner" w:date="2018-03-05T16:20:00Z"/>
        </w:rPr>
        <w:pPrChange w:id="2188" w:author="Ulrike Hiltner" w:date="2018-03-12T12:37:00Z">
          <w:pPr/>
        </w:pPrChange>
      </w:pPr>
      <w:del w:id="2189" w:author="Ulrike Hiltner" w:date="2018-03-05T16:20:00Z">
        <w:r w:rsidRPr="0053233F" w:rsidDel="00B96F6A">
          <w:delText xml:space="preserve">The first research question was answered: The forest model mapped the structure of the undisturbed growth dynamics of the forest. This applies to a mature forest stand in the equilibrium phase at the test site of Paracou. The forest model was able to describe both the structure of the stand, i. e. the tree species composition and tree size distribution, as well as the growth dynamics, i. e. the succession, over the simulated period of time. In order to obtain this result, the distributions of the </w:delText>
        </w:r>
        <w:r w:rsidRPr="0053233F" w:rsidDel="00B96F6A">
          <w:rPr>
            <w:i/>
          </w:rPr>
          <w:delText>PFT</w:delText>
        </w:r>
        <w:r w:rsidRPr="0053233F" w:rsidDel="00B96F6A">
          <w:delText xml:space="preserve">-specific mean attribute values of the aboveground biomass, basal area of each functional species group </w:delText>
        </w:r>
        <w:r w:rsidRPr="0053233F" w:rsidDel="00B96F6A">
          <w:rPr>
            <w:i/>
          </w:rPr>
          <w:delText>pft</w:delText>
        </w:r>
        <w:r w:rsidRPr="0053233F" w:rsidDel="00B96F6A">
          <w:delText xml:space="preserve"> were taken into account during manual calibration. Subsequently, in automated fine-tuning with the </w:delText>
        </w:r>
        <w:r w:rsidRPr="0053233F" w:rsidDel="00B96F6A">
          <w:rPr>
            <w:i/>
          </w:rPr>
          <w:delText>DDS</w:delText>
        </w:r>
        <w:r w:rsidRPr="0053233F" w:rsidDel="00B96F6A">
          <w:delText xml:space="preserve"> method (Lehmann and Huth 2015), the deviations between simulated and observed distribution of the number of stems per trunk diameter class (class width: 0.1 m) were minimized. The choice of the appropriate cost function played an important role </w:delText>
        </w:r>
        <w:r w:rsidR="00C41B75" w:rsidRPr="0053233F" w:rsidDel="00B96F6A">
          <w:rPr>
            <w:rFonts w:asciiTheme="majorHAnsi" w:hAnsiTheme="majorHAnsi"/>
            <w:color w:val="4F81BD" w:themeColor="accent1"/>
            <w:sz w:val="26"/>
            <w:szCs w:val="26"/>
          </w:rPr>
          <w:fldChar w:fldCharType="begin"/>
        </w:r>
        <w:r w:rsidR="00C41B75" w:rsidRPr="0053233F" w:rsidDel="00B96F6A">
          <w:rPr>
            <w:rFonts w:asciiTheme="majorHAnsi" w:hAnsiTheme="majorHAnsi"/>
            <w:color w:val="4F81BD" w:themeColor="accent1"/>
            <w:sz w:val="26"/>
            <w:szCs w:val="26"/>
            <w:rPrChange w:id="2190" w:author="Ulrike Hiltner" w:date="2018-03-07T12:13:00Z">
              <w:rPr/>
            </w:rPrChange>
          </w:rPr>
          <w:delInstrText xml:space="preserve"> HYPERLINK \l "headerA1" \h </w:delInstrText>
        </w:r>
        <w:r w:rsidR="00C41B75" w:rsidRPr="0053233F" w:rsidDel="00B96F6A">
          <w:rPr>
            <w:rFonts w:asciiTheme="majorHAnsi" w:hAnsiTheme="majorHAnsi"/>
            <w:color w:val="4F81BD" w:themeColor="accent1"/>
            <w:sz w:val="26"/>
            <w:szCs w:val="26"/>
          </w:rPr>
          <w:fldChar w:fldCharType="separate"/>
        </w:r>
        <w:r w:rsidRPr="0053233F" w:rsidDel="00B96F6A">
          <w:delText>(Appendix A1)</w:delText>
        </w:r>
        <w:r w:rsidR="00C41B75" w:rsidRPr="0053233F" w:rsidDel="00B96F6A">
          <w:rPr>
            <w:rFonts w:asciiTheme="majorHAnsi" w:hAnsiTheme="majorHAnsi"/>
            <w:color w:val="4F81BD" w:themeColor="accent1"/>
            <w:sz w:val="26"/>
            <w:szCs w:val="26"/>
          </w:rPr>
          <w:fldChar w:fldCharType="end"/>
        </w:r>
        <w:r w:rsidRPr="0053233F" w:rsidDel="00B96F6A">
          <w:delText>.</w:delText>
        </w:r>
      </w:del>
    </w:p>
    <w:p w:rsidR="00D7084D" w:rsidRPr="0053233F" w:rsidDel="00B96F6A" w:rsidRDefault="00450098">
      <w:pPr>
        <w:pStyle w:val="berschrift1"/>
        <w:rPr>
          <w:del w:id="2191" w:author="Ulrike Hiltner" w:date="2018-03-05T16:20:00Z"/>
        </w:rPr>
        <w:pPrChange w:id="2192" w:author="Ulrike Hiltner" w:date="2018-03-12T12:37:00Z">
          <w:pPr/>
        </w:pPrChange>
      </w:pPr>
      <w:del w:id="2193" w:author="Ulrike Hiltner" w:date="2018-03-05T16:20:00Z">
        <w:r w:rsidRPr="0053233F" w:rsidDel="00B96F6A">
          <w:delText xml:space="preserve">Fig. 3.1 shows the calibration results for the aboveground biomass </w:delText>
        </w:r>
        <w:r w:rsidRPr="0053233F" w:rsidDel="00B96F6A">
          <w:rPr>
            <w:i/>
          </w:rPr>
          <w:delText>agb</w:delText>
        </w:r>
        <w:r w:rsidRPr="0053233F" w:rsidDel="00B96F6A">
          <w:delText xml:space="preserve"> and basal area </w:delText>
        </w:r>
        <w:r w:rsidRPr="0053233F" w:rsidDel="00B96F6A">
          <w:rPr>
            <w:i/>
          </w:rPr>
          <w:delText>ba</w:delText>
        </w:r>
        <w:r w:rsidRPr="0053233F" w:rsidDel="00B96F6A">
          <w:delText xml:space="preserve">. It can be seen that both the observed and simulated attribute values are affected by a certain variability represented by the standard deviation </w:delText>
        </w:r>
        <w:r w:rsidRPr="0053233F" w:rsidDel="00B96F6A">
          <w:rPr>
            <w:i/>
          </w:rPr>
          <w:delText>sd</w:delText>
        </w:r>
        <w:r w:rsidRPr="0053233F" w:rsidDel="00B96F6A">
          <w:delText xml:space="preserve">. The reason for this is that the data basis was subject to stochasticity, which is inherent in the natural dynamics of growth processes. Firstly, we compared the observed and simulated attribute values of the aboveground biomass over time in order to evaluate the succession dynamics of the individual species groups (Fig. 3.1.a). Only simulation results of the equilibrium phase of the forest stand were taken into account (simulated time &gt; 333 a). The simulated succession of the aboveground biomass per </w:delText>
        </w:r>
        <w:r w:rsidRPr="0053233F" w:rsidDel="00B96F6A">
          <w:rPr>
            <w:i/>
          </w:rPr>
          <w:delText>PFT</w:delText>
        </w:r>
        <w:r w:rsidRPr="0053233F" w:rsidDel="00B96F6A">
          <w:delText xml:space="preserve"> was consistent. At the beginning of the simulation time, the fast-growing pioneer species and, most recently, the slow-growing climate species first established themselves on the treeless area; the intermediary </w:delText>
        </w:r>
        <w:r w:rsidRPr="0053233F" w:rsidDel="00B96F6A">
          <w:rPr>
            <w:i/>
          </w:rPr>
          <w:delText>PFT</w:delText>
        </w:r>
        <w:r w:rsidRPr="0053233F" w:rsidDel="00B96F6A">
          <w:delText xml:space="preserve">s followed in between. Secondly, we compared the simulated and observed mean basal area (Fig. 3.1.b). In this case, it was optimal if attribute value pairs were exactly on the bisectors of the angle. This defined optimum was difficult to achieve during model calibration due to non-linear relationships between model processes. For this reason, tolerance limits were allowed within which the model had to reproduce reality with sufficient accuracy. This tolerance limit was defined as follows: The simulated attribute values should be within the range of the observed variability </w:delText>
        </w:r>
        <w:r w:rsidRPr="0053233F" w:rsidDel="00B96F6A">
          <w:rPr>
            <w:i/>
          </w:rPr>
          <w:delText>sd</w:delText>
        </w:r>
        <w:r w:rsidRPr="0053233F" w:rsidDel="00B96F6A">
          <w:rPr>
            <w:i/>
            <w:vertAlign w:val="subscript"/>
          </w:rPr>
          <w:delText>obs</w:delText>
        </w:r>
        <w:r w:rsidRPr="0053233F" w:rsidDel="00B96F6A">
          <w:delText>. The observed standard deviation of the attributes was therefore projected on the simulation results (</w:delText>
        </w:r>
        <m:oMath>
          <m:r>
            <m:rPr>
              <m:sty m:val="bi"/>
            </m:rPr>
            <w:rPr>
              <w:rFonts w:ascii="Cambria Math" w:hAnsi="Cambria Math"/>
            </w:rPr>
            <m:t>s</m:t>
          </m:r>
          <m:sSub>
            <m:sSubPr>
              <m:ctrlPr>
                <w:rPr>
                  <w:rFonts w:ascii="Cambria Math" w:hAnsi="Cambria Math"/>
                </w:rPr>
              </m:ctrlPr>
            </m:sSubPr>
            <m:e>
              <m:r>
                <m:rPr>
                  <m:sty m:val="bi"/>
                </m:rPr>
                <w:rPr>
                  <w:rFonts w:ascii="Cambria Math" w:hAnsi="Cambria Math"/>
                </w:rPr>
                <m:t>d</m:t>
              </m:r>
            </m:e>
            <m:sub>
              <m:r>
                <m:rPr>
                  <m:sty m:val="bi"/>
                </m:rPr>
                <w:rPr>
                  <w:rFonts w:ascii="Cambria Math" w:hAnsi="Cambria Math"/>
                </w:rPr>
                <m:t>sim</m:t>
              </m:r>
            </m:sub>
          </m:sSub>
          <m:r>
            <m:rPr>
              <m:sty m:val="bi"/>
            </m:rPr>
            <w:rPr>
              <w:rFonts w:ascii="Cambria Math" w:hAnsi="Cambria Math"/>
            </w:rPr>
            <m:t>=s</m:t>
          </m:r>
          <m:sSub>
            <m:sSubPr>
              <m:ctrlPr>
                <w:rPr>
                  <w:rFonts w:ascii="Cambria Math" w:hAnsi="Cambria Math"/>
                </w:rPr>
              </m:ctrlPr>
            </m:sSubPr>
            <m:e>
              <m:r>
                <m:rPr>
                  <m:sty m:val="bi"/>
                </m:rPr>
                <w:rPr>
                  <w:rFonts w:ascii="Cambria Math" w:hAnsi="Cambria Math"/>
                </w:rPr>
                <m:t>d</m:t>
              </m:r>
            </m:e>
            <m:sub>
              <m:r>
                <m:rPr>
                  <m:sty m:val="bi"/>
                </m:rPr>
                <w:rPr>
                  <w:rFonts w:ascii="Cambria Math" w:hAnsi="Cambria Math"/>
                </w:rPr>
                <m:t>obs</m:t>
              </m:r>
            </m:sub>
          </m:sSub>
        </m:oMath>
        <w:r w:rsidRPr="0053233F" w:rsidDel="00B96F6A">
          <w:delText xml:space="preserve">). This resulted in the grey confidence range for the attribute value of the total stand. To show the reliability of all </w:delText>
        </w:r>
        <w:r w:rsidRPr="0053233F" w:rsidDel="00B96F6A">
          <w:rPr>
            <w:i/>
          </w:rPr>
          <w:delText>PFT</w:delText>
        </w:r>
        <w:r w:rsidRPr="0053233F" w:rsidDel="00B96F6A">
          <w:delText>-specific attribute values, this confidence range was projected by centric stretching as a percentage of the origin. Our forest model of the Paracou site overestimated the total mean of observed aboveground biomass (418.0 t</w:delText>
        </w:r>
        <w:r w:rsidRPr="0053233F" w:rsidDel="00B96F6A">
          <w:rPr>
            <w:vertAlign w:val="subscript"/>
          </w:rPr>
          <w:delText>ODM</w:delText>
        </w:r>
        <w:r w:rsidRPr="0053233F" w:rsidDel="00B96F6A">
          <w:delText>/ha) slightly by 5% and the total mean of the observed basal area (30.72 m</w:delText>
        </w:r>
        <w:r w:rsidRPr="0053233F" w:rsidDel="00B96F6A">
          <w:rPr>
            <w:vertAlign w:val="superscript"/>
          </w:rPr>
          <w:delText>2</w:delText>
        </w:r>
        <w:r w:rsidRPr="0053233F" w:rsidDel="00B96F6A">
          <w:delText xml:space="preserve">/ha) by 9%. The deviations between observed and simulated attributes of the </w:delText>
        </w:r>
        <w:r w:rsidRPr="0053233F" w:rsidDel="00B96F6A">
          <w:rPr>
            <w:i/>
          </w:rPr>
          <w:delText>PFT</w:delText>
        </w:r>
        <w:r w:rsidRPr="0053233F" w:rsidDel="00B96F6A">
          <w:delText xml:space="preserve">s of both the aboveground biomass and the basal area were less than the </w:delText>
        </w:r>
        <w:r w:rsidRPr="0053233F" w:rsidDel="00B96F6A">
          <w:rPr>
            <w:i/>
          </w:rPr>
          <w:delText>sd</w:delText>
        </w:r>
        <w:r w:rsidRPr="0053233F" w:rsidDel="00B96F6A">
          <w:rPr>
            <w:i/>
            <w:vertAlign w:val="subscript"/>
          </w:rPr>
          <w:delText>obs</w:delText>
        </w:r>
        <w:r w:rsidRPr="0053233F" w:rsidDel="00B96F6A">
          <w:delText xml:space="preserve">. Only the PFT3 and PFT7 exceeded the tolerance limits of the projected standard deviation. Since both </w:delText>
        </w:r>
        <w:r w:rsidRPr="0053233F" w:rsidDel="00B96F6A">
          <w:rPr>
            <w:i/>
          </w:rPr>
          <w:delText>PFT</w:delText>
        </w:r>
        <w:r w:rsidRPr="0053233F" w:rsidDel="00B96F6A">
          <w:delText xml:space="preserve">s had low attribute values, their overestimation was hardly noticeable at the entire stand level. The calibrated forest model served as a basis for the validation of the management module.Additionally, the differences in variance between the simulated and observed attribute values of each </w:delText>
        </w:r>
        <w:r w:rsidRPr="0053233F" w:rsidDel="00B96F6A">
          <w:rPr>
            <w:i/>
          </w:rPr>
          <w:delText>PFT</w:delText>
        </w:r>
        <w:r w:rsidRPr="0053233F" w:rsidDel="00B96F6A">
          <w:delText xml:space="preserve"> were very small, for both aboveground biomass (R</w:delText>
        </w:r>
        <w:r w:rsidRPr="0053233F" w:rsidDel="00B96F6A">
          <w:rPr>
            <w:vertAlign w:val="superscript"/>
          </w:rPr>
          <w:delText>2</w:delText>
        </w:r>
        <w:r w:rsidRPr="0053233F" w:rsidDel="00B96F6A">
          <w:delText xml:space="preserve"> 0.99444, rmse 4.65934) and the basal area (R</w:delText>
        </w:r>
        <w:r w:rsidRPr="0053233F" w:rsidDel="00B96F6A">
          <w:rPr>
            <w:vertAlign w:val="superscript"/>
          </w:rPr>
          <w:delText>2</w:delText>
        </w:r>
        <w:r w:rsidRPr="0053233F" w:rsidDel="00B96F6A">
          <w:delText xml:space="preserve"> 0.99416, rmse 0.33322).</w:delText>
        </w:r>
      </w:del>
    </w:p>
    <w:p w:rsidR="00D7084D" w:rsidRPr="0053233F" w:rsidDel="00B96F6A" w:rsidRDefault="00450098">
      <w:pPr>
        <w:pStyle w:val="berschrift1"/>
        <w:rPr>
          <w:del w:id="2194" w:author="Ulrike Hiltner" w:date="2018-03-05T16:20:00Z"/>
        </w:rPr>
        <w:pPrChange w:id="2195" w:author="Ulrike Hiltner" w:date="2018-03-12T12:37:00Z">
          <w:pPr/>
        </w:pPrChange>
      </w:pPr>
      <w:del w:id="2196" w:author="Ulrike Hiltner" w:date="2018-03-05T16:20:00Z">
        <w:r w:rsidRPr="0053233F" w:rsidDel="00B96F6A">
          <w:rPr>
            <w:rFonts w:asciiTheme="majorHAnsi" w:hAnsiTheme="majorHAnsi"/>
            <w:noProof/>
            <w:color w:val="4F81BD" w:themeColor="accent1"/>
            <w:sz w:val="26"/>
            <w:szCs w:val="26"/>
          </w:rPr>
          <w:drawing>
            <wp:inline distT="0" distB="0" distL="0" distR="0" wp14:anchorId="3943B9C6" wp14:editId="763AB512">
              <wp:extent cx="4620126" cy="202130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fig31-1.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620126" cy="2021305"/>
                      </a:xfrm>
                      <a:prstGeom prst="rect">
                        <a:avLst/>
                      </a:prstGeom>
                      <a:noFill/>
                      <a:ln w="9525">
                        <a:noFill/>
                        <a:headEnd/>
                        <a:tailEnd/>
                      </a:ln>
                    </pic:spPr>
                  </pic:pic>
                </a:graphicData>
              </a:graphic>
            </wp:inline>
          </w:drawing>
        </w:r>
        <w:r w:rsidRPr="0053233F" w:rsidDel="00B96F6A">
          <w:delText xml:space="preserve">  Fig 3.1: Calibration results. Comparison between the observed (dots) and simulated (line graphs) aboveground biomass development (a.) as well as the mean basal area (b.) for each plant functional type </w:delText>
        </w:r>
        <w:r w:rsidRPr="0053233F" w:rsidDel="00B96F6A">
          <w:rPr>
            <w:i/>
          </w:rPr>
          <w:delText>PFT</w:delText>
        </w:r>
        <w:r w:rsidRPr="0053233F" w:rsidDel="00B96F6A">
          <w:delText xml:space="preserve"> and the total stand. Light-demanding pioneers are reddish, shade-tolerant climate species are greenish, </w:delText>
        </w:r>
        <w:r w:rsidR="00B84CB7" w:rsidRPr="0053233F" w:rsidDel="00B96F6A">
          <w:delText>emergent</w:delText>
        </w:r>
        <w:r w:rsidRPr="0053233F" w:rsidDel="00B96F6A">
          <w:delText xml:space="preserve"> are violet, and intermediate species are bluish-colored. During model calibration, only simulation results of the years 333-1000 were taken into account. The simulated attribute values were within the range of the observed variability </w:delText>
        </w:r>
        <w:r w:rsidRPr="0053233F" w:rsidDel="00B96F6A">
          <w:rPr>
            <w:i/>
          </w:rPr>
          <w:delText>sd</w:delText>
        </w:r>
        <w:r w:rsidRPr="0053233F" w:rsidDel="00B96F6A">
          <w:rPr>
            <w:i/>
            <w:vertAlign w:val="subscript"/>
          </w:rPr>
          <w:delText>obs</w:delText>
        </w:r>
        <w:r w:rsidRPr="0053233F" w:rsidDel="00B96F6A">
          <w:delText>. Observed standard deviation of the attributes was then projected on the simulation results (grey area).</w:delText>
        </w:r>
      </w:del>
    </w:p>
    <w:p w:rsidR="00D7084D" w:rsidRPr="0053233F" w:rsidDel="00B96F6A" w:rsidRDefault="00450098">
      <w:pPr>
        <w:pStyle w:val="berschrift1"/>
        <w:rPr>
          <w:del w:id="2197" w:author="Ulrike Hiltner" w:date="2018-03-05T16:20:00Z"/>
        </w:rPr>
        <w:pPrChange w:id="2198" w:author="Ulrike Hiltner" w:date="2018-03-12T12:37:00Z">
          <w:pPr>
            <w:pStyle w:val="berschrift2"/>
          </w:pPr>
        </w:pPrChange>
      </w:pPr>
      <w:bookmarkStart w:id="2199" w:name="header3.2"/>
      <w:bookmarkEnd w:id="2199"/>
      <w:del w:id="2200" w:author="Ulrike Hiltner" w:date="2018-03-05T16:20:00Z">
        <w:r w:rsidRPr="0053233F" w:rsidDel="00B96F6A">
          <w:delText>3.2 Model validation: quantification of damage by selective logging</w:delText>
        </w:r>
      </w:del>
    </w:p>
    <w:p w:rsidR="00D7084D" w:rsidRPr="0053233F" w:rsidDel="00B96F6A" w:rsidRDefault="00450098">
      <w:pPr>
        <w:pStyle w:val="berschrift1"/>
        <w:rPr>
          <w:del w:id="2201" w:author="Ulrike Hiltner" w:date="2018-03-05T16:20:00Z"/>
        </w:rPr>
        <w:pPrChange w:id="2202" w:author="Ulrike Hiltner" w:date="2018-03-12T12:37:00Z">
          <w:pPr/>
        </w:pPrChange>
      </w:pPr>
      <w:del w:id="2203" w:author="Ulrike Hiltner" w:date="2018-03-05T16:20:00Z">
        <w:r w:rsidRPr="0053233F" w:rsidDel="00B96F6A">
          <w:delText xml:space="preserve">Decisive for the model validation was to objectively check whether the usage target had been achieved. Furthermore, model validation and verification should be successful independently of each other. Therefore, </w:delText>
        </w:r>
        <w:r w:rsidR="00B84CB7" w:rsidRPr="0053233F" w:rsidDel="00B96F6A">
          <w:delText>different</w:delText>
        </w:r>
        <w:r w:rsidRPr="0053233F" w:rsidDel="00B96F6A">
          <w:delText xml:space="preserve"> inventory data </w:delText>
        </w:r>
        <w:r w:rsidR="00B84CB7" w:rsidRPr="0053233F" w:rsidDel="00B96F6A">
          <w:delText>sets from the verification were</w:delText>
        </w:r>
        <w:r w:rsidRPr="0053233F" w:rsidDel="00B96F6A">
          <w:delText xml:space="preserve"> used for the validation test </w:delText>
        </w:r>
        <w:r w:rsidR="00C41B75" w:rsidRPr="0053233F" w:rsidDel="00B96F6A">
          <w:rPr>
            <w:rFonts w:asciiTheme="majorHAnsi" w:hAnsiTheme="majorHAnsi"/>
            <w:color w:val="4F81BD" w:themeColor="accent1"/>
            <w:sz w:val="26"/>
            <w:szCs w:val="26"/>
          </w:rPr>
          <w:fldChar w:fldCharType="begin"/>
        </w:r>
        <w:r w:rsidR="00C41B75" w:rsidRPr="0053233F" w:rsidDel="00B96F6A">
          <w:rPr>
            <w:rFonts w:asciiTheme="majorHAnsi" w:hAnsiTheme="majorHAnsi"/>
            <w:color w:val="4F81BD" w:themeColor="accent1"/>
            <w:sz w:val="26"/>
            <w:szCs w:val="26"/>
            <w:rPrChange w:id="2204" w:author="Ulrike Hiltner" w:date="2018-03-07T12:13:00Z">
              <w:rPr/>
            </w:rPrChange>
          </w:rPr>
          <w:delInstrText xml:space="preserve"> HYPERLINK \l "header2.2" \h </w:delInstrText>
        </w:r>
        <w:r w:rsidR="00C41B75" w:rsidRPr="0053233F" w:rsidDel="00B96F6A">
          <w:rPr>
            <w:rFonts w:asciiTheme="majorHAnsi" w:hAnsiTheme="majorHAnsi"/>
            <w:color w:val="4F81BD" w:themeColor="accent1"/>
            <w:sz w:val="26"/>
            <w:szCs w:val="26"/>
          </w:rPr>
          <w:fldChar w:fldCharType="separate"/>
        </w:r>
        <w:r w:rsidRPr="0053233F" w:rsidDel="00B96F6A">
          <w:delText>(T1 logging plots; cp. chap. 2.2)</w:delText>
        </w:r>
        <w:r w:rsidR="00C41B75" w:rsidRPr="0053233F" w:rsidDel="00B96F6A">
          <w:rPr>
            <w:rFonts w:asciiTheme="majorHAnsi" w:hAnsiTheme="majorHAnsi"/>
            <w:color w:val="4F81BD" w:themeColor="accent1"/>
            <w:sz w:val="26"/>
            <w:szCs w:val="26"/>
          </w:rPr>
          <w:fldChar w:fldCharType="end"/>
        </w:r>
        <w:r w:rsidRPr="0053233F" w:rsidDel="00B96F6A">
          <w:delText xml:space="preserve">. The aim of the validation of the Paracou model was to answer our second research question: Is the calibrated forest model with the added management module able to represent the structure and dynamics of a selectively logged forest stand? The calibrated forest model served as a basis for the validation of the management module. The damage to the forest stand was defined as model parameter </w:delText>
        </w:r>
        <w:r w:rsidRPr="0053233F" w:rsidDel="00B96F6A">
          <w:rPr>
            <w:i/>
          </w:rPr>
          <w:delText>dam</w:delText>
        </w:r>
        <w:r w:rsidRPr="0053233F" w:rsidDel="00B96F6A">
          <w:rPr>
            <w:i/>
            <w:vertAlign w:val="subscript"/>
          </w:rPr>
          <w:delText>l</w:delText>
        </w:r>
        <w:r w:rsidRPr="0053233F" w:rsidDel="00B96F6A">
          <w:delText>. The values were calculated from forest inventory data of the T1-</w:delText>
        </w:r>
        <w:r w:rsidRPr="0053233F" w:rsidDel="00B96F6A">
          <w:rPr>
            <w:i/>
          </w:rPr>
          <w:delText>RIL</w:delText>
        </w:r>
        <w:r w:rsidRPr="0053233F" w:rsidDel="00B96F6A">
          <w:delText xml:space="preserve"> plots of the Paracou test site, depending on the </w:delText>
        </w:r>
        <w:r w:rsidRPr="0053233F" w:rsidDel="00B96F6A">
          <w:rPr>
            <w:i/>
          </w:rPr>
          <w:delText>dbh</w:delText>
        </w:r>
        <w:r w:rsidRPr="0053233F" w:rsidDel="00B96F6A">
          <w:delText xml:space="preserve"> classes </w:delText>
        </w:r>
        <w:r w:rsidRPr="0053233F" w:rsidDel="00B96F6A">
          <w:rPr>
            <w:i/>
          </w:rPr>
          <w:delText>dam</w:delText>
        </w:r>
        <w:r w:rsidRPr="0053233F" w:rsidDel="00B96F6A">
          <w:rPr>
            <w:i/>
            <w:vertAlign w:val="subscript"/>
          </w:rPr>
          <w:delText>dia</w:delText>
        </w:r>
        <w:r w:rsidRPr="0053233F" w:rsidDel="00B96F6A">
          <w:delText>. The number of commercial tree species harvested and the loss of mean annual aboveground biomass were investigated as simulation results.</w:delText>
        </w:r>
      </w:del>
    </w:p>
    <w:p w:rsidR="00D7084D" w:rsidRPr="0053233F" w:rsidDel="00B96F6A" w:rsidRDefault="00450098">
      <w:pPr>
        <w:pStyle w:val="berschrift1"/>
        <w:rPr>
          <w:del w:id="2205" w:author="Ulrike Hiltner" w:date="2018-03-05T16:20:00Z"/>
        </w:rPr>
        <w:pPrChange w:id="2206" w:author="Ulrike Hiltner" w:date="2018-03-12T12:37:00Z">
          <w:pPr/>
        </w:pPrChange>
      </w:pPr>
      <w:del w:id="2207" w:author="Ulrike Hiltner" w:date="2018-03-05T16:20:00Z">
        <w:r w:rsidRPr="0053233F" w:rsidDel="00B96F6A">
          <w:delText xml:space="preserve">Fig. 3.2.a shows the temporal development of the aboveground biomass as a secondary succession after 1986. In order to make the time series (observed vs. simulated) comparable, the simulated disturbance event was assigned to the year of the observed disturbance event in 1986. Between 1986 and 2016, the difference between simulated and observed annual mean values of aboveground biomass per </w:delText>
        </w:r>
        <w:r w:rsidRPr="0053233F" w:rsidDel="00B96F6A">
          <w:rPr>
            <w:i/>
          </w:rPr>
          <w:delText>PFT</w:delText>
        </w:r>
        <w:r w:rsidRPr="0053233F" w:rsidDel="00B96F6A">
          <w:delText xml:space="preserve"> should be less than the standard deviations </w:delText>
        </w:r>
        <w:r w:rsidRPr="0053233F" w:rsidDel="00B96F6A">
          <w:rPr>
            <w:i/>
          </w:rPr>
          <w:delText>sd</w:delText>
        </w:r>
        <w:r w:rsidRPr="0053233F" w:rsidDel="00B96F6A">
          <w:delText xml:space="preserve"> of the observed attribute values. In the period under consideration (1987-2016), the variance of the simulated aboveground biomass deviated only little from the observed attribute values (R</w:delText>
        </w:r>
        <w:r w:rsidRPr="0053233F" w:rsidDel="00B96F6A">
          <w:rPr>
            <w:vertAlign w:val="superscript"/>
          </w:rPr>
          <w:delText>2</w:delText>
        </w:r>
        <w:r w:rsidRPr="0053233F" w:rsidDel="00B96F6A">
          <w:delText xml:space="preserve"> 0.99084, rmse 4.63054). Only for PFT5, the model slightly underestimated biomass in the first years after selective logging until the year 2000. In contrast to the observed attribute values of PFT7 and PFT3 (fast-growing pioneer species), the simulated biomass shows a very short but significant peak (1987-1989). Simulated and observed curves stabilize themselves immediately afterwards.</w:delText>
        </w:r>
      </w:del>
    </w:p>
    <w:p w:rsidR="00D7084D" w:rsidRPr="0053233F" w:rsidDel="00B96F6A" w:rsidRDefault="00450098">
      <w:pPr>
        <w:pStyle w:val="berschrift1"/>
        <w:rPr>
          <w:del w:id="2208" w:author="Ulrike Hiltner" w:date="2018-03-05T16:20:00Z"/>
        </w:rPr>
        <w:pPrChange w:id="2209" w:author="Ulrike Hiltner" w:date="2018-03-12T12:37:00Z">
          <w:pPr/>
        </w:pPrChange>
      </w:pPr>
      <w:del w:id="2210" w:author="Ulrike Hiltner" w:date="2018-03-05T16:20:00Z">
        <w:r w:rsidRPr="0053233F" w:rsidDel="00B96F6A">
          <w:delText>Furthermore, the model of the Paracou test site estimated the exact number of trees harvested from all commercial tree species. During logging in 1986, around 33.0 t</w:delText>
        </w:r>
        <w:r w:rsidRPr="0053233F" w:rsidDel="00B96F6A">
          <w:rPr>
            <w:vertAlign w:val="subscript"/>
          </w:rPr>
          <w:delText>ODM</w:delText>
        </w:r>
        <w:r w:rsidRPr="0053233F" w:rsidDel="00B96F6A">
          <w:delText>/ha of aboveground biomass or 10 trees per hectare were harvested on the T1-</w:delText>
        </w:r>
        <w:r w:rsidRPr="0053233F" w:rsidDel="00B96F6A">
          <w:rPr>
            <w:i/>
          </w:rPr>
          <w:delText>RIL</w:delText>
        </w:r>
        <w:r w:rsidRPr="0053233F" w:rsidDel="00B96F6A">
          <w:delText xml:space="preserve"> plots in Paracou. With the simulated harvest of 10 commercially usable trees per hectare and a loss of 33.0 t</w:delText>
        </w:r>
        <w:r w:rsidRPr="0053233F" w:rsidDel="00B96F6A">
          <w:rPr>
            <w:vertAlign w:val="subscript"/>
          </w:rPr>
          <w:delText>ODM</w:delText>
        </w:r>
        <w:r w:rsidRPr="0053233F" w:rsidDel="00B96F6A">
          <w:delText xml:space="preserve"> biomass per hectare, the model provided a very good estimation of the damage and harvest. In particular, the model reacted sensitively to the parameter </w:delText>
        </w:r>
        <w:r w:rsidRPr="0053233F" w:rsidDel="00B96F6A">
          <w:rPr>
            <w:i/>
          </w:rPr>
          <w:delText>dam</w:delText>
        </w:r>
        <w:r w:rsidRPr="0053233F" w:rsidDel="00B96F6A">
          <w:rPr>
            <w:i/>
            <w:vertAlign w:val="subscript"/>
          </w:rPr>
          <w:delText>l</w:delText>
        </w:r>
        <w:r w:rsidRPr="0053233F" w:rsidDel="00B96F6A">
          <w:delText xml:space="preserve">. In Fig. 3.2.b it is shown that the rate of damage to the remnant forest stand determined from forest inventory data decreases with increasing </w:delText>
        </w:r>
        <w:r w:rsidRPr="0053233F" w:rsidDel="00B96F6A">
          <w:rPr>
            <w:i/>
          </w:rPr>
          <w:delText>dbh</w:delText>
        </w:r>
        <w:r w:rsidRPr="0053233F" w:rsidDel="00B96F6A">
          <w:delText>.</w:delText>
        </w:r>
      </w:del>
    </w:p>
    <w:p w:rsidR="00D7084D" w:rsidRPr="0053233F" w:rsidDel="00B96F6A" w:rsidRDefault="00450098">
      <w:pPr>
        <w:pStyle w:val="berschrift1"/>
        <w:rPr>
          <w:del w:id="2211" w:author="Ulrike Hiltner" w:date="2018-03-05T16:20:00Z"/>
        </w:rPr>
        <w:pPrChange w:id="2212" w:author="Ulrike Hiltner" w:date="2018-03-12T12:37:00Z">
          <w:pPr/>
        </w:pPrChange>
      </w:pPr>
      <w:del w:id="2213" w:author="Ulrike Hiltner" w:date="2018-03-05T16:20:00Z">
        <w:r w:rsidRPr="0053233F" w:rsidDel="00B96F6A">
          <w:rPr>
            <w:noProof/>
          </w:rPr>
          <w:drawing>
            <wp:inline distT="0" distB="0" distL="0" distR="0" wp14:anchorId="45417311" wp14:editId="7AE832DB">
              <wp:extent cx="4620126" cy="20213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fig32-1.p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620126" cy="2021305"/>
                      </a:xfrm>
                      <a:prstGeom prst="rect">
                        <a:avLst/>
                      </a:prstGeom>
                      <a:noFill/>
                      <a:ln w="9525">
                        <a:noFill/>
                        <a:headEnd/>
                        <a:tailEnd/>
                      </a:ln>
                    </pic:spPr>
                  </pic:pic>
                </a:graphicData>
              </a:graphic>
            </wp:inline>
          </w:drawing>
        </w:r>
        <w:r w:rsidRPr="0053233F" w:rsidDel="00B96F6A">
          <w:delText xml:space="preserve"> Fig 4.1: Validation results. a.) The damage to the forest stand of the Paracou test site by man and machine was defined as model parameters, and the values were calculated as a function of four log diameter classes based on forest inventory data of the T1-</w:delText>
        </w:r>
        <w:r w:rsidRPr="0053233F" w:rsidDel="00B96F6A">
          <w:rPr>
            <w:i/>
          </w:rPr>
          <w:delText>RIL</w:delText>
        </w:r>
        <w:r w:rsidRPr="0053233F" w:rsidDel="00B96F6A">
          <w:delText xml:space="preserve"> plots. b.) Comparison of the temporal development of observed (dots) and simulated (line graph) aboveground biomass after the selective logging event in 1986 (grey area). Light-demanding pioneers are reddish, shade-tolerant climate species are greenish, emergents are violet, and intermediate species are bluish-colored.</w:delText>
        </w:r>
      </w:del>
    </w:p>
    <w:p w:rsidR="00D7084D" w:rsidRPr="0053233F" w:rsidDel="00B96F6A" w:rsidRDefault="00450098">
      <w:pPr>
        <w:pStyle w:val="berschrift1"/>
        <w:rPr>
          <w:del w:id="2214" w:author="Ulrike Hiltner" w:date="2018-03-05T16:20:00Z"/>
        </w:rPr>
        <w:pPrChange w:id="2215" w:author="Ulrike Hiltner" w:date="2018-03-12T12:37:00Z">
          <w:pPr>
            <w:pStyle w:val="berschrift2"/>
          </w:pPr>
        </w:pPrChange>
      </w:pPr>
      <w:bookmarkStart w:id="2216" w:name="header3.3"/>
      <w:bookmarkEnd w:id="2216"/>
      <w:del w:id="2217" w:author="Ulrike Hiltner" w:date="2018-03-05T16:20:00Z">
        <w:r w:rsidRPr="0053233F" w:rsidDel="00B96F6A">
          <w:delText>3.3. Simulation experiment: Changes in biomass and production after damage by selective logging</w:delText>
        </w:r>
      </w:del>
    </w:p>
    <w:p w:rsidR="00D7084D" w:rsidRPr="0053233F" w:rsidDel="00B96F6A" w:rsidRDefault="00450098">
      <w:pPr>
        <w:pStyle w:val="berschrift1"/>
        <w:rPr>
          <w:del w:id="2218" w:author="Ulrike Hiltner" w:date="2018-03-05T16:20:00Z"/>
        </w:rPr>
        <w:pPrChange w:id="2219" w:author="Ulrike Hiltner" w:date="2018-03-12T12:37:00Z">
          <w:pPr/>
        </w:pPrChange>
      </w:pPr>
      <w:del w:id="2220" w:author="Ulrike Hiltner" w:date="2018-03-05T16:20:00Z">
        <w:r w:rsidRPr="0053233F" w:rsidDel="00B96F6A">
          <w:delText>The basis for the simulation experiment of this study to investigate different damages caused by selective logging was the validated forest model including the management module of the Paracou test site. Through model validation, the reliability of the model became known. The third research question was answered with the help of three simulation scenarios: How resilient is the forest stand until the end of the 21</w:delText>
        </w:r>
        <w:r w:rsidRPr="0053233F" w:rsidDel="00B96F6A">
          <w:rPr>
            <w:vertAlign w:val="superscript"/>
          </w:rPr>
          <w:delText>st</w:delText>
        </w:r>
        <w:r w:rsidRPr="0053233F" w:rsidDel="00B96F6A">
          <w:delText xml:space="preserve"> century? The simulated logging event was assigned to the observed event in 1986 and the entire simulation period considered was between 1984 and 2100 (Fig. 3.3.a). This means that for the </w:delText>
        </w:r>
        <w:r w:rsidRPr="0053233F" w:rsidDel="00B96F6A">
          <w:rPr>
            <w:i/>
          </w:rPr>
          <w:delText>RSc</w:delText>
        </w:r>
        <w:r w:rsidRPr="0053233F" w:rsidDel="00B96F6A">
          <w:delText xml:space="preserve"> scenario (undisturbed growth conditions) and the </w:delText>
        </w:r>
        <w:r w:rsidRPr="0053233F" w:rsidDel="00B96F6A">
          <w:rPr>
            <w:i/>
          </w:rPr>
          <w:delText>RIL</w:delText>
        </w:r>
        <w:r w:rsidRPr="0053233F" w:rsidDel="00B96F6A">
          <w:delText>-scenario (</w:delText>
        </w:r>
        <w:r w:rsidRPr="0053233F" w:rsidDel="00B96F6A">
          <w:rPr>
            <w:i/>
          </w:rPr>
          <w:delText>reduced impact logging</w:delText>
        </w:r>
        <w:r w:rsidRPr="0053233F" w:rsidDel="00B96F6A">
          <w:delText xml:space="preserve">), we analyzed the biomass development for a forecast period of more than 95 years. The conventional scenario </w:delText>
        </w:r>
        <w:r w:rsidRPr="0053233F" w:rsidDel="00B96F6A">
          <w:rPr>
            <w:i/>
          </w:rPr>
          <w:delText>CONs</w:delText>
        </w:r>
        <w:r w:rsidRPr="0053233F" w:rsidDel="00B96F6A">
          <w:delText>, on the other hand, was a fictitious example for which 3-16 times higher (depending on stem diameter class) damage rates through men and machine were assumed (Fig. 3.3 b).</w:delText>
        </w:r>
      </w:del>
    </w:p>
    <w:p w:rsidR="00D7084D" w:rsidRPr="0053233F" w:rsidDel="00B96F6A" w:rsidRDefault="00450098">
      <w:pPr>
        <w:pStyle w:val="berschrift1"/>
        <w:rPr>
          <w:del w:id="2221" w:author="Ulrike Hiltner" w:date="2018-03-05T16:20:00Z"/>
        </w:rPr>
        <w:pPrChange w:id="2222" w:author="Ulrike Hiltner" w:date="2018-03-12T12:37:00Z">
          <w:pPr/>
        </w:pPrChange>
      </w:pPr>
      <w:del w:id="2223" w:author="Ulrike Hiltner" w:date="2018-03-05T16:20:00Z">
        <w:r w:rsidRPr="0053233F" w:rsidDel="00B96F6A">
          <w:delText xml:space="preserve">Fig. 3.3. a shows the results of the simulation experiment of all three scenarios indicating the temporal development of the total aboveground biomass. It can be clearly seen that the 1986 disturbance in both logging scenarios was followed by an immediate decline in aboveground biomass. In comparison to the reference </w:delText>
        </w:r>
        <w:r w:rsidRPr="0053233F" w:rsidDel="00B96F6A">
          <w:rPr>
            <w:i/>
          </w:rPr>
          <w:delText>RSc</w:delText>
        </w:r>
        <w:r w:rsidRPr="0053233F" w:rsidDel="00B96F6A">
          <w:delText xml:space="preserve"> in both logging scenarios, the number of trees harvested as well as the harvested stem </w:delText>
        </w:r>
        <w:r w:rsidR="00B84CB7" w:rsidRPr="0053233F" w:rsidDel="00B96F6A">
          <w:delText>volume was</w:delText>
        </w:r>
        <w:r w:rsidRPr="0053233F" w:rsidDel="00B96F6A">
          <w:delText xml:space="preserve"> equal: 10 stems per hectare and 52 m</w:delText>
        </w:r>
        <w:r w:rsidRPr="0053233F" w:rsidDel="00B96F6A">
          <w:rPr>
            <w:vertAlign w:val="superscript"/>
          </w:rPr>
          <w:delText>3</w:delText>
        </w:r>
        <w:r w:rsidRPr="0053233F" w:rsidDel="00B96F6A">
          <w:delText xml:space="preserve">/ha stem volume. Due to the different intensities of damage, however, the remaining total aboveground biomass per logging scenario differed considerably. The damaged stand volume of the </w:delText>
        </w:r>
        <w:r w:rsidRPr="0053233F" w:rsidDel="00B96F6A">
          <w:rPr>
            <w:i/>
          </w:rPr>
          <w:delText>RIL</w:delText>
        </w:r>
        <w:r w:rsidRPr="0053233F" w:rsidDel="00B96F6A">
          <w:delText xml:space="preserve"> amounted to 33 t</w:delText>
        </w:r>
        <w:r w:rsidRPr="0053233F" w:rsidDel="00B96F6A">
          <w:rPr>
            <w:vertAlign w:val="subscript"/>
          </w:rPr>
          <w:delText>ODM</w:delText>
        </w:r>
        <w:r w:rsidRPr="0053233F" w:rsidDel="00B96F6A">
          <w:delText xml:space="preserve">/ha. This was more than five times higher in the </w:delText>
        </w:r>
        <w:r w:rsidRPr="0053233F" w:rsidDel="00B96F6A">
          <w:rPr>
            <w:i/>
          </w:rPr>
          <w:delText>CONs</w:delText>
        </w:r>
        <w:r w:rsidRPr="0053233F" w:rsidDel="00B96F6A">
          <w:delText xml:space="preserve"> (-179 t</w:delText>
        </w:r>
        <w:r w:rsidRPr="0053233F" w:rsidDel="00B96F6A">
          <w:rPr>
            <w:vertAlign w:val="subscript"/>
          </w:rPr>
          <w:delText>ODM</w:delText>
        </w:r>
        <w:r w:rsidRPr="0053233F" w:rsidDel="00B96F6A">
          <w:delText>/ha). Directly after logging, the development of biomass varied according to the simulation scenario: (</w:delText>
        </w:r>
        <w:r w:rsidRPr="0053233F" w:rsidDel="00B96F6A">
          <w:rPr>
            <w:i/>
          </w:rPr>
          <w:delText>i.</w:delText>
        </w:r>
        <w:r w:rsidRPr="0053233F" w:rsidDel="00B96F6A">
          <w:delText xml:space="preserve">) The secondary succession of the </w:delText>
        </w:r>
        <w:r w:rsidRPr="0053233F" w:rsidDel="00B96F6A">
          <w:rPr>
            <w:i/>
          </w:rPr>
          <w:delText>CONs</w:delText>
        </w:r>
        <w:r w:rsidRPr="0053233F" w:rsidDel="00B96F6A">
          <w:delText xml:space="preserve"> scenario was characterized by two periods during the recovery phase (1987-2050). A rapid increase in forest biomass was recorded until after about 30 years the status quo was reached for the first time. A period of increased resilience followed until about 2050, when the maximum stock biomass was reached after about 15 years (2025). In the first half of strengthened resilience, gross primary production was slower but positive. The local maximum of the stand biomass proved to be unstable, so that it fell back to the reference values (433 t</w:delText>
        </w:r>
        <w:r w:rsidRPr="0053233F" w:rsidDel="00B96F6A">
          <w:rPr>
            <w:vertAlign w:val="subscript"/>
          </w:rPr>
          <w:delText>ODM</w:delText>
        </w:r>
        <w:r w:rsidRPr="0053233F" w:rsidDel="00B96F6A">
          <w:delText>/ha) until 2050. Subsequently, it settled to a lower secondary equilibrium level of (399 t</w:delText>
        </w:r>
        <w:r w:rsidRPr="0053233F" w:rsidDel="00B96F6A">
          <w:rPr>
            <w:vertAlign w:val="subscript"/>
          </w:rPr>
          <w:delText>ODM</w:delText>
        </w:r>
        <w:r w:rsidRPr="0053233F" w:rsidDel="00B96F6A">
          <w:delText>/ha) until the end of the simulation period considered, in 2100. (</w:delText>
        </w:r>
        <w:r w:rsidRPr="0053233F" w:rsidDel="00B96F6A">
          <w:rPr>
            <w:i/>
          </w:rPr>
          <w:delText>ii.</w:delText>
        </w:r>
        <w:r w:rsidRPr="0053233F" w:rsidDel="00B96F6A">
          <w:delText xml:space="preserve">) During the approximately 70-year recovery phase, until 2050, the secondary succession of the total aboveground biomass of the </w:delText>
        </w:r>
        <w:r w:rsidRPr="0053233F" w:rsidDel="00B96F6A">
          <w:rPr>
            <w:i/>
          </w:rPr>
          <w:delText>RIL</w:delText>
        </w:r>
        <w:r w:rsidRPr="0053233F" w:rsidDel="00B96F6A">
          <w:delText xml:space="preserve"> scenario took place with a smaller but steady gradient, so that after about 70 years (2050) the status quo was reached first time again. In the subsequent equilibrium phase (&gt; 2050), the total aboveground biomass piled up slightly above the reference value at 450 t</w:delText>
        </w:r>
        <w:r w:rsidRPr="0053233F" w:rsidDel="00B96F6A">
          <w:rPr>
            <w:vertAlign w:val="subscript"/>
          </w:rPr>
          <w:delText>ODM</w:delText>
        </w:r>
        <w:r w:rsidRPr="0053233F" w:rsidDel="00B96F6A">
          <w:delText>/ha. A tipping point, followed by a system collapse, did not show any of the simulation scenarios due to the damage investigated.</w:delText>
        </w:r>
      </w:del>
    </w:p>
    <w:p w:rsidR="00D7084D" w:rsidRPr="0053233F" w:rsidDel="00B96F6A" w:rsidRDefault="00450098">
      <w:pPr>
        <w:pStyle w:val="berschrift1"/>
        <w:rPr>
          <w:del w:id="2224" w:author="Ulrike Hiltner" w:date="2018-03-05T16:20:00Z"/>
        </w:rPr>
        <w:pPrChange w:id="2225" w:author="Ulrike Hiltner" w:date="2018-03-12T12:37:00Z">
          <w:pPr/>
        </w:pPrChange>
      </w:pPr>
      <w:del w:id="2226" w:author="Ulrike Hiltner" w:date="2018-03-05T16:20:00Z">
        <w:r w:rsidRPr="0053233F" w:rsidDel="00B96F6A">
          <w:delText xml:space="preserve">With regard to the research question three, changes in forest structure should be analyzed in addition to biomass dynamics. This was determined using the simulated species group composition. The results at the PFT level are shown below (Annex A1.1). The tree species composition of the secondary succession of the </w:delText>
        </w:r>
        <w:r w:rsidRPr="0053233F" w:rsidDel="00B96F6A">
          <w:rPr>
            <w:i/>
          </w:rPr>
          <w:delText>RIL</w:delText>
        </w:r>
        <w:r w:rsidRPr="0053233F" w:rsidDel="00B96F6A">
          <w:delText xml:space="preserve"> scenario shifted slightly in the 70 years after the logging event: The aboveground biomass of the pioneer species in PFT6 (upper canopy layer) recovered faster than that of the climax tree species in PFT5 and PFT8 until about 2040. In undergrowth, the aboveground biomass of PFT1 remained constant. This group of species was neither used commercially nor influenced by structural variations of the forest stand. The rejuvenation rates of the intermediate species groups belonging to the higher canopy layers (PFT3 and PFT6) were between pioneer and climax species groups. After 2050, the tree species composition structure of the </w:delText>
        </w:r>
        <w:r w:rsidRPr="0053233F" w:rsidDel="00B96F6A">
          <w:rPr>
            <w:i/>
          </w:rPr>
          <w:delText>RIL</w:delText>
        </w:r>
        <w:r w:rsidRPr="0053233F" w:rsidDel="00B96F6A">
          <w:delText xml:space="preserve"> scenario returned to the reference. In contrast to the </w:delText>
        </w:r>
        <w:r w:rsidRPr="0053233F" w:rsidDel="00B96F6A">
          <w:rPr>
            <w:i/>
          </w:rPr>
          <w:delText>RIL</w:delText>
        </w:r>
        <w:r w:rsidRPr="0053233F" w:rsidDel="00B96F6A">
          <w:delText xml:space="preserve"> scenario, the species group composition of the </w:delText>
        </w:r>
        <w:r w:rsidRPr="0053233F" w:rsidDel="00B96F6A">
          <w:rPr>
            <w:i/>
          </w:rPr>
          <w:delText>CONs</w:delText>
        </w:r>
        <w:r w:rsidRPr="0053233F" w:rsidDel="00B96F6A">
          <w:delText xml:space="preserve"> scenario was heavily shifted. This mainly concerned groups of species, with large trees of the upper two canopy layers (PFT5-PFT8). Neither PFT5 nor PFT8 reached the status quo of the reference before the logging event. Overall, the intermediary tree species of the PFT7 developed at the most dominant during the secondary succession. They grew fastest and exceeded the reference value after only 10 years. This strengthened resilience behavior of PFT7 explained the curve shape of the total biomass in the </w:delText>
        </w:r>
        <w:r w:rsidRPr="0053233F" w:rsidDel="00B96F6A">
          <w:rPr>
            <w:i/>
          </w:rPr>
          <w:delText>CONs</w:delText>
        </w:r>
        <w:r w:rsidRPr="0053233F" w:rsidDel="00B96F6A">
          <w:delText xml:space="preserve"> scenario (Fig. 3.3.a).</w:delText>
        </w:r>
      </w:del>
    </w:p>
    <w:p w:rsidR="00D7084D" w:rsidRPr="0053233F" w:rsidDel="00B96F6A" w:rsidRDefault="00450098">
      <w:pPr>
        <w:pStyle w:val="berschrift1"/>
        <w:rPr>
          <w:del w:id="2227" w:author="Ulrike Hiltner" w:date="2018-03-05T16:20:00Z"/>
        </w:rPr>
        <w:pPrChange w:id="2228" w:author="Ulrike Hiltner" w:date="2018-03-12T12:37:00Z">
          <w:pPr/>
        </w:pPrChange>
      </w:pPr>
      <w:del w:id="2229" w:author="Ulrike Hiltner" w:date="2018-03-05T16:20:00Z">
        <w:r w:rsidRPr="0053233F" w:rsidDel="00B96F6A">
          <w:delText xml:space="preserve">Figure 3.3.b shows a comparison of the density functions of the gross primary production </w:delText>
        </w:r>
        <w:r w:rsidRPr="0053233F" w:rsidDel="00B96F6A">
          <w:rPr>
            <w:i/>
          </w:rPr>
          <w:delText>ggp</w:delText>
        </w:r>
        <w:r w:rsidRPr="0053233F" w:rsidDel="00B96F6A">
          <w:delText xml:space="preserve"> of all three simulation scenarios starting from the moment of the logging event in 1986. While the equilibrium phase, the </w:delText>
        </w:r>
        <w:r w:rsidRPr="0053233F" w:rsidDel="00B96F6A">
          <w:rPr>
            <w:i/>
          </w:rPr>
          <w:delText>gpp</w:delText>
        </w:r>
        <w:r w:rsidRPr="0053233F" w:rsidDel="00B96F6A">
          <w:delText xml:space="preserve"> of the </w:delText>
        </w:r>
        <w:r w:rsidRPr="0053233F" w:rsidDel="00B96F6A">
          <w:rPr>
            <w:i/>
          </w:rPr>
          <w:delText>RIL</w:delText>
        </w:r>
        <w:r w:rsidRPr="0053233F" w:rsidDel="00B96F6A">
          <w:delText xml:space="preserve"> scenario in was close to the reference and the dispersion was low indicating a stable trend in biomass production. Median values of the scenario-dependent density distributions of both resilience phases enabled an ordinal evaluation of the scenarios. The distribution of </w:delText>
        </w:r>
        <w:r w:rsidRPr="0053233F" w:rsidDel="00B96F6A">
          <w:rPr>
            <w:i/>
          </w:rPr>
          <w:delText>gpp</w:delText>
        </w:r>
        <w:r w:rsidRPr="0053233F" w:rsidDel="00B96F6A">
          <w:delText xml:space="preserve"> of the </w:delText>
        </w:r>
        <w:r w:rsidRPr="0053233F" w:rsidDel="00B96F6A">
          <w:rPr>
            <w:i/>
          </w:rPr>
          <w:delText>CONs</w:delText>
        </w:r>
        <w:r w:rsidRPr="0053233F" w:rsidDel="00B96F6A">
          <w:delText xml:space="preserve"> scenario was more broadly diversified and the median value was higher than that of the reference. The median does not return to its initial state during the considered period of time. Note that with normally distributed data, the median corresponds to the arithmetic mean.</w:delText>
        </w:r>
      </w:del>
    </w:p>
    <w:p w:rsidR="00D7084D" w:rsidRPr="002C753F" w:rsidDel="00B96F6A" w:rsidRDefault="00450098">
      <w:pPr>
        <w:pStyle w:val="berschrift1"/>
        <w:rPr>
          <w:del w:id="2230" w:author="Ulrike Hiltner" w:date="2018-03-05T16:20:00Z"/>
        </w:rPr>
        <w:pPrChange w:id="2231" w:author="Ulrike Hiltner" w:date="2018-03-12T12:37:00Z">
          <w:pPr/>
        </w:pPrChange>
      </w:pPr>
      <w:del w:id="2232" w:author="Ulrike Hiltner" w:date="2018-03-05T16:20:00Z">
        <w:r w:rsidRPr="0053233F" w:rsidDel="00B96F6A">
          <w:rPr>
            <w:noProof/>
          </w:rPr>
          <w:drawing>
            <wp:inline distT="0" distB="0" distL="0" distR="0" wp14:anchorId="38F3FA0A" wp14:editId="02CC1C7E">
              <wp:extent cx="5760000" cy="2015776"/>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fig33-1.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60000" cy="2015776"/>
                      </a:xfrm>
                      <a:prstGeom prst="rect">
                        <a:avLst/>
                      </a:prstGeom>
                      <a:noFill/>
                      <a:ln w="9525">
                        <a:noFill/>
                        <a:headEnd/>
                        <a:tailEnd/>
                      </a:ln>
                    </pic:spPr>
                  </pic:pic>
                </a:graphicData>
              </a:graphic>
            </wp:inline>
          </w:drawing>
        </w:r>
      </w:del>
    </w:p>
    <w:p w:rsidR="00D7084D" w:rsidRPr="0053233F" w:rsidDel="00B96F6A" w:rsidRDefault="00450098">
      <w:pPr>
        <w:pStyle w:val="berschrift1"/>
        <w:numPr>
          <w:ilvl w:val="0"/>
          <w:numId w:val="15"/>
        </w:numPr>
        <w:rPr>
          <w:del w:id="2233" w:author="Ulrike Hiltner" w:date="2018-03-05T16:20:00Z"/>
        </w:rPr>
        <w:pPrChange w:id="2234" w:author="Ulrike Hiltner" w:date="2018-03-12T13:18:00Z">
          <w:pPr/>
        </w:pPrChange>
      </w:pPr>
      <w:del w:id="2235" w:author="Ulrike Hiltner" w:date="2018-03-05T16:20:00Z">
        <w:r w:rsidRPr="0053233F" w:rsidDel="00B96F6A">
          <w:delText>Fig 4.1: Simulation experiment. a.) Results for the scenario settings used in FORMIND, simulated over 116 years for the forest stand of Paracou (line graphs). Starting from an equilibrium phase of the primary succession, the development of the aboveground biomass after a logging event (1986) until the end of the 21</w:delText>
        </w:r>
        <w:r w:rsidRPr="0053233F" w:rsidDel="00B96F6A">
          <w:rPr>
            <w:vertAlign w:val="superscript"/>
          </w:rPr>
          <w:delText>st</w:delText>
        </w:r>
        <w:r w:rsidRPr="0053233F" w:rsidDel="00B96F6A">
          <w:delText xml:space="preserve"> century is presented. The dots indicate the averaged values of the simulation results either for a 50-year spin-up period (primary succession) or secondary succession. b.) Scenario-dependent density distributions of gross primary production after selective logging in 1986, shown for the two phases of secondary succession: recovering phase (1987-2050) and late-successional phase (2051-2100). Median values (dashed lines) enable an ordinal evaluation of the scenarios.</w:delText>
        </w:r>
      </w:del>
    </w:p>
    <w:p w:rsidR="00345FF1" w:rsidRDefault="00450098">
      <w:pPr>
        <w:pStyle w:val="berschrift1"/>
        <w:numPr>
          <w:ilvl w:val="0"/>
          <w:numId w:val="15"/>
        </w:numPr>
        <w:rPr>
          <w:ins w:id="2236" w:author="Ulrike Hiltner" w:date="2018-04-19T13:33:00Z"/>
        </w:rPr>
        <w:pPrChange w:id="2237" w:author="Ulrike Hiltner" w:date="2018-04-19T13:33:00Z">
          <w:pPr>
            <w:pStyle w:val="berschrift2"/>
          </w:pPr>
        </w:pPrChange>
      </w:pPr>
      <w:bookmarkStart w:id="2238" w:name="header4"/>
      <w:bookmarkEnd w:id="2238"/>
      <w:del w:id="2239" w:author="Ulrike Hiltner" w:date="2018-03-12T12:35:00Z">
        <w:r w:rsidRPr="0053233F" w:rsidDel="00CB0D55">
          <w:delText xml:space="preserve">4. </w:delText>
        </w:r>
      </w:del>
      <w:r w:rsidRPr="0053233F">
        <w:t>Discussion</w:t>
      </w:r>
      <w:commentRangeEnd w:id="2175"/>
      <w:r w:rsidR="00BB7219">
        <w:rPr>
          <w:rStyle w:val="Kommentarzeichen"/>
          <w:rFonts w:eastAsiaTheme="minorHAnsi" w:cstheme="minorBidi"/>
          <w:b w:val="0"/>
          <w:bCs w:val="0"/>
          <w:color w:val="auto"/>
          <w:lang w:val="de-DE"/>
        </w:rPr>
        <w:commentReference w:id="2175"/>
      </w:r>
    </w:p>
    <w:p w:rsidR="0053233F" w:rsidRDefault="00345FF1" w:rsidP="00D871D6">
      <w:pPr>
        <w:pStyle w:val="berschrift2"/>
        <w:rPr>
          <w:ins w:id="2240" w:author="Ulrike Hiltner" w:date="2018-03-07T14:12:00Z"/>
        </w:rPr>
      </w:pPr>
      <w:ins w:id="2241" w:author="Ulrike Hiltner" w:date="2018-04-19T13:34:00Z">
        <w:r>
          <w:t>4.1</w:t>
        </w:r>
      </w:ins>
      <w:ins w:id="2242" w:author="Ulrike Hiltner" w:date="2018-03-12T13:18:00Z">
        <w:r w:rsidR="00C07449">
          <w:t xml:space="preserve"> </w:t>
        </w:r>
      </w:ins>
      <w:ins w:id="2243" w:author="Ulrike Hiltner" w:date="2018-04-18T15:20:00Z">
        <w:r w:rsidR="00C214B1" w:rsidRPr="00C214B1">
          <w:t>Aspects of the model approach</w:t>
        </w:r>
      </w:ins>
    </w:p>
    <w:p w:rsidR="001F1049" w:rsidRPr="001F1049" w:rsidRDefault="001F1049" w:rsidP="001F1049">
      <w:pPr>
        <w:rPr>
          <w:ins w:id="2244" w:author="Ulrike Hiltner" w:date="2018-03-09T10:52:00Z"/>
          <w:lang w:val="en-US"/>
        </w:rPr>
      </w:pPr>
      <w:ins w:id="2245" w:author="Ulrike Hiltner" w:date="2018-03-09T10:52:00Z">
        <w:r w:rsidRPr="001F1049">
          <w:rPr>
            <w:lang w:val="en-US"/>
          </w:rPr>
          <w:t>One of the challenges of this study was to develop a parameterization of the FORMIND forest model for the Paracou test site in French Guiana. For this purpose it was important to simulate the succession of the primary fore</w:t>
        </w:r>
        <w:r w:rsidR="00545E7C">
          <w:rPr>
            <w:lang w:val="en-US"/>
          </w:rPr>
          <w:t xml:space="preserve">st </w:t>
        </w:r>
        <w:r w:rsidRPr="001F1049">
          <w:rPr>
            <w:lang w:val="en-US"/>
          </w:rPr>
          <w:t>as accurately as possible. The accuracy of the forest model was achieved by calibration wi</w:t>
        </w:r>
        <w:r w:rsidR="007B3936">
          <w:rPr>
            <w:lang w:val="en-US"/>
          </w:rPr>
          <w:t xml:space="preserve">th the </w:t>
        </w:r>
      </w:ins>
      <w:ins w:id="2246" w:author="Ulrike Hiltner" w:date="2018-04-18T16:13:00Z">
        <w:r w:rsidR="00BE4B2E">
          <w:rPr>
            <w:lang w:val="en-US"/>
          </w:rPr>
          <w:t xml:space="preserve">extensive </w:t>
        </w:r>
      </w:ins>
      <w:ins w:id="2247" w:author="Ulrike Hiltner" w:date="2018-03-09T10:52:00Z">
        <w:r w:rsidR="007B3936">
          <w:rPr>
            <w:lang w:val="en-US"/>
          </w:rPr>
          <w:t xml:space="preserve">inventory data of the </w:t>
        </w:r>
      </w:ins>
      <w:ins w:id="2248" w:author="Ulrike Hiltner" w:date="2018-04-18T10:32:00Z">
        <w:r w:rsidR="00114A2C">
          <w:rPr>
            <w:lang w:val="en-US"/>
          </w:rPr>
          <w:t xml:space="preserve">undisturbed </w:t>
        </w:r>
      </w:ins>
      <w:ins w:id="2249" w:author="Ulrike Hiltner" w:date="2018-03-09T10:52:00Z">
        <w:r w:rsidRPr="001F1049">
          <w:rPr>
            <w:lang w:val="en-US"/>
          </w:rPr>
          <w:t xml:space="preserve">control </w:t>
        </w:r>
      </w:ins>
      <w:ins w:id="2250" w:author="Ulrike Hiltner" w:date="2018-03-12T12:17:00Z">
        <w:r w:rsidR="007B3936">
          <w:rPr>
            <w:lang w:val="en-US"/>
          </w:rPr>
          <w:t>plots</w:t>
        </w:r>
      </w:ins>
      <w:ins w:id="2251" w:author="Ulrike Hiltner" w:date="2018-04-18T10:32:00Z">
        <w:r w:rsidR="00114A2C">
          <w:rPr>
            <w:lang w:val="en-US"/>
          </w:rPr>
          <w:t xml:space="preserve"> (T0)</w:t>
        </w:r>
      </w:ins>
      <w:ins w:id="2252" w:author="Ulrike Hiltner" w:date="2018-03-09T10:52:00Z">
        <w:r w:rsidRPr="001F1049">
          <w:rPr>
            <w:lang w:val="en-US"/>
          </w:rPr>
          <w:t xml:space="preserve"> of Paracou. The forest model slightly overestimate</w:t>
        </w:r>
      </w:ins>
      <w:ins w:id="2253" w:author="Ulrike Hiltner" w:date="2018-03-09T11:00:00Z">
        <w:r>
          <w:rPr>
            <w:lang w:val="en-US"/>
          </w:rPr>
          <w:t>d</w:t>
        </w:r>
      </w:ins>
      <w:ins w:id="2254" w:author="Ulrike Hiltner" w:date="2018-03-09T10:52:00Z">
        <w:r w:rsidRPr="001F1049">
          <w:rPr>
            <w:lang w:val="en-US"/>
          </w:rPr>
          <w:t xml:space="preserve"> the observed mean aboveground biomass (</w:t>
        </w:r>
        <w:proofErr w:type="spellStart"/>
        <w:r w:rsidRPr="001F1049">
          <w:rPr>
            <w:lang w:val="en-US"/>
          </w:rPr>
          <w:t>AGB</w:t>
        </w:r>
        <w:r w:rsidRPr="002422FA">
          <w:rPr>
            <w:vertAlign w:val="subscript"/>
            <w:lang w:val="en-US"/>
            <w:rPrChange w:id="2255" w:author="Ulrike Hiltner" w:date="2018-03-09T11:21:00Z">
              <w:rPr>
                <w:lang w:val="en-US"/>
              </w:rPr>
            </w:rPrChange>
          </w:rPr>
          <w:t>obs</w:t>
        </w:r>
        <w:proofErr w:type="spellEnd"/>
        <w:r w:rsidRPr="001F1049">
          <w:rPr>
            <w:lang w:val="en-US"/>
          </w:rPr>
          <w:t xml:space="preserve"> 418t</w:t>
        </w:r>
      </w:ins>
      <w:ins w:id="2256" w:author="Ulrike Hiltner" w:date="2018-03-12T12:17:00Z">
        <w:r w:rsidR="007B3936" w:rsidRPr="0054570E">
          <w:rPr>
            <w:vertAlign w:val="subscript"/>
            <w:lang w:val="en-US"/>
          </w:rPr>
          <w:t>ODM</w:t>
        </w:r>
      </w:ins>
      <w:ins w:id="2257" w:author="Ulrike Hiltner" w:date="2018-03-09T10:52:00Z">
        <w:r w:rsidRPr="001F1049">
          <w:rPr>
            <w:lang w:val="en-US"/>
          </w:rPr>
          <w:t>/ha) by 5%</w:t>
        </w:r>
      </w:ins>
      <w:ins w:id="2258" w:author="Ulrike Hiltner" w:date="2018-04-18T16:15:00Z">
        <w:r w:rsidR="00BE4B2E">
          <w:rPr>
            <w:lang w:val="en-US"/>
          </w:rPr>
          <w:t xml:space="preserve"> </w:t>
        </w:r>
        <w:r w:rsidR="00BE4B2E" w:rsidRPr="001F1049">
          <w:rPr>
            <w:lang w:val="en-US"/>
          </w:rPr>
          <w:t>(</w:t>
        </w:r>
        <w:proofErr w:type="spellStart"/>
        <w:r w:rsidR="00BE4B2E" w:rsidRPr="001F1049">
          <w:rPr>
            <w:lang w:val="en-US"/>
          </w:rPr>
          <w:t>AGB</w:t>
        </w:r>
        <w:r w:rsidR="00BE4B2E" w:rsidRPr="00C56BA1">
          <w:rPr>
            <w:vertAlign w:val="subscript"/>
            <w:lang w:val="en-US"/>
          </w:rPr>
          <w:t>s</w:t>
        </w:r>
        <w:r w:rsidR="00BE4B2E">
          <w:rPr>
            <w:vertAlign w:val="subscript"/>
            <w:lang w:val="en-US"/>
          </w:rPr>
          <w:t>im</w:t>
        </w:r>
        <w:proofErr w:type="spellEnd"/>
        <w:r w:rsidR="00BE4B2E">
          <w:rPr>
            <w:lang w:val="en-US"/>
          </w:rPr>
          <w:t xml:space="preserve"> 439</w:t>
        </w:r>
        <w:r w:rsidR="00BE4B2E" w:rsidRPr="001F1049">
          <w:rPr>
            <w:lang w:val="en-US"/>
          </w:rPr>
          <w:t>t</w:t>
        </w:r>
        <w:r w:rsidR="00BE4B2E" w:rsidRPr="0054570E">
          <w:rPr>
            <w:vertAlign w:val="subscript"/>
            <w:lang w:val="en-US"/>
          </w:rPr>
          <w:t>ODM</w:t>
        </w:r>
        <w:r w:rsidR="00BE4B2E" w:rsidRPr="001F1049">
          <w:rPr>
            <w:lang w:val="en-US"/>
          </w:rPr>
          <w:t>/ha)</w:t>
        </w:r>
      </w:ins>
      <w:ins w:id="2259" w:author="Ulrike Hiltner" w:date="2018-03-09T10:54:00Z">
        <w:r>
          <w:rPr>
            <w:lang w:val="en-US"/>
          </w:rPr>
          <w:t xml:space="preserve">. </w:t>
        </w:r>
      </w:ins>
      <w:ins w:id="2260" w:author="Ulrike Hiltner" w:date="2018-04-19T13:54:00Z">
        <w:r w:rsidR="00D871D6">
          <w:rPr>
            <w:lang w:val="en-US"/>
          </w:rPr>
          <w:t>Using</w:t>
        </w:r>
      </w:ins>
      <w:ins w:id="2261" w:author="Ulrike Hiltner" w:date="2018-04-19T13:55:00Z">
        <w:r w:rsidR="00D871D6">
          <w:rPr>
            <w:lang w:val="en-US"/>
          </w:rPr>
          <w:t xml:space="preserve"> allometry for moist tropical forests</w:t>
        </w:r>
      </w:ins>
      <w:ins w:id="2262" w:author="Ulrike Hiltner" w:date="2018-04-19T13:59:00Z">
        <w:r w:rsidR="00D871D6">
          <w:rPr>
            <w:lang w:val="en-US"/>
          </w:rPr>
          <w:t xml:space="preserve"> </w:t>
        </w:r>
      </w:ins>
      <w:ins w:id="2263" w:author="Ulrike Hiltner" w:date="2018-04-19T14:00:00Z">
        <w:r w:rsidR="00D871D6">
          <w:rPr>
            <w:lang w:val="en-US"/>
          </w:rPr>
          <w:t xml:space="preserve">of </w:t>
        </w:r>
      </w:ins>
      <w:ins w:id="2264" w:author="Ulrike Hiltner" w:date="2018-04-19T14:01:00Z">
        <w:r w:rsidR="00D871D6">
          <w:rPr>
            <w:lang w:val="en-US"/>
          </w:rPr>
          <w:fldChar w:fldCharType="begin" w:fldLock="1"/>
        </w:r>
        <w:r w:rsidR="00D871D6">
          <w:rPr>
            <w:lang w:val="en-US"/>
          </w:rPr>
          <w:instrText>ADDIN CSL_CITATION { "citationItems" : [ { "id" : "ITEM-1", "itemData" : { "DOI" : "10.1007/s00442-005-0100-x", "ISBN" : "0044200501", "ISSN" : "0029-8549", "PMID" : "15971085", "abstract" : "Tropical forests hold large stores of carbon, yet uncertainty remains regarding their quantitative contribution to the global carbon cycle. One approach to quantifying carbon biomass stores consists in inferring changes from long-term forest inventory plots. Regression models are used to convert inventory data into an estimate of aboveground biomass (AGB). We provide a critical reassessment of the quality and the robustness of these models across tropical forest types, using a large dataset of 2,410 trees ! 5 cm. diameter, directly harvested in 27 study sites across the tropics. Proportional relationships between aboveground biomass and the product of wood density, trunk cross-sectional area, and total height are constructed. We also develop a regression model involving wood density and stem diameter only. Our models were tested for secondary and old-growth forests, for dry, moist and wet forests, for lowland and montane forests, and for mangrove forests. The most important predictors of AGB of a tree were, in decreasing order of importance, its trunk diameter, wood specific gravity, total height, and forest type (dry, moist, or wet). Overestimates prevailed, giving a bias of 0.5-6.5% when errors were averaged across all stands. Our regression models can be used reliably to predict aboveground tree biomass across a broad range of tropical forests. Because they are based on an unprecedented dataset, these models should improve the quality of tropical biomass estimates, and bring consensus about the contribution of the tropical forest biome and tropical deforestation to the global carbon cycle.", "author" : [ { "dropping-particle" : "", "family" : "Chave", "given" : "J.", "non-dropping-particle" : "", "parse-names" : false, "suffix" : "" }, { "dropping-particle" : "", "family" : "Andalo", "given" : "C.", "non-dropping-particle" : "", "parse-names" : false, "suffix" : "" }, { "dropping-particle" : "", "family" : "Brown", "given" : "S.", "non-dropping-particle" : "", "parse-names" : false, "suffix" : "" }, { "dropping-particle" : "", "family" : "Cairns", "given" : "M. A.", "non-dropping-particle" : "", "parse-names" : false, "suffix" : "" }, { "dropping-particle" : "", "family" : "Chambers", "given" : "J. Q.", "non-dropping-particle" : "", "parse-names" : false, "suffix" : "" }, { "dropping-particle" : "", "family" : "Eamus", "given" : "D.", "non-dropping-particle" : "", "parse-names" : false, "suffix" : "" }, { "dropping-particle" : "", "family" : "F\u00f6lster", "given" : "H.", "non-dropping-particle" : "", "parse-names" : false, "suffix" : "" }, { "dropping-particle" : "", "family" : "Fromard", "given" : "F.", "non-dropping-particle" : "", "parse-names" : false, "suffix" : "" }, { "dropping-particle" : "", "family" : "Higuchi", "given" : "N.", "non-dropping-particle" : "", "parse-names" : false, "suffix" : "" }, { "dropping-particle" : "", "family" : "Kira", "given" : "T.", "non-dropping-particle" : "", "parse-names" : false, "suffix" : "" }, { "dropping-particle" : "", "family" : "Lescure", "given" : "J.-P.", "non-dropping-particle" : "", "parse-names" : false, "suffix" : "" }, { "dropping-particle" : "", "family" : "Nelson", "given" : "B. W.", "non-dropping-particle" : "", "parse-names" : false, "suffix" : "" }, { "dropping-particle" : "", "family" : "Ogawa", "given" : "H.", "non-dropping-particle" : "", "parse-names" : false, "suffix" : "" }, { "dropping-particle" : "", "family" : "Puig", "given" : "H.", "non-dropping-particle" : "", "parse-names" : false, "suffix" : "" }, { "dropping-particle" : "", "family" : "Ri\u00e9ra", "given" : "B.", "non-dropping-particle" : "", "parse-names" : false, "suffix" : "" }, { "dropping-particle" : "", "family" : "Yamakura", "given" : "T.", "non-dropping-particle" : "", "parse-names" : false, "suffix" : "" } ], "container-title" : "Oecologia", "id" : "ITEM-1", "issue" : "1", "issued" : { "date-parts" : [ [ "2005", "8", "22" ] ] }, "page" : "87-99", "title" : "Tree allometry and improved estimation of carbon stocks and balance in tropical forests", "type" : "article-journal", "volume" : "145" }, "uris" : [ "http://www.mendeley.com/documents/?uuid=72fb49b4-968d-4201-b73c-7f239be89b9f" ] } ], "mendeley" : { "formattedCitation" : "(Chave et al., 2005)", "manualFormatting" : "Chave et al. (2005)", "plainTextFormattedCitation" : "(Chave et al., 2005)", "previouslyFormattedCitation" : "(Chave et al., 2005)" }, "properties" : {  }, "schema" : "https://github.com/citation-style-language/schema/raw/master/csl-citation.json" }</w:instrText>
        </w:r>
      </w:ins>
      <w:del w:id="2265" w:author="Ulrike Hiltner" w:date="2018-04-19T14:01:00Z">
        <w:r w:rsidR="00D871D6" w:rsidDel="00D871D6">
          <w:rPr>
            <w:lang w:val="en-US"/>
          </w:rPr>
          <w:delInstrText>ADDIN CSL_CITATION { "citationItems" : [ { "id" : "ITEM-1", "itemData" : { "DOI" : "10.1007/s00442-005-0100-x", "ISBN" : "0044200501", "ISSN" : "0029-8549", "PMID" : "15971085", "abstract" : "Tropical forests hold large stores of carbon, yet uncertainty remains regarding their quantitative contribution to the global carbon cycle. One approach to quantifying carbon biomass stores consists in inferring changes from long-term forest inventory plots. Regression models are used to convert inventory data into an estimate of aboveground biomass (AGB). We provide a critical reassessment of the quality and the robustness of these models across tropical forest types, using a large dataset of 2,410 trees ! 5 cm. diameter, directly harvested in 27 study sites across the tropics. Proportional relationships between aboveground biomass and the product of wood density, trunk cross-sectional area, and total height are constructed. We also develop a regression model involving wood density and stem diameter only. Our models were tested for secondary and old-growth forests, for dry, moist and wet forests, for lowland and montane forests, and for mangrove forests. The most important predictors of AGB of a tree were, in decreasing order of importance, its trunk diameter, wood specific gravity, total height, and forest type (dry, moist, or wet). Overestimates prevailed, giving a bias of 0.5-6.5% when errors were averaged across all stands. Our regression models can be used reliably to predict aboveground tree biomass across a broad range of tropical forests. Because they are based on an unprecedented dataset, these models should improve the quality of tropical biomass estimates, and bring consensus about the contribution of the tropical forest biome and tropical deforestation to the global carbon cycle.", "author" : [ { "dropping-particle" : "", "family" : "Chave", "given" : "J.", "non-dropping-particle" : "", "parse-names" : false, "suffix" : "" }, { "dropping-particle" : "", "family" : "Andalo", "given" : "C.", "non-dropping-particle" : "", "parse-names" : false, "suffix" : "" }, { "dropping-particle" : "", "family" : "Brown", "given" : "S.", "non-dropping-particle" : "", "parse-names" : false, "suffix" : "" }, { "dropping-particle" : "", "family" : "Cairns", "given" : "M. A.", "non-dropping-particle" : "", "parse-names" : false, "suffix" : "" }, { "dropping-particle" : "", "family" : "Chambers", "given" : "J. Q.", "non-dropping-particle" : "", "parse-names" : false, "suffix" : "" }, { "dropping-particle" : "", "family" : "Eamus", "given" : "D.", "non-dropping-particle" : "", "parse-names" : false, "suffix" : "" }, { "dropping-particle" : "", "family" : "F\u00f6lster", "given" : "H.", "non-dropping-particle" : "", "parse-names" : false, "suffix" : "" }, { "dropping-particle" : "", "family" : "Fromard", "given" : "F.", "non-dropping-particle" : "", "parse-names" : false, "suffix" : "" }, { "dropping-particle" : "", "family" : "Higuchi", "given" : "N.", "non-dropping-particle" : "", "parse-names" : false, "suffix" : "" }, { "dropping-particle" : "", "family" : "Kira", "given" : "T.", "non-dropping-particle" : "", "parse-names" : false, "suffix" : "" }, { "dropping-particle" : "", "family" : "Lescure", "given" : "J.-P.", "non-dropping-particle" : "", "parse-names" : false, "suffix" : "" }, { "dropping-particle" : "", "family" : "Nelson", "given" : "B. W.", "non-dropping-particle" : "", "parse-names" : false, "suffix" : "" }, { "dropping-particle" : "", "family" : "Ogawa", "given" : "H.", "non-dropping-particle" : "", "parse-names" : false, "suffix" : "" }, { "dropping-particle" : "", "family" : "Puig", "given" : "H.", "non-dropping-particle" : "", "parse-names" : false, "suffix" : "" }, { "dropping-particle" : "", "family" : "Ri\u00e9ra", "given" : "B.", "non-dropping-particle" : "", "parse-names" : false, "suffix" : "" }, { "dropping-particle" : "", "family" : "Yamakura", "given" : "T.", "non-dropping-particle" : "", "parse-names" : false, "suffix" : "" } ], "container-title" : "Oecologia", "id" : "ITEM-1", "issue" : "1", "issued" : { "date-parts" : [ [ "2005", "8", "22" ] ] }, "page" : "87-99", "title" : "Tree allometry and improved estimation of carbon stocks and balance in tropical forests", "type" : "article-journal", "volume" : "145" }, "uris" : [ "http://www.mendeley.com/documents/?uuid=72fb49b4-968d-4201-b73c-7f239be89b9f" ] } ], "mendeley" : { "formattedCitation" : "(Chave et al., 2005)", "plainTextFormattedCitation" : "(Chave et al., 2005)", "previouslyFormattedCitation" : "(Chave et al., 2005)" }, "properties" : {  }, "schema" : "https://github.com/citation-style-language/schema/raw/master/csl-citation.json" }</w:delInstrText>
        </w:r>
      </w:del>
      <w:r w:rsidR="00D871D6">
        <w:rPr>
          <w:lang w:val="en-US"/>
        </w:rPr>
        <w:fldChar w:fldCharType="separate"/>
      </w:r>
      <w:del w:id="2266" w:author="Ulrike Hiltner" w:date="2018-04-19T14:01:00Z">
        <w:r w:rsidR="00D871D6" w:rsidRPr="00D871D6" w:rsidDel="00D871D6">
          <w:rPr>
            <w:noProof/>
            <w:lang w:val="en-US"/>
          </w:rPr>
          <w:delText>(</w:delText>
        </w:r>
      </w:del>
      <w:r w:rsidR="00D871D6" w:rsidRPr="00D871D6">
        <w:rPr>
          <w:noProof/>
          <w:lang w:val="en-US"/>
        </w:rPr>
        <w:t>Chave et al.</w:t>
      </w:r>
      <w:del w:id="2267" w:author="Ulrike Hiltner" w:date="2018-04-19T14:01:00Z">
        <w:r w:rsidR="00D871D6" w:rsidRPr="00D871D6" w:rsidDel="00D871D6">
          <w:rPr>
            <w:noProof/>
            <w:lang w:val="en-US"/>
          </w:rPr>
          <w:delText>,</w:delText>
        </w:r>
      </w:del>
      <w:r w:rsidR="00D871D6" w:rsidRPr="00D871D6">
        <w:rPr>
          <w:noProof/>
          <w:lang w:val="en-US"/>
        </w:rPr>
        <w:t xml:space="preserve"> </w:t>
      </w:r>
      <w:ins w:id="2268" w:author="Ulrike Hiltner" w:date="2018-04-19T14:01:00Z">
        <w:r w:rsidR="00D871D6">
          <w:rPr>
            <w:noProof/>
            <w:lang w:val="en-US"/>
          </w:rPr>
          <w:t>(</w:t>
        </w:r>
      </w:ins>
      <w:r w:rsidR="00D871D6" w:rsidRPr="00D871D6">
        <w:rPr>
          <w:noProof/>
          <w:lang w:val="en-US"/>
        </w:rPr>
        <w:t>2005)</w:t>
      </w:r>
      <w:ins w:id="2269" w:author="Ulrike Hiltner" w:date="2018-04-19T14:01:00Z">
        <w:r w:rsidR="00D871D6">
          <w:rPr>
            <w:lang w:val="en-US"/>
          </w:rPr>
          <w:fldChar w:fldCharType="end"/>
        </w:r>
        <w:r w:rsidR="00D871D6">
          <w:rPr>
            <w:lang w:val="en-US"/>
          </w:rPr>
          <w:t>,</w:t>
        </w:r>
      </w:ins>
      <w:ins w:id="2270" w:author="Ulrike Hiltner" w:date="2018-04-19T13:54:00Z">
        <w:r w:rsidR="00D871D6">
          <w:rPr>
            <w:lang w:val="en-US"/>
          </w:rPr>
          <w:t xml:space="preserve"> </w:t>
        </w:r>
      </w:ins>
      <w:ins w:id="2271" w:author="Ulrike Hiltner" w:date="2018-04-18T10:56:00Z">
        <w:r w:rsidR="00CE346E">
          <w:rPr>
            <w:lang w:val="en-US"/>
          </w:rPr>
          <w:fldChar w:fldCharType="begin" w:fldLock="1"/>
        </w:r>
      </w:ins>
      <w:r w:rsidR="004626AF">
        <w:rPr>
          <w:lang w:val="en-US"/>
        </w:rPr>
        <w:instrText>ADDIN CSL_CITATION { "citationItems" : [ { "id" : "ITEM-1", "itemData" : { "DOI" : "10.1111/j.1654-1103.2010.01175.x", "ISBN" : "1100-9233", "ISSN" : "11009233", "abstract" : "Question: What are the relative roles of tree growth, mortality and recruitment in variations of above- ground biomass in tropical forests? Location: Paracou, French Guiana. Methods: We quantified the contribution of growth, recruitment and mortality to total biomass of stands (trees DBH ? 10 cm) in six 6.25-ha permanent plots over 16 yr. Live biomass stocks and fluxes were computed for four separate size classes. Results: All plots showed increasing biomass stocks over the study period, with an average value of 10.9Mgha?1 yr?1. Plots aggrading biomass were characterized by either minor biomass losses due to mortality or substantial increases in the biomass of large trees (DBH ? 60 cm). Conclusions: Within the study period, the rarity of mortality events could not counter-balance the slow permanent increase in biomass, resulting in an appar- ent increase in biomass. Accounting for such rare events results in no net change in biomass balance.", "author" : [ { "dropping-particle" : "", "family" : "Rutishauser", "given" : "Ervan", "non-dropping-particle" : "", "parse-names" : false, "suffix" : "" }, { "dropping-particle" : "", "family" : "Wagner", "given" : "Fabien", "non-dropping-particle" : "", "parse-names" : false, "suffix" : "" }, { "dropping-particle" : "", "family" : "Herault", "given" : "Bruno", "non-dropping-particle" : "", "parse-names" : false, "suffix" : "" }, { "dropping-particle" : "", "family" : "Nicolini", "given" : "Eric-Andr\u00e9", "non-dropping-particle" : "", "parse-names" : false, "suffix" : "" }, { "dropping-particle" : "", "family" : "Blanc", "given" : "Lilian", "non-dropping-particle" : "", "parse-names" : false, "suffix" : "" } ], "container-title" : "Journal of Vegetation Science", "id" : "ITEM-1", "issue" : "4", "issued" : { "date-parts" : [ [ "2010", "3" ] ] }, "note" : "tree growth; mortality; recruitment; aboveground biomass production; size classes;\n\ncarbon storage; aboveground biomass; Amazon basin; hierarchical model; stand variables; climate variables;", "page" : "672-682", "title" : "Contrasting above-ground biomass balance in a Neotropical rain forest", "type" : "article-journal", "volume" : "21" }, "uris" : [ "http://www.mendeley.com/documents/?uuid=960d82bd-1e9d-4f4d-b94f-3e508302a8ff" ] } ], "mendeley" : { "formattedCitation" : "(Rutishauser et al., 2010)", "manualFormatting" : "Rutishauser et al. (2010)", "plainTextFormattedCitation" : "(Rutishauser et al., 2010)", "previouslyFormattedCitation" : "(Rutishauser et al., 2010)" }, "properties" : {  }, "schema" : "https://github.com/citation-style-language/schema/raw/master/csl-citation.json" }</w:instrText>
      </w:r>
      <w:r w:rsidR="00CE346E">
        <w:rPr>
          <w:lang w:val="en-US"/>
        </w:rPr>
        <w:fldChar w:fldCharType="separate"/>
      </w:r>
      <w:del w:id="2272" w:author="Ulrike Hiltner" w:date="2018-04-18T10:56:00Z">
        <w:r w:rsidR="00CE346E" w:rsidRPr="00CE346E" w:rsidDel="00CE346E">
          <w:rPr>
            <w:noProof/>
            <w:lang w:val="en-US"/>
          </w:rPr>
          <w:delText>(</w:delText>
        </w:r>
      </w:del>
      <w:r w:rsidR="00CE346E" w:rsidRPr="00CE346E">
        <w:rPr>
          <w:noProof/>
          <w:lang w:val="en-US"/>
        </w:rPr>
        <w:t>Rutishauser et al.</w:t>
      </w:r>
      <w:del w:id="2273" w:author="Ulrike Hiltner" w:date="2018-04-18T10:56:00Z">
        <w:r w:rsidR="00CE346E" w:rsidRPr="00CE346E" w:rsidDel="00CE346E">
          <w:rPr>
            <w:noProof/>
            <w:lang w:val="en-US"/>
          </w:rPr>
          <w:delText>,</w:delText>
        </w:r>
      </w:del>
      <w:r w:rsidR="00CE346E" w:rsidRPr="00CE346E">
        <w:rPr>
          <w:noProof/>
          <w:lang w:val="en-US"/>
        </w:rPr>
        <w:t xml:space="preserve"> </w:t>
      </w:r>
      <w:ins w:id="2274" w:author="Ulrike Hiltner" w:date="2018-04-18T10:56:00Z">
        <w:r w:rsidR="00CE346E">
          <w:rPr>
            <w:noProof/>
            <w:lang w:val="en-US"/>
          </w:rPr>
          <w:t>(</w:t>
        </w:r>
      </w:ins>
      <w:r w:rsidR="00CE346E" w:rsidRPr="00CE346E">
        <w:rPr>
          <w:noProof/>
          <w:lang w:val="en-US"/>
        </w:rPr>
        <w:t>2010)</w:t>
      </w:r>
      <w:ins w:id="2275" w:author="Ulrike Hiltner" w:date="2018-04-18T10:56:00Z">
        <w:r w:rsidR="00CE346E">
          <w:rPr>
            <w:lang w:val="en-US"/>
          </w:rPr>
          <w:fldChar w:fldCharType="end"/>
        </w:r>
      </w:ins>
      <w:ins w:id="2276" w:author="Ulrike Hiltner" w:date="2018-04-18T10:52:00Z">
        <w:r w:rsidR="00CE346E" w:rsidRPr="00CE346E">
          <w:rPr>
            <w:lang w:val="en-US"/>
          </w:rPr>
          <w:t xml:space="preserve"> </w:t>
        </w:r>
      </w:ins>
      <w:ins w:id="2277" w:author="Ulrike Hiltner" w:date="2018-04-18T10:53:00Z">
        <w:r w:rsidR="00CE346E">
          <w:rPr>
            <w:lang w:val="en-US"/>
          </w:rPr>
          <w:t>obtained</w:t>
        </w:r>
      </w:ins>
      <w:ins w:id="2278" w:author="Ulrike Hiltner" w:date="2018-04-18T10:52:00Z">
        <w:r w:rsidR="00CE346E" w:rsidRPr="00CE346E">
          <w:rPr>
            <w:lang w:val="en-US"/>
          </w:rPr>
          <w:t xml:space="preserve"> values between 388t</w:t>
        </w:r>
        <w:r w:rsidR="00CE346E" w:rsidRPr="001E1122">
          <w:rPr>
            <w:vertAlign w:val="subscript"/>
            <w:lang w:val="en-US"/>
            <w:rPrChange w:id="2279" w:author="Ulrike Hiltner" w:date="2018-04-19T10:32:00Z">
              <w:rPr>
                <w:lang w:val="en-US"/>
              </w:rPr>
            </w:rPrChange>
          </w:rPr>
          <w:t>ODM</w:t>
        </w:r>
        <w:r w:rsidR="00CE346E" w:rsidRPr="00CE346E">
          <w:rPr>
            <w:lang w:val="en-US"/>
          </w:rPr>
          <w:t>/ha and 443t</w:t>
        </w:r>
        <w:r w:rsidR="00CE346E" w:rsidRPr="001E1122">
          <w:rPr>
            <w:vertAlign w:val="subscript"/>
            <w:lang w:val="en-US"/>
            <w:rPrChange w:id="2280" w:author="Ulrike Hiltner" w:date="2018-04-19T10:32:00Z">
              <w:rPr>
                <w:lang w:val="en-US"/>
              </w:rPr>
            </w:rPrChange>
          </w:rPr>
          <w:t>ODM</w:t>
        </w:r>
        <w:r w:rsidR="00CE346E" w:rsidRPr="00CE346E">
          <w:rPr>
            <w:lang w:val="en-US"/>
          </w:rPr>
          <w:t xml:space="preserve">/ha for the aboveground biomass of the control plots in 1991 and 2007. </w:t>
        </w:r>
      </w:ins>
      <w:ins w:id="2281" w:author="Ulrike Hiltner" w:date="2018-03-09T10:55:00Z">
        <w:r w:rsidRPr="001F1049">
          <w:rPr>
            <w:lang w:val="en-US"/>
          </w:rPr>
          <w:t xml:space="preserve">This ideally supports </w:t>
        </w:r>
      </w:ins>
      <w:ins w:id="2282" w:author="Ulrike Hiltner" w:date="2018-04-19T10:32:00Z">
        <w:r w:rsidR="001E1122">
          <w:rPr>
            <w:lang w:val="en-US"/>
          </w:rPr>
          <w:t>th</w:t>
        </w:r>
      </w:ins>
      <w:ins w:id="2283" w:author="Ulrike Hiltner" w:date="2018-04-19T10:33:00Z">
        <w:r w:rsidR="001E1122">
          <w:rPr>
            <w:lang w:val="en-US"/>
          </w:rPr>
          <w:t xml:space="preserve">e range </w:t>
        </w:r>
      </w:ins>
      <w:ins w:id="2284" w:author="Ulrike Hiltner" w:date="2018-03-09T10:55:00Z">
        <w:r w:rsidRPr="001F1049">
          <w:rPr>
            <w:lang w:val="en-US"/>
          </w:rPr>
          <w:t>our findings.</w:t>
        </w:r>
      </w:ins>
      <w:ins w:id="2285" w:author="Ulrike Hiltner" w:date="2018-03-09T10:54:00Z">
        <w:r w:rsidRPr="001F1049">
          <w:rPr>
            <w:lang w:val="en-US"/>
            <w:rPrChange w:id="2286" w:author="Ulrike Hiltner" w:date="2018-03-09T10:54:00Z">
              <w:rPr/>
            </w:rPrChange>
          </w:rPr>
          <w:t xml:space="preserve"> </w:t>
        </w:r>
      </w:ins>
      <w:ins w:id="2287" w:author="Ulrike Hiltner" w:date="2018-03-09T10:52:00Z">
        <w:r w:rsidRPr="001F1049">
          <w:rPr>
            <w:lang w:val="en-US"/>
          </w:rPr>
          <w:t xml:space="preserve"> </w:t>
        </w:r>
      </w:ins>
    </w:p>
    <w:p w:rsidR="001E5E71" w:rsidRDefault="00951706" w:rsidP="001F1049">
      <w:pPr>
        <w:rPr>
          <w:ins w:id="2288" w:author="Ulrike Hiltner" w:date="2018-04-18T16:21:00Z"/>
          <w:lang w:val="en-US"/>
        </w:rPr>
      </w:pPr>
      <w:ins w:id="2289" w:author="Ulrike Hiltner" w:date="2018-03-09T11:18:00Z">
        <w:r w:rsidRPr="00951706">
          <w:rPr>
            <w:lang w:val="en-US"/>
          </w:rPr>
          <w:t>Furthermore, we tested simulation results of one of the selective logging scenarios (</w:t>
        </w:r>
      </w:ins>
      <w:r w:rsidR="00D04626">
        <w:rPr>
          <w:i/>
          <w:lang w:val="en-US"/>
        </w:rPr>
        <w:t>DBH</w:t>
      </w:r>
      <w:ins w:id="2290" w:author="Ulrike Hiltner" w:date="2018-03-09T11:18:00Z">
        <w:r w:rsidRPr="00951706">
          <w:rPr>
            <w:lang w:val="en-US"/>
          </w:rPr>
          <w:t xml:space="preserve"> of lower cutting threshold 0.55m) with an i</w:t>
        </w:r>
      </w:ins>
      <w:ins w:id="2291" w:author="Ulrike Hiltner" w:date="2018-03-09T11:21:00Z">
        <w:r>
          <w:rPr>
            <w:lang w:val="en-US"/>
          </w:rPr>
          <w:t>n</w:t>
        </w:r>
      </w:ins>
      <w:ins w:id="2292" w:author="Ulrike Hiltner" w:date="2018-03-09T11:18:00Z">
        <w:r w:rsidRPr="00951706">
          <w:rPr>
            <w:lang w:val="en-US"/>
          </w:rPr>
          <w:t>dependent set of Paracou</w:t>
        </w:r>
      </w:ins>
      <w:ins w:id="2293" w:author="Ulrike Hiltner" w:date="2018-03-09T11:21:00Z">
        <w:r>
          <w:rPr>
            <w:lang w:val="en-US"/>
          </w:rPr>
          <w:t>’</w:t>
        </w:r>
      </w:ins>
      <w:ins w:id="2294" w:author="Ulrike Hiltner" w:date="2018-03-09T11:18:00Z">
        <w:r w:rsidRPr="00951706">
          <w:rPr>
            <w:lang w:val="en-US"/>
          </w:rPr>
          <w:t>s forest inventory data (T1 plots). Deviations between simulated and observed aboveground biomass values during 30</w:t>
        </w:r>
      </w:ins>
      <w:ins w:id="2295" w:author="Ulrike Hiltner" w:date="2018-03-12T12:18:00Z">
        <w:r w:rsidR="007B3936">
          <w:rPr>
            <w:lang w:val="en-US"/>
          </w:rPr>
          <w:t xml:space="preserve"> years</w:t>
        </w:r>
      </w:ins>
      <w:ins w:id="2296" w:author="Ulrike Hiltner" w:date="2018-03-09T11:18:00Z">
        <w:r w:rsidRPr="00951706">
          <w:rPr>
            <w:lang w:val="en-US"/>
          </w:rPr>
          <w:t xml:space="preserve"> after logging </w:t>
        </w:r>
      </w:ins>
      <w:ins w:id="2297" w:author="Ulrike Hiltner" w:date="2018-04-18T16:18:00Z">
        <w:r w:rsidR="00BE4B2E">
          <w:rPr>
            <w:lang w:val="en-US"/>
          </w:rPr>
          <w:t>were negligible</w:t>
        </w:r>
      </w:ins>
      <w:ins w:id="2298" w:author="Ulrike Hiltner" w:date="2018-03-09T11:18:00Z">
        <w:r w:rsidRPr="00951706">
          <w:rPr>
            <w:lang w:val="en-US"/>
          </w:rPr>
          <w:t xml:space="preserve">. This means productivity and </w:t>
        </w:r>
      </w:ins>
      <w:ins w:id="2299" w:author="Ulrike Hiltner" w:date="2018-04-18T11:17:00Z">
        <w:r w:rsidR="004626AF">
          <w:rPr>
            <w:lang w:val="en-US"/>
          </w:rPr>
          <w:t xml:space="preserve">forest </w:t>
        </w:r>
      </w:ins>
      <w:ins w:id="2300" w:author="Ulrike Hiltner" w:date="2018-03-09T11:18:00Z">
        <w:r w:rsidRPr="00951706">
          <w:rPr>
            <w:lang w:val="en-US"/>
          </w:rPr>
          <w:t xml:space="preserve">structure of logged forest was well represented by the </w:t>
        </w:r>
      </w:ins>
      <w:ins w:id="2301" w:author="Ulrike Hiltner" w:date="2018-04-19T10:34:00Z">
        <w:r w:rsidR="001E1122">
          <w:rPr>
            <w:lang w:val="en-US"/>
          </w:rPr>
          <w:t xml:space="preserve">model </w:t>
        </w:r>
      </w:ins>
      <w:ins w:id="2302" w:author="Ulrike Hiltner" w:date="2018-03-09T11:18:00Z">
        <w:r w:rsidRPr="00951706">
          <w:rPr>
            <w:lang w:val="en-US"/>
          </w:rPr>
          <w:t>simulations. A reason for this qualitatively good model performance was the excellent data basis of Paracou’s forest inventory data.</w:t>
        </w:r>
      </w:ins>
      <w:ins w:id="2303" w:author="Ulrike Hiltner" w:date="2018-04-18T11:59:00Z">
        <w:r w:rsidR="001E2273">
          <w:rPr>
            <w:lang w:val="en-US"/>
          </w:rPr>
          <w:t xml:space="preserve"> </w:t>
        </w:r>
      </w:ins>
      <w:ins w:id="2304" w:author="Ulrike Hiltner" w:date="2018-04-19T14:02:00Z">
        <w:r w:rsidR="00D871D6">
          <w:rPr>
            <w:lang w:val="en-US"/>
          </w:rPr>
          <w:t>T</w:t>
        </w:r>
      </w:ins>
      <w:ins w:id="2305" w:author="Ulrike Hiltner" w:date="2018-04-18T16:18:00Z">
        <w:r w:rsidR="00BE4B2E">
          <w:rPr>
            <w:lang w:val="en-US"/>
          </w:rPr>
          <w:t xml:space="preserve">he inventory data set of Paracou in </w:t>
        </w:r>
      </w:ins>
      <w:ins w:id="2306" w:author="Ulrike Hiltner" w:date="2018-04-18T11:59:00Z">
        <w:r w:rsidR="001E2273" w:rsidRPr="001E2273">
          <w:rPr>
            <w:lang w:val="en-US"/>
          </w:rPr>
          <w:t xml:space="preserve">French Guiana is a </w:t>
        </w:r>
      </w:ins>
      <w:ins w:id="2307" w:author="Ulrike Hiltner" w:date="2018-04-18T12:01:00Z">
        <w:r w:rsidR="001B408D" w:rsidRPr="001E2273">
          <w:rPr>
            <w:lang w:val="en-US"/>
          </w:rPr>
          <w:t>specialty</w:t>
        </w:r>
      </w:ins>
      <w:ins w:id="2308" w:author="Ulrike Hiltner" w:date="2018-04-18T11:59:00Z">
        <w:r w:rsidR="001E2273" w:rsidRPr="001E2273">
          <w:rPr>
            <w:lang w:val="en-US"/>
          </w:rPr>
          <w:t xml:space="preserve"> in the tropics in terms of good data quality and data availability. This and the close cooperation with the </w:t>
        </w:r>
      </w:ins>
      <w:ins w:id="2309" w:author="Ulrike Hiltner" w:date="2018-04-18T12:00:00Z">
        <w:r w:rsidR="001B408D" w:rsidRPr="00450098">
          <w:rPr>
            <w:lang w:val="en-US"/>
          </w:rPr>
          <w:t xml:space="preserve">National Forest Service </w:t>
        </w:r>
        <w:r w:rsidR="001B408D" w:rsidRPr="00450098">
          <w:rPr>
            <w:i/>
            <w:lang w:val="en-US"/>
          </w:rPr>
          <w:t>NFS</w:t>
        </w:r>
      </w:ins>
      <w:ins w:id="2310" w:author="Ulrike Hiltner" w:date="2018-04-18T11:59:00Z">
        <w:r w:rsidR="001E2273" w:rsidRPr="001E2273">
          <w:rPr>
            <w:lang w:val="en-US"/>
          </w:rPr>
          <w:t xml:space="preserve"> help to further develop such model studies, from which other tropical regions with limited access to data can also benefit.</w:t>
        </w:r>
        <w:r w:rsidR="001B408D">
          <w:rPr>
            <w:lang w:val="en-US"/>
          </w:rPr>
          <w:t xml:space="preserve"> </w:t>
        </w:r>
      </w:ins>
      <w:ins w:id="2311" w:author="Ulrike Hiltner" w:date="2018-03-09T11:18:00Z">
        <w:r w:rsidRPr="00951706">
          <w:rPr>
            <w:lang w:val="en-US"/>
          </w:rPr>
          <w:t>With the FORMIND forest model inclusive management-module it is now possible to estimate in the long term</w:t>
        </w:r>
      </w:ins>
      <w:ins w:id="2312" w:author="Ulrike Hiltner" w:date="2018-04-18T11:20:00Z">
        <w:r w:rsidR="004626AF">
          <w:rPr>
            <w:lang w:val="en-US"/>
          </w:rPr>
          <w:t xml:space="preserve"> the development of</w:t>
        </w:r>
      </w:ins>
      <w:ins w:id="2313" w:author="Ulrike Hiltner" w:date="2018-03-09T11:18:00Z">
        <w:r w:rsidRPr="00951706">
          <w:rPr>
            <w:lang w:val="en-US"/>
          </w:rPr>
          <w:t xml:space="preserve"> forest stand variables for both primary and logged forest at Paracou.</w:t>
        </w:r>
      </w:ins>
      <w:ins w:id="2314" w:author="Ulrike Hiltner" w:date="2018-04-18T11:41:00Z">
        <w:r w:rsidR="009963FA">
          <w:rPr>
            <w:lang w:val="en-US"/>
          </w:rPr>
          <w:t xml:space="preserve"> </w:t>
        </w:r>
      </w:ins>
      <w:ins w:id="2315" w:author="Ulrike Hiltner" w:date="2018-04-18T11:44:00Z">
        <w:r w:rsidR="009963FA" w:rsidRPr="009963FA">
          <w:rPr>
            <w:lang w:val="en-US"/>
          </w:rPr>
          <w:t xml:space="preserve">The </w:t>
        </w:r>
      </w:ins>
      <w:ins w:id="2316" w:author="Ulrike Hiltner" w:date="2018-04-18T14:21:00Z">
        <w:r w:rsidR="00FD673E">
          <w:rPr>
            <w:lang w:val="en-US"/>
          </w:rPr>
          <w:t>model</w:t>
        </w:r>
      </w:ins>
      <w:ins w:id="2317" w:author="Ulrike Hiltner" w:date="2018-04-18T11:44:00Z">
        <w:r w:rsidR="009963FA" w:rsidRPr="009963FA">
          <w:rPr>
            <w:lang w:val="en-US"/>
          </w:rPr>
          <w:t xml:space="preserve"> can be easily applied to simulate further forest management strategies by varying model parameters such as </w:t>
        </w:r>
      </w:ins>
      <w:ins w:id="2318" w:author="Ulrike Hiltner" w:date="2018-04-19T14:02:00Z">
        <w:r w:rsidR="00D871D6">
          <w:rPr>
            <w:lang w:val="en-US"/>
          </w:rPr>
          <w:t xml:space="preserve">the </w:t>
        </w:r>
      </w:ins>
      <w:ins w:id="2319" w:author="Ulrike Hiltner" w:date="2018-04-18T11:44:00Z">
        <w:r w:rsidR="001E2273">
          <w:rPr>
            <w:lang w:val="en-US"/>
          </w:rPr>
          <w:t>cutting threshold</w:t>
        </w:r>
        <w:r w:rsidR="009963FA" w:rsidRPr="009963FA">
          <w:rPr>
            <w:lang w:val="en-US"/>
          </w:rPr>
          <w:t>, cutting cycle or number of trees of commercial</w:t>
        </w:r>
      </w:ins>
      <w:ins w:id="2320" w:author="Ulrike Hiltner" w:date="2018-04-18T16:19:00Z">
        <w:r w:rsidR="00BE4B2E">
          <w:rPr>
            <w:lang w:val="en-US"/>
          </w:rPr>
          <w:t xml:space="preserve"> tree</w:t>
        </w:r>
      </w:ins>
      <w:ins w:id="2321" w:author="Ulrike Hiltner" w:date="2018-04-18T11:44:00Z">
        <w:r w:rsidR="009963FA" w:rsidRPr="009963FA">
          <w:rPr>
            <w:lang w:val="en-US"/>
          </w:rPr>
          <w:t xml:space="preserve"> species to be harvested.</w:t>
        </w:r>
      </w:ins>
      <w:ins w:id="2322" w:author="Ulrike Hiltner" w:date="2018-04-18T12:04:00Z">
        <w:r w:rsidR="001B408D">
          <w:rPr>
            <w:lang w:val="en-US"/>
          </w:rPr>
          <w:t xml:space="preserve"> </w:t>
        </w:r>
      </w:ins>
      <w:ins w:id="2323" w:author="Ulrike Hiltner" w:date="2018-04-18T12:16:00Z">
        <w:r w:rsidR="00AE62E9" w:rsidRPr="00AE62E9">
          <w:rPr>
            <w:lang w:val="en-US"/>
          </w:rPr>
          <w:t xml:space="preserve">The methodology can also be </w:t>
        </w:r>
      </w:ins>
      <w:ins w:id="2324" w:author="Ulrike Hiltner" w:date="2018-04-18T14:06:00Z">
        <w:r w:rsidR="00D01675">
          <w:rPr>
            <w:lang w:val="en-US"/>
          </w:rPr>
          <w:t>modified</w:t>
        </w:r>
      </w:ins>
      <w:ins w:id="2325" w:author="Ulrike Hiltner" w:date="2018-04-18T12:16:00Z">
        <w:r w:rsidR="00AE62E9" w:rsidRPr="00AE62E9">
          <w:rPr>
            <w:lang w:val="en-US"/>
          </w:rPr>
          <w:t xml:space="preserve"> to obtain new knowledge on the dynamics of forests after logging or to test novel management strategies, such as the impact of modernized techniques to reduce</w:t>
        </w:r>
      </w:ins>
      <w:ins w:id="2326" w:author="Ulrike Hiltner" w:date="2018-04-18T14:06:00Z">
        <w:r w:rsidR="00D01675">
          <w:rPr>
            <w:lang w:val="en-US"/>
          </w:rPr>
          <w:t xml:space="preserve"> logging</w:t>
        </w:r>
      </w:ins>
      <w:ins w:id="2327" w:author="Ulrike Hiltner" w:date="2018-04-18T12:16:00Z">
        <w:r w:rsidR="00AE62E9" w:rsidRPr="00AE62E9">
          <w:rPr>
            <w:lang w:val="en-US"/>
          </w:rPr>
          <w:t xml:space="preserve"> damage while maintaining logging intensity</w:t>
        </w:r>
      </w:ins>
      <w:ins w:id="2328" w:author="Ulrike Hiltner" w:date="2018-04-18T12:55:00Z">
        <w:r w:rsidR="006752A5">
          <w:rPr>
            <w:lang w:val="en-US"/>
          </w:rPr>
          <w:t xml:space="preserve"> </w:t>
        </w:r>
        <w:r w:rsidR="006752A5">
          <w:rPr>
            <w:lang w:val="en-US"/>
          </w:rPr>
          <w:fldChar w:fldCharType="begin" w:fldLock="1"/>
        </w:r>
      </w:ins>
      <w:ins w:id="2329" w:author="Ulrike Hiltner" w:date="2018-04-18T14:03:00Z">
        <w:r w:rsidR="00D01675">
          <w:rPr>
            <w:lang w:val="en-US"/>
          </w:rPr>
          <w:instrText>ADDIN CSL_CITATION { "citationItems" : [ { "id" : "ITEM-1", "itemData" : { "DOI" : "10.1016/j.foreco.2008.03.036", "ISBN" : "0378-1127", "ISSN" : "03781127", "abstract" : "Over the past two decades, sets of timber harvesting guidelines designed to mitigate the deleterious environmental impacts of tree felling, yarding, and hauling have become known as \"reduced-impact logging\" (RIL) techniques. Although none of the components of RIL are new, concerns about destructive logging practices and worker safety in the tropics stimulated this recent proliferation of semi-coordinated research and training activities related to timber harvesting. Studies in Southeast Asia, Africa, and South and Central America have clearly documented that the undesired impacts of selective logging on residual stands and soils can be substantially reduced through implementation of a series of recommended logging practices by crews that are appropriately trained, supervised, and compensated. Whether reducing the deleterious impacts of logging also reduces profits seems to depend on site conditions (e.g., terrain, soil trafficability, and riparian areas), whether the profits from illegal activities are included in the baseline, and the perspective from which the economic calculations are made. A standardized approach for calculating logging costs using RILSIM software is advocated to facilitate comparisons and to allow uncoupling RIL practices to evaluate their individual financial costs and benefits. Further complicating the matter is that while there are elements common to all RIL guidelines (e.g., directional felling), other components vary (e.g., slope limits of 17-40\u00b0 with ground-based yarding). While use of RIL techniques may be considered as a prerequisite for sustaining timber yields (STY), in particular, and sustainable forest management (SFM), in general, RIL should not be confounded with STY and SFM. This confusion is particularly problematic in forests managed for light-demanding species that benefit from both canopy opening and mineral soil exposure as well as where harvesting intensities are high and controlled primarily by minimum diameter cutting limits. These qualifications notwithstanding, since logging is the most intensive of silvicultural treatments in most tropical forests managed for timber, some aspects of RIL are critical (e.g., protection of water courses) whether forests are managed for STY, SFM, or even replacement by agricultural crops. \u00a9 2008 Elsevier B.V. All rights reserved.", "author" : [ { "dropping-particle" : "", "family" : "Putz", "given" : "F. E.", "non-dropping-particle" : "", "parse-names" : false, "suffix" : "" }, { "dropping-particle" : "", "family" : "Sist", "given" : "P.", "non-dropping-particle" : "", "parse-names" : false, "suffix" : "" }, { "dropping-particle" : "", "family" : "Fredericksen", "given" : "T.", "non-dropping-particle" : "", "parse-names" : false, "suffix" : "" }, { "dropping-particle" : "", "family" : "Dykstra", "given" : "D.", "non-dropping-particle" : "", "parse-names" : false, "suffix" : "" } ], "container-title" : "Forest Ecology and Management", "id" : "ITEM-1", "issue" : "7", "issued" : { "date-parts" : [ [ "2008" ] ] }, "page" : "1427-1433", "title" : "Reduced-impact logging: Challenges and opportunities", "type" : "article-journal", "volume" : "256" }, "uris" : [ "http://www.mendeley.com/documents/?uuid=6a0053af-2bc3-4d31-b5cb-71c8c1d92c24" ] } ], "mendeley" : { "formattedCitation" : "(F. E. Putz et al., 2008)", "manualFormatting" : "(Putz et al., 2008a)", "plainTextFormattedCitation" : "(F. E. Putz et al., 2008)", "previouslyFormattedCitation" : "(F. E. Putz et al., 2008)" }, "properties" : {  }, "schema" : "https://github.com/citation-style-language/schema/raw/master/csl-citation.json" }</w:instrText>
        </w:r>
      </w:ins>
      <w:del w:id="2330" w:author="Ulrike Hiltner" w:date="2018-04-18T14:03:00Z">
        <w:r w:rsidR="00D01675" w:rsidDel="00D01675">
          <w:rPr>
            <w:lang w:val="en-US"/>
          </w:rPr>
          <w:delInstrText>ADDIN CSL_CITATION { "citationItems" : [ { "id" : "ITEM-1", "itemData" : { "DOI" : "10.1016/j.foreco.2008.03.036", "ISBN" : "0378-1127", "ISSN" : "03781127", "abstract" : "Over the past two decades, sets of timber harvesting guidelines designed to mitigate the deleterious environmental impacts of tree felling, yarding, and hauling have become known as \"reduced-impact logging\" (RIL) techniques. Although none of the components of RIL are new, concerns about destructive logging practices and worker safety in the tropics stimulated this recent proliferation of semi-coordinated research and training activities related to timber harvesting. Studies in Southeast Asia, Africa, and South and Central America have clearly documented that the undesired impacts of selective logging on residual stands and soils can be substantially reduced through implementation of a series of recommended logging practices by crews that are appropriately trained, supervised, and compensated. Whether reducing the deleterious impacts of logging also reduces profits seems to depend on site conditions (e.g., terrain, soil trafficability, and riparian areas), whether the profits from illegal activities are included in the baseline, and the perspective from which the economic calculations are made. A standardized approach for calculating logging costs using RILSIM software is advocated to facilitate comparisons and to allow uncoupling RIL practices to evaluate their individual financial costs and benefits. Further complicating the matter is that while there are elements common to all RIL guidelines (e.g., directional felling), other components vary (e.g., slope limits of 17-40\u00b0 with ground-based yarding). While use of RIL techniques may be considered as a prerequisite for sustaining timber yields (STY), in particular, and sustainable forest management (SFM), in general, RIL should not be confounded with STY and SFM. This confusion is particularly problematic in forests managed for light-demanding species that benefit from both canopy opening and mineral soil exposure as well as where harvesting intensities are high and controlled primarily by minimum diameter cutting limits. These qualifications notwithstanding, since logging is the most intensive of silvicultural treatments in most tropical forests managed for timber, some aspects of RIL are critical (e.g., protection of water courses) whether forests are managed for STY, SFM, or even replacement by agricultural crops. \u00a9 2008 Elsevier B.V. All rights reserved.", "author" : [ { "dropping-particle" : "", "family" : "Putz", "given" : "F. E.", "non-dropping-particle" : "", "parse-names" : false, "suffix" : "" }, { "dropping-particle" : "", "family" : "Sist", "given" : "P.", "non-dropping-particle" : "", "parse-names" : false, "suffix" : "" }, { "dropping-particle" : "", "family" : "Fredericksen", "given" : "T.", "non-dropping-particle" : "", "parse-names" : false, "suffix" : "" }, { "dropping-particle" : "", "family" : "Dykstra", "given" : "D.", "non-dropping-particle" : "", "parse-names" : false, "suffix" : "" } ], "container-title" : "Forest Ecology and Management", "id" : "ITEM-1", "issue" : "7", "issued" : { "date-parts" : [ [ "2008" ] ] }, "page" : "1427-1433", "title" : "Reduced-impact logging: Challenges and opportunities", "type" : "article-journal", "volume" : "256" }, "uris" : [ "http://www.mendeley.com/documents/?uuid=6a0053af-2bc3-4d31-b5cb-71c8c1d92c24" ] } ], "mendeley" : { "formattedCitation" : "(F. E. Putz et al., 2008)", "manualFormatting" : "(F. E. Putz et al., 2008a)", "plainTextFormattedCitation" : "(F. E. Putz et al., 2008)", "previouslyFormattedCitation" : "(F. E. Putz et al., 2008)" }, "properties" : {  }, "schema" : "https://github.com/citation-style-language/schema/raw/master/csl-citation.json" }</w:delInstrText>
        </w:r>
      </w:del>
      <w:r w:rsidR="006752A5">
        <w:rPr>
          <w:lang w:val="en-US"/>
        </w:rPr>
        <w:fldChar w:fldCharType="separate"/>
      </w:r>
      <w:ins w:id="2331" w:author="Ulrike Hiltner" w:date="2018-04-18T14:03:00Z">
        <w:r w:rsidR="00D01675">
          <w:rPr>
            <w:noProof/>
            <w:lang w:val="en-US"/>
          </w:rPr>
          <w:t>(</w:t>
        </w:r>
      </w:ins>
      <w:del w:id="2332" w:author="Ulrike Hiltner" w:date="2018-04-18T14:03:00Z">
        <w:r w:rsidR="006752A5" w:rsidRPr="006752A5" w:rsidDel="00D01675">
          <w:rPr>
            <w:noProof/>
            <w:lang w:val="en-US"/>
          </w:rPr>
          <w:delText xml:space="preserve">(F. E. </w:delText>
        </w:r>
      </w:del>
      <w:r w:rsidR="006752A5" w:rsidRPr="006752A5">
        <w:rPr>
          <w:noProof/>
          <w:lang w:val="en-US"/>
        </w:rPr>
        <w:t>Putz et al., 2008</w:t>
      </w:r>
      <w:ins w:id="2333" w:author="Ulrike Hiltner" w:date="2018-04-18T14:03:00Z">
        <w:r w:rsidR="00D01675">
          <w:rPr>
            <w:noProof/>
            <w:lang w:val="en-US"/>
          </w:rPr>
          <w:t>a</w:t>
        </w:r>
      </w:ins>
      <w:r w:rsidR="006752A5" w:rsidRPr="006752A5">
        <w:rPr>
          <w:noProof/>
          <w:lang w:val="en-US"/>
        </w:rPr>
        <w:t>)</w:t>
      </w:r>
      <w:ins w:id="2334" w:author="Ulrike Hiltner" w:date="2018-04-18T12:55:00Z">
        <w:r w:rsidR="006752A5">
          <w:rPr>
            <w:lang w:val="en-US"/>
          </w:rPr>
          <w:fldChar w:fldCharType="end"/>
        </w:r>
      </w:ins>
      <w:ins w:id="2335" w:author="Ulrike Hiltner" w:date="2018-04-18T12:49:00Z">
        <w:r w:rsidR="006752A5">
          <w:rPr>
            <w:lang w:val="en-US"/>
          </w:rPr>
          <w:t xml:space="preserve">; given that </w:t>
        </w:r>
      </w:ins>
      <w:ins w:id="2336" w:author="Ulrike Hiltner" w:date="2018-04-18T12:50:00Z">
        <w:r w:rsidR="006752A5">
          <w:rPr>
            <w:lang w:val="en-US"/>
          </w:rPr>
          <w:t>s</w:t>
        </w:r>
      </w:ins>
      <w:ins w:id="2337" w:author="Ulrike Hiltner" w:date="2018-04-18T12:16:00Z">
        <w:r w:rsidR="00AE62E9" w:rsidRPr="00AE62E9">
          <w:rPr>
            <w:lang w:val="en-US"/>
          </w:rPr>
          <w:t>uch modern techniques are currently used in less than 5% of selectively logged forest areas</w:t>
        </w:r>
      </w:ins>
      <w:ins w:id="2338" w:author="Ulrike Hiltner" w:date="2018-04-18T12:50:00Z">
        <w:r w:rsidR="006752A5">
          <w:rPr>
            <w:lang w:val="en-US"/>
          </w:rPr>
          <w:t xml:space="preserve"> </w:t>
        </w:r>
        <w:r w:rsidR="006752A5">
          <w:rPr>
            <w:lang w:val="en-US"/>
          </w:rPr>
          <w:fldChar w:fldCharType="begin" w:fldLock="1"/>
        </w:r>
      </w:ins>
      <w:ins w:id="2339" w:author="Ulrike Hiltner" w:date="2018-04-18T14:03:00Z">
        <w:r w:rsidR="00D01675">
          <w:rPr>
            <w:lang w:val="en-US"/>
          </w:rPr>
          <w:instrText>ADDIN CSL_CITATION { "citationItems" : [ { "id" : "ITEM-1", "itemData" : { "DOI" : "10.1371/journal.pbio.0060166", "ISBN" : "1545-7885", "ISSN" : "1545-7885", "PMID" : "18630991", "abstract" : "Using reduced-impact timber-harvesting practices in legally logged tropical forests would reduce global carbon emissions by 0.16 Gt/year at a modest cost and with little risk of \"leakage\" (increased carbon emissions elsewhere).", "author" : [ { "dropping-particle" : "", "family" : "Putz", "given" : "Francis E.", "non-dropping-particle" : "", "parse-names" : false, "suffix" : "" }, { "dropping-particle" : "", "family" : "Zuidema", "given" : "Pieter A.", "non-dropping-particle" : "", "parse-names" : false, "suffix" : "" }, { "dropping-particle" : "", "family" : "Pinard", "given" : "Michelle A.", "non-dropping-particle" : "", "parse-names" : false, "suffix" : "" }, { "dropping-particle" : "", "family" : "Boot", "given" : "Rene G A", "non-dropping-particle" : "", "parse-names" : false, "suffix" : "" }, { "dropping-particle" : "", "family" : "Sayer", "given" : "Jeffrey A.", "non-dropping-particle" : "", "parse-names" : false, "suffix" : "" }, { "dropping-particle" : "", "family" : "Sheil", "given" : "Douglas", "non-dropping-particle" : "", "parse-names" : false, "suffix" : "" }, { "dropping-particle" : "", "family" : "Sist", "given" : "Plinio", "non-dropping-particle" : "", "parse-names" : false, "suffix" : "" }, { "dropping-particle" : "", "family" : "Elias", "given" : "", "non-dropping-particle" : "", "parse-names" : false, "suffix" : "" }, { "dropping-particle" : "", "family" : "Vanclay", "given" : "Jerome K.", "non-dropping-particle" : "", "parse-names" : false, "suffix" : "" } ], "container-title" : "PLoS Biology", "id" : "ITEM-1", "issue" : "7", "issued" : { "date-parts" : [ [ "2008" ] ] }, "page" : "1368-1369", "title" : "Improved tropical forest management for carbon retention", "type" : "article-journal", "volume" : "6" }, "uris" : [ "http://www.mendeley.com/documents/?uuid=43522e7b-2669-458a-976e-88a47a5ad14e" ] } ], "mendeley" : { "formattedCitation" : "(Francis E. Putz et al., 2008)", "manualFormatting" : "(Putz et al., 2008b)", "plainTextFormattedCitation" : "(Francis E. Putz et al., 2008)", "previouslyFormattedCitation" : "(Francis E. Putz et al., 2008)" }, "properties" : {  }, "schema" : "https://github.com/citation-style-language/schema/raw/master/csl-citation.json" }</w:instrText>
        </w:r>
      </w:ins>
      <w:del w:id="2340" w:author="Ulrike Hiltner" w:date="2018-04-18T14:03:00Z">
        <w:r w:rsidR="006752A5" w:rsidDel="00D01675">
          <w:rPr>
            <w:lang w:val="en-US"/>
          </w:rPr>
          <w:delInstrText>ADDIN CSL_CITATION { "citationItems" : [ { "id" : "ITEM-1", "itemData" : { "DOI" : "10.1371/journal.pbio.0060166", "ISBN" : "1545-7885", "ISSN" : "1545-7885", "PMID" : "18630991", "abstract" : "Using reduced-impact timber-harvesting practices in legally logged tropical forests would reduce global carbon emissions by 0.16 Gt/year at a modest cost and with little risk of \"leakage\" (increased carbon emissions elsewhere).", "author" : [ { "dropping-particle" : "", "family" : "Putz", "given" : "Francis E.", "non-dropping-particle" : "", "parse-names" : false, "suffix" : "" }, { "dropping-particle" : "", "family" : "Zuidema", "given" : "Pieter A.", "non-dropping-particle" : "", "parse-names" : false, "suffix" : "" }, { "dropping-particle" : "", "family" : "Pinard", "given" : "Michelle A.", "non-dropping-particle" : "", "parse-names" : false, "suffix" : "" }, { "dropping-particle" : "", "family" : "Boot", "given" : "Rene G A", "non-dropping-particle" : "", "parse-names" : false, "suffix" : "" }, { "dropping-particle" : "", "family" : "Sayer", "given" : "Jeffrey A.", "non-dropping-particle" : "", "parse-names" : false, "suffix" : "" }, { "dropping-particle" : "", "family" : "Sheil", "given" : "Douglas", "non-dropping-particle" : "", "parse-names" : false, "suffix" : "" }, { "dropping-particle" : "", "family" : "Sist", "given" : "Plinio", "non-dropping-particle" : "", "parse-names" : false, "suffix" : "" }, { "dropping-particle" : "", "family" : "Elias", "given" : "", "non-dropping-particle" : "", "parse-names" : false, "suffix" : "" }, { "dropping-particle" : "", "family" : "Vanclay", "given" : "Jerome K.", "non-dropping-particle" : "", "parse-names" : false, "suffix" : "" } ], "container-title" : "PLoS Biology", "id" : "ITEM-1", "issue" : "7", "issued" : { "date-parts" : [ [ "2008" ] ] }, "page" : "1368-1369", "title" : "Improved tropical forest management for carbon retention", "type" : "article-journal", "volume" : "6" }, "uris" : [ "http://www.mendeley.com/documents/?uuid=43522e7b-2669-458a-976e-88a47a5ad14e" ] } ], "mendeley" : { "formattedCitation" : "(Francis E. Putz et al., 2008)", "plainTextFormattedCitation" : "(Francis E. Putz et al., 2008)", "previouslyFormattedCitation" : "(Francis E. Putz et al., 2008)" }, "properties" : {  }, "schema" : "https://github.com/citation-style-language/schema/raw/master/csl-citation.json" }</w:delInstrText>
        </w:r>
      </w:del>
      <w:r w:rsidR="006752A5">
        <w:rPr>
          <w:lang w:val="en-US"/>
        </w:rPr>
        <w:fldChar w:fldCharType="separate"/>
      </w:r>
      <w:del w:id="2341" w:author="Ulrike Hiltner" w:date="2018-04-18T14:03:00Z">
        <w:r w:rsidR="006752A5" w:rsidRPr="006752A5" w:rsidDel="00D01675">
          <w:rPr>
            <w:noProof/>
            <w:lang w:val="en-US"/>
          </w:rPr>
          <w:delText xml:space="preserve">(Francis E. </w:delText>
        </w:r>
      </w:del>
      <w:ins w:id="2342" w:author="Ulrike Hiltner" w:date="2018-04-18T14:03:00Z">
        <w:r w:rsidR="00D01675">
          <w:rPr>
            <w:noProof/>
            <w:lang w:val="en-US"/>
          </w:rPr>
          <w:t>(</w:t>
        </w:r>
      </w:ins>
      <w:r w:rsidR="006752A5" w:rsidRPr="006752A5">
        <w:rPr>
          <w:noProof/>
          <w:lang w:val="en-US"/>
        </w:rPr>
        <w:t>Putz et al., 2008</w:t>
      </w:r>
      <w:ins w:id="2343" w:author="Ulrike Hiltner" w:date="2018-04-18T14:03:00Z">
        <w:r w:rsidR="00D01675">
          <w:rPr>
            <w:noProof/>
            <w:lang w:val="en-US"/>
          </w:rPr>
          <w:t>b</w:t>
        </w:r>
      </w:ins>
      <w:r w:rsidR="006752A5" w:rsidRPr="006752A5">
        <w:rPr>
          <w:noProof/>
          <w:lang w:val="en-US"/>
        </w:rPr>
        <w:t>)</w:t>
      </w:r>
      <w:ins w:id="2344" w:author="Ulrike Hiltner" w:date="2018-04-18T12:50:00Z">
        <w:r w:rsidR="006752A5">
          <w:rPr>
            <w:lang w:val="en-US"/>
          </w:rPr>
          <w:fldChar w:fldCharType="end"/>
        </w:r>
      </w:ins>
      <w:ins w:id="2345" w:author="Ulrike Hiltner" w:date="2018-04-18T12:16:00Z">
        <w:r w:rsidR="00AE62E9" w:rsidRPr="00AE62E9">
          <w:rPr>
            <w:lang w:val="en-US"/>
          </w:rPr>
          <w:t>.</w:t>
        </w:r>
      </w:ins>
      <w:ins w:id="2346" w:author="Ulrike Hiltner" w:date="2018-04-18T14:08:00Z">
        <w:r w:rsidR="00D01675">
          <w:rPr>
            <w:lang w:val="en-US"/>
          </w:rPr>
          <w:t xml:space="preserve"> </w:t>
        </w:r>
      </w:ins>
      <w:ins w:id="2347" w:author="Ulrike Hiltner" w:date="2018-04-18T14:55:00Z">
        <w:r w:rsidR="00A719C7">
          <w:rPr>
            <w:lang w:val="en-US"/>
          </w:rPr>
          <w:t>Logging residues</w:t>
        </w:r>
      </w:ins>
      <w:ins w:id="2348" w:author="Ulrike Hiltner" w:date="2018-04-18T14:54:00Z">
        <w:r w:rsidR="00A719C7">
          <w:rPr>
            <w:lang w:val="en-US"/>
          </w:rPr>
          <w:t xml:space="preserve"> </w:t>
        </w:r>
      </w:ins>
      <w:ins w:id="2349" w:author="Ulrike Hiltner" w:date="2018-04-18T14:31:00Z">
        <w:r w:rsidR="001658ED" w:rsidRPr="001658ED">
          <w:rPr>
            <w:lang w:val="en-US"/>
          </w:rPr>
          <w:t xml:space="preserve">can also be used for </w:t>
        </w:r>
      </w:ins>
      <w:ins w:id="2350" w:author="Ulrike Hiltner" w:date="2018-04-18T14:57:00Z">
        <w:r w:rsidR="00A719C7">
          <w:rPr>
            <w:lang w:val="en-US"/>
          </w:rPr>
          <w:t>new</w:t>
        </w:r>
      </w:ins>
      <w:ins w:id="2351" w:author="Ulrike Hiltner" w:date="2018-04-18T14:31:00Z">
        <w:r w:rsidR="001658ED" w:rsidRPr="001658ED">
          <w:rPr>
            <w:lang w:val="en-US"/>
          </w:rPr>
          <w:t xml:space="preserve"> purposes, e.g. as </w:t>
        </w:r>
      </w:ins>
      <w:ins w:id="2352" w:author="Ulrike Hiltner" w:date="2018-04-18T14:52:00Z">
        <w:r w:rsidR="00A719C7">
          <w:rPr>
            <w:lang w:val="en-US"/>
          </w:rPr>
          <w:t>energy</w:t>
        </w:r>
      </w:ins>
      <w:ins w:id="2353" w:author="Ulrike Hiltner" w:date="2018-04-18T14:44:00Z">
        <w:r w:rsidR="00112F15">
          <w:rPr>
            <w:lang w:val="en-US"/>
          </w:rPr>
          <w:t xml:space="preserve"> </w:t>
        </w:r>
      </w:ins>
      <w:ins w:id="2354" w:author="Ulrike Hiltner" w:date="2018-04-18T14:31:00Z">
        <w:r w:rsidR="001658ED" w:rsidRPr="001658ED">
          <w:rPr>
            <w:lang w:val="en-US"/>
          </w:rPr>
          <w:t xml:space="preserve">wood for </w:t>
        </w:r>
      </w:ins>
      <w:ins w:id="2355" w:author="Ulrike Hiltner" w:date="2018-04-18T14:58:00Z">
        <w:r w:rsidR="00A719C7">
          <w:rPr>
            <w:lang w:val="en-US"/>
          </w:rPr>
          <w:t>bio</w:t>
        </w:r>
      </w:ins>
      <w:ins w:id="2356" w:author="Ulrike Hiltner" w:date="2018-04-18T14:31:00Z">
        <w:r w:rsidR="001658ED" w:rsidRPr="001658ED">
          <w:rPr>
            <w:lang w:val="en-US"/>
          </w:rPr>
          <w:t>energy production</w:t>
        </w:r>
      </w:ins>
      <w:ins w:id="2357" w:author="Ulrike Hiltner" w:date="2018-04-18T14:34:00Z">
        <w:r w:rsidR="001658ED">
          <w:rPr>
            <w:lang w:val="en-US"/>
          </w:rPr>
          <w:t xml:space="preserve"> </w:t>
        </w:r>
      </w:ins>
      <w:ins w:id="2358" w:author="Ulrike Hiltner" w:date="2018-04-18T14:36:00Z">
        <w:r w:rsidR="001658ED">
          <w:rPr>
            <w:lang w:val="en-US"/>
          </w:rPr>
          <w:fldChar w:fldCharType="begin" w:fldLock="1"/>
        </w:r>
      </w:ins>
      <w:r w:rsidR="008C62C1">
        <w:rPr>
          <w:lang w:val="en-US"/>
        </w:rPr>
        <w:instrText>ADDIN CSL_CITATION { "citationItems" : [ { "id" : "ITEM-1", "itemData" : { "DOI" : "10.1016/j.biombioe.2006.04.002", "ISBN" : "0961-9534", "ISSN" : "09619534", "abstract" : "Wood fuel is a strategic resource for future energy supply and is usually utilised locally. Traditional use of wood fuel and other bioenergy has a share of 10-15% energy supply, used mainly for the household sector. The utilisation for industrial purposes is much smaller but is a strategic resource in the effort to fulfil the Kyoto agreement to replace fossil fuels and to mitigate greenhouse gas emissions. Many industrialised countries already use a significant share of biofuels in their energy supply e.g. Nordic countries while others like some other European Union countries are planning to increase their use. Production and use of biofuels need to be carried out sustainable. Official statistics do not report trade in such detail that international trade in different biomass types can be fully identified. However, FAO and European Forestry Institute are important sources. In some countries, there is a growing interest in the international trade, because the trade can provide biofuels at lower prices, larger quantities and better quality than domestic alternatives. The first signs of an international market price for wood fuel are indicated in Europe. For the future both the use and the trade of wood fuel is expected to increase. Analyses for trade in charcoal, wood chips, fuel wood and wood residues made in this report identify 'hot' trade spots in Europe, in south East Asia and in North America. \u00a9 2006 Elsevier Ltd. All rights reserved.", "author" : [ { "dropping-particle" : "", "family" : "Hillring", "given" : "Bengt", "non-dropping-particle" : "", "parse-names" : false, "suffix" : "" } ], "container-title" : "Biomass and Bioenergy", "id" : "ITEM-1", "issue" : "10", "issued" : { "date-parts" : [ [ "2006" ] ] }, "page" : "815-825", "title" : "World trade in forest products and wood fuel", "type" : "article-journal", "volume" : "30" }, "uris" : [ "http://www.mendeley.com/documents/?uuid=c1a9659b-15bb-406a-a934-d971cbe0d0ba" ] } ], "mendeley" : { "formattedCitation" : "(Hillring, 2006)", "plainTextFormattedCitation" : "(Hillring, 2006)", "previouslyFormattedCitation" : "(Hillring, 2006)" }, "properties" : {  }, "schema" : "https://github.com/citation-style-language/schema/raw/master/csl-citation.json" }</w:instrText>
      </w:r>
      <w:r w:rsidR="001658ED">
        <w:rPr>
          <w:lang w:val="en-US"/>
        </w:rPr>
        <w:fldChar w:fldCharType="separate"/>
      </w:r>
      <w:r w:rsidR="00112F15" w:rsidRPr="00112F15">
        <w:rPr>
          <w:noProof/>
          <w:lang w:val="en-US"/>
        </w:rPr>
        <w:t>(Hillring, 2006)</w:t>
      </w:r>
      <w:ins w:id="2359" w:author="Ulrike Hiltner" w:date="2018-04-18T14:36:00Z">
        <w:r w:rsidR="001658ED">
          <w:rPr>
            <w:lang w:val="en-US"/>
          </w:rPr>
          <w:fldChar w:fldCharType="end"/>
        </w:r>
      </w:ins>
      <w:ins w:id="2360" w:author="Ulrike Hiltner" w:date="2018-04-18T14:57:00Z">
        <w:r w:rsidR="00A719C7">
          <w:rPr>
            <w:lang w:val="en-US"/>
          </w:rPr>
          <w:t xml:space="preserve">. </w:t>
        </w:r>
      </w:ins>
      <w:ins w:id="2361" w:author="Ulrike Hiltner" w:date="2018-04-18T15:10:00Z">
        <w:r w:rsidR="008C62C1" w:rsidRPr="008C62C1">
          <w:rPr>
            <w:lang w:val="en-US"/>
          </w:rPr>
          <w:t xml:space="preserve">Energy wood can </w:t>
        </w:r>
      </w:ins>
      <w:ins w:id="2362" w:author="Ulrike Hiltner" w:date="2018-04-19T10:39:00Z">
        <w:r w:rsidR="001E1122">
          <w:rPr>
            <w:lang w:val="en-US"/>
          </w:rPr>
          <w:t>further</w:t>
        </w:r>
      </w:ins>
      <w:ins w:id="2363" w:author="Ulrike Hiltner" w:date="2018-04-18T15:10:00Z">
        <w:r w:rsidR="008C62C1" w:rsidRPr="008C62C1">
          <w:rPr>
            <w:lang w:val="en-US"/>
          </w:rPr>
          <w:t xml:space="preserve"> be </w:t>
        </w:r>
      </w:ins>
      <w:ins w:id="2364" w:author="Ulrike Hiltner" w:date="2018-04-19T10:39:00Z">
        <w:r w:rsidR="001E1122">
          <w:rPr>
            <w:lang w:val="en-US"/>
          </w:rPr>
          <w:t>extracted</w:t>
        </w:r>
      </w:ins>
      <w:ins w:id="2365" w:author="Ulrike Hiltner" w:date="2018-04-18T15:10:00Z">
        <w:r w:rsidR="008C62C1" w:rsidRPr="008C62C1">
          <w:rPr>
            <w:lang w:val="en-US"/>
          </w:rPr>
          <w:t xml:space="preserve"> from forest thinning</w:t>
        </w:r>
      </w:ins>
      <w:ins w:id="2366" w:author="Ulrike Hiltner" w:date="2018-04-18T15:12:00Z">
        <w:r w:rsidR="008C62C1">
          <w:rPr>
            <w:lang w:val="en-US"/>
          </w:rPr>
          <w:t xml:space="preserve"> </w:t>
        </w:r>
        <w:r w:rsidR="008C62C1">
          <w:rPr>
            <w:lang w:val="en-US"/>
          </w:rPr>
          <w:fldChar w:fldCharType="begin" w:fldLock="1"/>
        </w:r>
      </w:ins>
      <w:r w:rsidR="00C214B1">
        <w:rPr>
          <w:lang w:val="en-US"/>
        </w:rPr>
        <w:instrText>ADDIN CSL_CITATION { "citationItems" : [ { "id" : "ITEM-1", "itemData" : { "ISBN" : "0037-5330", "ISSN" : "00375330", "PMID" : "695", "abstract" : "The effects of combined production of industrial and energy wood on yield and harvesting incomes, as well as the feasibility of energy wood procurement, were studied. Data for 22 Scots pine (Pinus sylvestris L.) and 21 Norway spruce (Picea abies (L.) Karst.) juvenile stands in Central and Southern Finland were used to compare six combined production regimes to conventional industrial wood production. The study was based on simulations made by the MOTTI stand simulator, which produces growth predictions for alternative management regimes under various site and climatic conditions. The combined production regimes included precommercial thinning at 48 m dominant height to a density of 30004000 stems ha1 and energy wood harvesting at 8, 10 or 12 m dominant height. Combined production did not decrease the total yield of industrial wood during the rotation period. Differences in the mean annual increment (MAI) were small, and the rotation periods varied only slightly between the alternatives. Combined production regime can be feasible for a forest owner if the price of energy wood is 35 m3 in pine stands, and 89 m3 in spruce stands. Energy wood procurement was not economically viable at the current energy price (12 MWh1) without state subsidies. Without subsidies a 15 MWh1 energy price would be needed. Our results imply that the combined production of industrial and energy wood could be a feasible stand management alternative.", "author" : [ { "dropping-particle" : "", "family" : "Heikkil\u00e4", "given" : "Jani", "non-dropping-particle" : "", "parse-names" : false, "suffix" : "" }, { "dropping-particle" : "", "family" : "Sir\u00e9n", "given" : "Matti", "non-dropping-particle" : "", "parse-names" : false, "suffix" : "" }, { "dropping-particle" : "", "family" : "Ahtikoski", "given" : "Anssi", "non-dropping-particle" : "", "parse-names" : false, "suffix" : "" }, { "dropping-particle" : "", "family" : "Hynynen", "given" : "Jari", "non-dropping-particle" : "", "parse-names" : false, "suffix" : "" }, { "dropping-particle" : "", "family" : "Sauvula", "given" : "Tiina", "non-dropping-particle" : "", "parse-names" : false, "suffix" : "" }, { "dropping-particle" : "", "family" : "Lehtonen", "given" : "Mika", "non-dropping-particle" : "", "parse-names" : false, "suffix" : "" } ], "container-title" : "Silva Fennica", "id" : "ITEM-1", "issue" : "1", "issued" : { "date-parts" : [ [ "2009" ] ] }, "page" : "129-146", "title" : "Energy wood thinning as a part of the stand management of scots pine and norway spruce", "type" : "article-journal", "volume" : "43" }, "uris" : [ "http://www.mendeley.com/documents/?uuid=cb8cf805-4e60-4528-80ad-0d53fdf40e83" ] } ], "mendeley" : { "formattedCitation" : "(Heikkil\u00e4 et al., 2009)", "plainTextFormattedCitation" : "(Heikkil\u00e4 et al., 2009)", "previouslyFormattedCitation" : "(Heikkil\u00e4 et al., 2009)" }, "properties" : {  }, "schema" : "https://github.com/citation-style-language/schema/raw/master/csl-citation.json" }</w:instrText>
      </w:r>
      <w:r w:rsidR="008C62C1">
        <w:rPr>
          <w:lang w:val="en-US"/>
        </w:rPr>
        <w:fldChar w:fldCharType="separate"/>
      </w:r>
      <w:r w:rsidR="00C214B1" w:rsidRPr="00C214B1">
        <w:rPr>
          <w:noProof/>
          <w:lang w:val="en-US"/>
        </w:rPr>
        <w:t>(Heikkilä et al., 2009)</w:t>
      </w:r>
      <w:ins w:id="2367" w:author="Ulrike Hiltner" w:date="2018-04-18T15:12:00Z">
        <w:r w:rsidR="008C62C1">
          <w:rPr>
            <w:lang w:val="en-US"/>
          </w:rPr>
          <w:fldChar w:fldCharType="end"/>
        </w:r>
      </w:ins>
      <w:ins w:id="2368" w:author="Ulrike Hiltner" w:date="2018-04-18T15:10:00Z">
        <w:r w:rsidR="008C62C1" w:rsidRPr="008C62C1">
          <w:rPr>
            <w:lang w:val="en-US"/>
          </w:rPr>
          <w:t>.</w:t>
        </w:r>
        <w:r w:rsidR="008C62C1">
          <w:rPr>
            <w:lang w:val="en-US"/>
          </w:rPr>
          <w:t xml:space="preserve"> </w:t>
        </w:r>
        <w:r w:rsidR="008C62C1" w:rsidRPr="008C62C1">
          <w:rPr>
            <w:lang w:val="en-US"/>
          </w:rPr>
          <w:t xml:space="preserve">However, there are concerns about environmental </w:t>
        </w:r>
        <w:r w:rsidR="008C62C1" w:rsidRPr="008C62C1">
          <w:rPr>
            <w:lang w:val="en-US"/>
          </w:rPr>
          <w:lastRenderedPageBreak/>
          <w:t>and economic challenges in harvesting and processing thinning into bioenergy</w:t>
        </w:r>
        <w:r w:rsidR="008C62C1">
          <w:rPr>
            <w:lang w:val="en-US"/>
          </w:rPr>
          <w:t xml:space="preserve"> </w:t>
        </w:r>
      </w:ins>
      <w:ins w:id="2369" w:author="Ulrike Hiltner" w:date="2018-04-18T15:11:00Z">
        <w:r w:rsidR="008C62C1">
          <w:rPr>
            <w:lang w:val="en-US"/>
          </w:rPr>
          <w:fldChar w:fldCharType="begin" w:fldLock="1"/>
        </w:r>
      </w:ins>
      <w:r w:rsidR="008C62C1">
        <w:rPr>
          <w:lang w:val="en-US"/>
        </w:rPr>
        <w:instrText>ADDIN CSL_CITATION { "citationItems" : [ { "id" : "ITEM-1", "itemData" : { "DOI" : "10.1016/j.renene.2011.01.026", "ISBN" : "0960-1481", "ISSN" : "09601481", "abstract" : "The growing demand for bioenergy in Sweden has drawn attention to the potential of forest thinning as bioenergy feedstock. There are, however, concerns regarding the cost effectiveness and environmental challenges of harvesting and processing forest thinnings into bioenergy. It is against this background that cost, energy and carbon balances were analysed to evaluate some of the economic and environmental sustainability issues of forest thinning based bioenergy systems. Primary data was collected from two thinning operations in two forest plots comprising spruce and birch stands. One operation involved the use of the conventional two machines (one separate machine for cutting or felling and another for forwarding felled trees) for the thinning work. The second operation involved a harwarder, which combines tree felling/cutting and forwarding in one unit machine. The results showed that forest thinnings provide a potential resource for the sustainable production of bioenergy. \u00a9 2011 Elsevier Ltd.", "author" : [ { "dropping-particle" : "", "family" : "Mangoyana", "given" : "Robert B.", "non-dropping-particle" : "", "parse-names" : false, "suffix" : "" } ], "container-title" : "Renewable Energy", "id" : "ITEM-1", "issue" : "9", "issued" : { "date-parts" : [ [ "2011" ] ] }, "page" : "2368-2373", "title" : "Bioenergy from forest thinning: Carbon emissions, energy balances and cost analyses", "type" : "article-journal", "volume" : "36" }, "uris" : [ "http://www.mendeley.com/documents/?uuid=57dd9944-e16b-422f-9196-16a048038d45" ] } ], "mendeley" : { "formattedCitation" : "(Mangoyana, 2011)", "plainTextFormattedCitation" : "(Mangoyana, 2011)", "previouslyFormattedCitation" : "(Mangoyana, 2011)" }, "properties" : {  }, "schema" : "https://github.com/citation-style-language/schema/raw/master/csl-citation.json" }</w:instrText>
      </w:r>
      <w:r w:rsidR="008C62C1">
        <w:rPr>
          <w:lang w:val="en-US"/>
        </w:rPr>
        <w:fldChar w:fldCharType="separate"/>
      </w:r>
      <w:r w:rsidR="008C62C1" w:rsidRPr="008C62C1">
        <w:rPr>
          <w:noProof/>
          <w:lang w:val="en-US"/>
        </w:rPr>
        <w:t>(Mangoyana, 2011)</w:t>
      </w:r>
      <w:ins w:id="2370" w:author="Ulrike Hiltner" w:date="2018-04-18T15:11:00Z">
        <w:r w:rsidR="008C62C1">
          <w:rPr>
            <w:lang w:val="en-US"/>
          </w:rPr>
          <w:fldChar w:fldCharType="end"/>
        </w:r>
      </w:ins>
      <w:ins w:id="2371" w:author="Ulrike Hiltner" w:date="2018-04-18T15:10:00Z">
        <w:r w:rsidR="008C62C1" w:rsidRPr="008C62C1">
          <w:rPr>
            <w:lang w:val="en-US"/>
          </w:rPr>
          <w:t>.</w:t>
        </w:r>
      </w:ins>
      <w:ins w:id="2372" w:author="Ulrike Hiltner" w:date="2018-04-18T15:17:00Z">
        <w:r w:rsidR="00C214B1">
          <w:rPr>
            <w:lang w:val="en-US"/>
          </w:rPr>
          <w:t xml:space="preserve"> </w:t>
        </w:r>
      </w:ins>
      <w:ins w:id="2373" w:author="Ulrike Hiltner" w:date="2018-04-18T14:31:00Z">
        <w:r w:rsidR="001658ED" w:rsidRPr="001658ED">
          <w:rPr>
            <w:lang w:val="en-US"/>
          </w:rPr>
          <w:t xml:space="preserve">The </w:t>
        </w:r>
      </w:ins>
      <w:ins w:id="2374" w:author="Ulrike Hiltner" w:date="2018-04-18T15:27:00Z">
        <w:r w:rsidR="00146961">
          <w:rPr>
            <w:lang w:val="en-US"/>
          </w:rPr>
          <w:t xml:space="preserve">forest </w:t>
        </w:r>
      </w:ins>
      <w:ins w:id="2375" w:author="Ulrike Hiltner" w:date="2018-04-18T14:31:00Z">
        <w:r w:rsidR="001658ED" w:rsidRPr="001658ED">
          <w:rPr>
            <w:lang w:val="en-US"/>
          </w:rPr>
          <w:t xml:space="preserve">model can be adapted and parameterized </w:t>
        </w:r>
      </w:ins>
      <w:ins w:id="2376" w:author="Ulrike Hiltner" w:date="2018-04-18T14:33:00Z">
        <w:r w:rsidR="001658ED">
          <w:rPr>
            <w:lang w:val="en-US"/>
          </w:rPr>
          <w:t>flexibly</w:t>
        </w:r>
      </w:ins>
      <w:ins w:id="2377" w:author="Ulrike Hiltner" w:date="2018-04-18T14:31:00Z">
        <w:r w:rsidR="001658ED" w:rsidRPr="001658ED">
          <w:rPr>
            <w:lang w:val="en-US"/>
          </w:rPr>
          <w:t xml:space="preserve"> to take such </w:t>
        </w:r>
      </w:ins>
      <w:ins w:id="2378" w:author="Ulrike Hiltner" w:date="2018-04-18T15:27:00Z">
        <w:r w:rsidR="00C214B1">
          <w:rPr>
            <w:lang w:val="en-US"/>
          </w:rPr>
          <w:t>developments</w:t>
        </w:r>
      </w:ins>
      <w:ins w:id="2379" w:author="Ulrike Hiltner" w:date="2018-04-18T14:31:00Z">
        <w:r w:rsidR="001658ED" w:rsidRPr="001658ED">
          <w:rPr>
            <w:lang w:val="en-US"/>
          </w:rPr>
          <w:t xml:space="preserve"> into account.</w:t>
        </w:r>
      </w:ins>
      <w:ins w:id="2380" w:author="Ulrike Hiltner" w:date="2018-04-18T14:33:00Z">
        <w:r w:rsidR="001658ED">
          <w:rPr>
            <w:lang w:val="en-US"/>
          </w:rPr>
          <w:t xml:space="preserve"> </w:t>
        </w:r>
      </w:ins>
    </w:p>
    <w:p w:rsidR="00E419D3" w:rsidRDefault="00504970" w:rsidP="001F1049">
      <w:pPr>
        <w:rPr>
          <w:ins w:id="2381" w:author="Ulrike Hiltner" w:date="2018-04-19T11:20:00Z"/>
          <w:lang w:val="en-US"/>
        </w:rPr>
      </w:pPr>
      <w:ins w:id="2382" w:author="Ulrike Hiltner" w:date="2018-04-18T16:26:00Z">
        <w:r w:rsidRPr="00504970">
          <w:rPr>
            <w:lang w:val="en-US"/>
          </w:rPr>
          <w:t xml:space="preserve">The approach of this model study was based on the grouping of over 700 observed tree species into </w:t>
        </w:r>
      </w:ins>
      <w:ins w:id="2383" w:author="Ulrike Hiltner" w:date="2018-04-18T16:31:00Z">
        <w:r w:rsidR="00412F7B">
          <w:rPr>
            <w:lang w:val="en-US"/>
          </w:rPr>
          <w:t xml:space="preserve">eight plant </w:t>
        </w:r>
      </w:ins>
      <w:ins w:id="2384" w:author="Ulrike Hiltner" w:date="2018-04-18T16:26:00Z">
        <w:r w:rsidRPr="00504970">
          <w:rPr>
            <w:lang w:val="en-US"/>
          </w:rPr>
          <w:t xml:space="preserve">functional </w:t>
        </w:r>
      </w:ins>
      <w:ins w:id="2385" w:author="Ulrike Hiltner" w:date="2018-04-18T16:31:00Z">
        <w:r w:rsidR="00412F7B">
          <w:rPr>
            <w:lang w:val="en-US"/>
          </w:rPr>
          <w:t>types</w:t>
        </w:r>
      </w:ins>
      <w:ins w:id="2386" w:author="Ulrike Hiltner" w:date="2018-04-18T17:19:00Z">
        <w:r w:rsidR="00CF6A34">
          <w:rPr>
            <w:lang w:val="en-US"/>
          </w:rPr>
          <w:t xml:space="preserve"> PFT</w:t>
        </w:r>
      </w:ins>
      <w:ins w:id="2387" w:author="Ulrike Hiltner" w:date="2018-04-18T16:26:00Z">
        <w:r w:rsidRPr="00504970">
          <w:rPr>
            <w:lang w:val="en-US"/>
          </w:rPr>
          <w:t xml:space="preserve"> at the Paracou site.</w:t>
        </w:r>
        <w:r>
          <w:rPr>
            <w:lang w:val="en-US"/>
          </w:rPr>
          <w:t xml:space="preserve"> </w:t>
        </w:r>
      </w:ins>
      <w:ins w:id="2388" w:author="Ulrike Hiltner" w:date="2018-04-18T17:20:00Z">
        <w:r w:rsidR="00CF6A34" w:rsidRPr="007C38DA">
          <w:rPr>
            <w:lang w:val="en-US"/>
          </w:rPr>
          <w:t xml:space="preserve">This </w:t>
        </w:r>
      </w:ins>
      <w:ins w:id="2389" w:author="Ulrike Hiltner" w:date="2018-04-19T14:03:00Z">
        <w:r w:rsidR="00D41DC9">
          <w:rPr>
            <w:lang w:val="en-US"/>
          </w:rPr>
          <w:t xml:space="preserve">aggregation </w:t>
        </w:r>
      </w:ins>
      <w:ins w:id="2390" w:author="Ulrike Hiltner" w:date="2018-04-18T17:20:00Z">
        <w:r w:rsidR="00CF6A34" w:rsidRPr="007C38DA">
          <w:rPr>
            <w:lang w:val="en-US"/>
          </w:rPr>
          <w:t>is suitable for applications with process-based models such as FORMIND, which are based on photosynthesis production as one of the main processes of tree growth</w:t>
        </w:r>
      </w:ins>
      <w:ins w:id="2391" w:author="Ulrike Hiltner" w:date="2018-04-18T17:07:00Z">
        <w:r w:rsidR="007C38DA">
          <w:rPr>
            <w:lang w:val="en-US"/>
          </w:rPr>
          <w:t xml:space="preserve"> </w:t>
        </w:r>
      </w:ins>
      <w:ins w:id="2392" w:author="Ulrike Hiltner" w:date="2018-04-18T16:45:00Z">
        <w:r w:rsidR="003502D4">
          <w:rPr>
            <w:lang w:val="en-US"/>
          </w:rPr>
          <w:fldChar w:fldCharType="begin" w:fldLock="1"/>
        </w:r>
      </w:ins>
      <w:r w:rsidR="003502D4">
        <w:rPr>
          <w:lang w:val="en-US"/>
        </w:rPr>
        <w:instrText>ADDIN CSL_CITATION { "citationItems" : [ { "id" : "ITEM-1", "itemData" : { "DOI" : "10.1017/S0266467400001590", "ISBN" : "02664674", "ISSN" : "02664674", "abstract" : "For analysing field data as well as for modelling purposes it is useful to classify tree species into a few functional types. In this paper a new aggregation of tree species of the dipterocarp rain forests in Sabah (Borneo), Malaysia, is developed. The aggregation is based on the two criteria successional status and potential maximum height. Three classes of successional status (early, mid and late successional species) and five classes of potential maximum heights (\u00e2\u2030\u00a4 5 m, 5-15, 15-25, 25-36, &gt; 36 m) lead to a combination of 15 functional types. The criteria of the developed classification are chosen to suit for applications with process-based models, such as Formix3 and Formind, which are based on photosynthesis production as the main process determining tree growth. The concept is universal and can easily be applied to other areas. With this new method of grouping a more realistic parametrization of process-based rain forest growth models seems to be possible.", "author" : [ { "dropping-particle" : "", "family" : "K\u00f6hler", "given" : "Peter", "non-dropping-particle" : "", "parse-names" : false, "suffix" : "" }, { "dropping-particle" : "", "family" : "Ditzer", "given" : "Thomas", "non-dropping-particle" : "", "parse-names" : false, "suffix" : "" }, { "dropping-particle" : "", "family" : "Huth", "given" : "Andreas", "non-dropping-particle" : "", "parse-names" : false, "suffix" : "" } ], "container-title" : "Journal of Tropical Ecology", "id" : "ITEM-1", "issue" : "4", "issued" : { "date-parts" : [ [ "2000" ] ] }, "page" : "591-602", "title" : "Concepts for the aggregation of tropical tree species into functional types and the application to Sabah's lowland rain forests", "type" : "article-journal", "volume" : "16" }, "uris" : [ "http://www.mendeley.com/documents/?uuid=0fbb43d5-343d-4687-9ca5-700f1c1e25fb" ] } ], "mendeley" : { "formattedCitation" : "(K\u00f6hler et al., 2000)", "plainTextFormattedCitation" : "(K\u00f6hler et al., 2000)", "previouslyFormattedCitation" : "(K\u00f6hler et al., 2000)" }, "properties" : {  }, "schema" : "https://github.com/citation-style-language/schema/raw/master/csl-citation.json" }</w:instrText>
      </w:r>
      <w:r w:rsidR="003502D4">
        <w:rPr>
          <w:lang w:val="en-US"/>
        </w:rPr>
        <w:fldChar w:fldCharType="separate"/>
      </w:r>
      <w:r w:rsidR="003502D4" w:rsidRPr="003502D4">
        <w:rPr>
          <w:noProof/>
          <w:lang w:val="en-US"/>
        </w:rPr>
        <w:t>(Köhler et al., 2000)</w:t>
      </w:r>
      <w:ins w:id="2393" w:author="Ulrike Hiltner" w:date="2018-04-18T16:45:00Z">
        <w:r w:rsidR="003502D4">
          <w:rPr>
            <w:lang w:val="en-US"/>
          </w:rPr>
          <w:fldChar w:fldCharType="end"/>
        </w:r>
      </w:ins>
      <w:ins w:id="2394" w:author="Ulrike Hiltner" w:date="2018-04-18T16:44:00Z">
        <w:r w:rsidR="00412F7B" w:rsidRPr="00412F7B">
          <w:rPr>
            <w:lang w:val="en-US"/>
          </w:rPr>
          <w:t>.</w:t>
        </w:r>
      </w:ins>
      <w:ins w:id="2395" w:author="Ulrike Hiltner" w:date="2018-04-18T16:45:00Z">
        <w:r w:rsidR="003502D4">
          <w:rPr>
            <w:lang w:val="en-US"/>
          </w:rPr>
          <w:t xml:space="preserve"> </w:t>
        </w:r>
      </w:ins>
      <w:ins w:id="2396" w:author="Ulrike Hiltner" w:date="2018-04-18T17:25:00Z">
        <w:r w:rsidR="00CF6A34" w:rsidRPr="00CF6A34">
          <w:rPr>
            <w:lang w:val="en-US"/>
          </w:rPr>
          <w:t>This was also valid with increasing model complexity (forest model plus management</w:t>
        </w:r>
      </w:ins>
      <w:ins w:id="2397" w:author="Ulrike Hiltner" w:date="2018-04-19T11:04:00Z">
        <w:r w:rsidR="000F3CB1">
          <w:rPr>
            <w:lang w:val="en-US"/>
          </w:rPr>
          <w:t>-</w:t>
        </w:r>
      </w:ins>
      <w:ins w:id="2398" w:author="Ulrike Hiltner" w:date="2018-04-18T17:25:00Z">
        <w:r w:rsidR="00CF6A34" w:rsidRPr="00CF6A34">
          <w:rPr>
            <w:lang w:val="en-US"/>
          </w:rPr>
          <w:t>module), as required by this study's investigation.</w:t>
        </w:r>
      </w:ins>
      <w:ins w:id="2399" w:author="Ulrike Hiltner" w:date="2018-04-19T10:41:00Z">
        <w:r w:rsidR="001E1122">
          <w:rPr>
            <w:lang w:val="en-US"/>
          </w:rPr>
          <w:t xml:space="preserve"> </w:t>
        </w:r>
      </w:ins>
      <w:ins w:id="2400" w:author="Ulrike Hiltner" w:date="2018-04-19T14:04:00Z">
        <w:r w:rsidR="00D41DC9">
          <w:rPr>
            <w:lang w:val="en-US"/>
          </w:rPr>
          <w:t>T</w:t>
        </w:r>
      </w:ins>
      <w:ins w:id="2401" w:author="Ulrike Hiltner" w:date="2018-04-19T11:46:00Z">
        <w:r w:rsidR="005D021A" w:rsidRPr="005D021A">
          <w:rPr>
            <w:lang w:val="en-US"/>
          </w:rPr>
          <w:t xml:space="preserve">he advantages of aggregation are that information from all trees </w:t>
        </w:r>
      </w:ins>
      <w:ins w:id="2402" w:author="Ulrike Hiltner" w:date="2018-04-19T11:51:00Z">
        <w:r w:rsidR="005D021A">
          <w:rPr>
            <w:lang w:val="en-US"/>
          </w:rPr>
          <w:t>recorded</w:t>
        </w:r>
      </w:ins>
      <w:ins w:id="2403" w:author="Ulrike Hiltner" w:date="2018-04-19T11:46:00Z">
        <w:r w:rsidR="005D021A" w:rsidRPr="005D021A">
          <w:rPr>
            <w:lang w:val="en-US"/>
          </w:rPr>
          <w:t xml:space="preserve"> </w:t>
        </w:r>
      </w:ins>
      <w:ins w:id="2404" w:author="Ulrike Hiltner" w:date="2018-04-19T11:55:00Z">
        <w:r w:rsidR="005D021A" w:rsidRPr="005D021A">
          <w:rPr>
            <w:lang w:val="en-US"/>
          </w:rPr>
          <w:t>was</w:t>
        </w:r>
      </w:ins>
      <w:ins w:id="2405" w:author="Ulrike Hiltner" w:date="2018-04-19T11:46:00Z">
        <w:r w:rsidR="005D021A" w:rsidRPr="005D021A">
          <w:rPr>
            <w:lang w:val="en-US"/>
          </w:rPr>
          <w:t xml:space="preserve"> included in the model parameterization. This had a positive effect on the forest model's accuracy</w:t>
        </w:r>
      </w:ins>
      <w:ins w:id="2406" w:author="Ulrike Hiltner" w:date="2018-04-19T14:05:00Z">
        <w:r w:rsidR="00D41DC9">
          <w:rPr>
            <w:lang w:val="en-US"/>
          </w:rPr>
          <w:t xml:space="preserve"> and the robustness of model outcomes. T</w:t>
        </w:r>
      </w:ins>
      <w:ins w:id="2407" w:author="Ulrike Hiltner" w:date="2018-04-19T11:46:00Z">
        <w:r w:rsidR="005D021A" w:rsidRPr="005D021A">
          <w:rPr>
            <w:lang w:val="en-US"/>
          </w:rPr>
          <w:t xml:space="preserve">he model's sensitivity to small changes in the parameter values proved stable and the </w:t>
        </w:r>
      </w:ins>
      <w:ins w:id="2408" w:author="Ulrike Hiltner" w:date="2018-04-19T14:05:00Z">
        <w:r w:rsidR="00D41DC9">
          <w:rPr>
            <w:lang w:val="en-US"/>
          </w:rPr>
          <w:t>parameterization effort was manageable</w:t>
        </w:r>
      </w:ins>
      <w:ins w:id="2409" w:author="Ulrike Hiltner" w:date="2018-04-19T11:46:00Z">
        <w:r w:rsidR="005D021A" w:rsidRPr="005D021A">
          <w:rPr>
            <w:lang w:val="en-US"/>
          </w:rPr>
          <w:t>.</w:t>
        </w:r>
      </w:ins>
      <w:ins w:id="2410" w:author="Ulrike Hiltner" w:date="2018-04-19T11:03:00Z">
        <w:r w:rsidR="000F3CB1" w:rsidRPr="000F3CB1">
          <w:rPr>
            <w:lang w:val="en-US"/>
          </w:rPr>
          <w:t xml:space="preserve"> </w:t>
        </w:r>
      </w:ins>
      <w:ins w:id="2411" w:author="Ulrike Hiltner" w:date="2018-04-18T17:18:00Z">
        <w:r w:rsidR="00CF6A34">
          <w:rPr>
            <w:lang w:val="en-US"/>
          </w:rPr>
          <w:t xml:space="preserve">However, </w:t>
        </w:r>
      </w:ins>
      <w:ins w:id="2412" w:author="Ulrike Hiltner" w:date="2018-04-18T16:59:00Z">
        <w:r w:rsidR="000A5622" w:rsidRPr="000A5622">
          <w:rPr>
            <w:lang w:val="en-US"/>
          </w:rPr>
          <w:t>the representation of temporal changes in tree species diversity is an obstacle to a detailed understanding of ecosystem processes</w:t>
        </w:r>
      </w:ins>
      <w:ins w:id="2413" w:author="Ulrike Hiltner" w:date="2018-04-18T17:20:00Z">
        <w:r w:rsidR="00CF6A34" w:rsidRPr="00CF6A34">
          <w:rPr>
            <w:lang w:val="en-US"/>
          </w:rPr>
          <w:t xml:space="preserve"> </w:t>
        </w:r>
        <w:r w:rsidR="00CF6A34">
          <w:rPr>
            <w:lang w:val="en-US"/>
          </w:rPr>
          <w:t>with the</w:t>
        </w:r>
        <w:r w:rsidR="00CF6A34" w:rsidRPr="000A5622">
          <w:rPr>
            <w:lang w:val="en-US"/>
          </w:rPr>
          <w:t xml:space="preserve"> concept</w:t>
        </w:r>
        <w:r w:rsidR="00CF6A34">
          <w:rPr>
            <w:lang w:val="en-US"/>
          </w:rPr>
          <w:t xml:space="preserve"> of PFTs</w:t>
        </w:r>
      </w:ins>
      <w:ins w:id="2414" w:author="Ulrike Hiltner" w:date="2018-04-18T16:59:00Z">
        <w:r w:rsidR="000A5622" w:rsidRPr="000A5622">
          <w:rPr>
            <w:lang w:val="en-US"/>
          </w:rPr>
          <w:t>.</w:t>
        </w:r>
      </w:ins>
      <w:ins w:id="2415" w:author="Ulrike Hiltner" w:date="2018-04-19T11:07:00Z">
        <w:r w:rsidR="000F3CB1">
          <w:rPr>
            <w:lang w:val="en-US"/>
          </w:rPr>
          <w:t xml:space="preserve"> In contrast,</w:t>
        </w:r>
      </w:ins>
      <w:ins w:id="2416" w:author="Ulrike Hiltner" w:date="2018-04-18T17:07:00Z">
        <w:r w:rsidR="007C38DA">
          <w:rPr>
            <w:lang w:val="en-US"/>
          </w:rPr>
          <w:t xml:space="preserve"> </w:t>
        </w:r>
      </w:ins>
      <w:ins w:id="2417" w:author="Ulrike Hiltner" w:date="2018-04-18T17:26:00Z">
        <w:r w:rsidR="00CF6A34">
          <w:rPr>
            <w:lang w:val="en-US"/>
          </w:rPr>
          <w:fldChar w:fldCharType="begin" w:fldLock="1"/>
        </w:r>
        <w:r w:rsidR="00CF6A34">
          <w:rPr>
            <w:lang w:val="en-US"/>
          </w:rPr>
          <w:instrText>ADDIN CSL_CITATION { "citationItems" : [ { "id" : "ITEM-1", "itemData" : { "DOI" : "10.1002/ecm.1271", "ISBN" : "0000000154871", "ISSN" : "15577015",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"Mar\u00e9chaux", "given" : "Isabelle", "non-dropping-particle" : "", "parse-names" : false, "suffix" : "" }, { "dropping-particle" : "", "family" : "Chave", "given" : "J\u00e9r\u00f4me", "non-dropping-particle" : "", "parse-names" : false, "suffix" : "" } ], "container-title" : "Ecological Monographs", "id" : "ITEM-1", "issue" : "4", "issued" : { "date-parts" : [ [ "2017" ] ] }, "page" : "632-664", "title" : "An individual-based forest model to jointly simulate carbon and tree diversity in Amazonia: description and applications", "type" : "article-journal", "volume" : "87" }, "uris" : [ "http://www.mendeley.com/documents/?uuid=12bba276-b225-48b1-a993-f623e05403c3" ] } ], "mendeley" : { "formattedCitation" : "(Mar\u00e9chaux and Chave, 2017)", "manualFormatting" : "Mar\u00e9chaux and Chave (2017)", "plainTextFormattedCitation" : "(Mar\u00e9chaux and Chave, 2017)", "previouslyFormattedCitation" : "(Mar\u00e9chaux and Chave, 2017)" }, "properties" : {  }, "schema" : "https://github.com/citation-style-language/schema/raw/master/csl-citation.json" }</w:instrText>
        </w:r>
      </w:ins>
      <w:del w:id="2418" w:author="Ulrike Hiltner" w:date="2018-04-18T17:26:00Z">
        <w:r w:rsidR="00CF6A34" w:rsidDel="00CF6A34">
          <w:rPr>
            <w:lang w:val="en-US"/>
          </w:rPr>
          <w:delInstrText>ADDIN CSL_CITATION { "citationItems" : [ { "id" : "ITEM-1", "itemData" : { "DOI" : "10.1002/ecm.1271", "ISBN" : "0000000154871", "ISSN" : "15577015", "PMID" : "27935037", "abstract" : "Introduction: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\u226560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 "author" : [ { "dropping-particle" : "", "family" : "Mar\u00e9chaux", "given" : "Isabelle", "non-dropping-particle" : "", "parse-names" : false, "suffix" : "" }, { "dropping-particle" : "", "family" : "Chave", "given" : "J\u00e9r\u00f4me", "non-dropping-particle" : "", "parse-names" : false, "suffix" : "" } ], "container-title" : "Ecological Monographs", "id" : "ITEM-1", "issue" : "4", "issued" : { "date-parts" : [ [ "2017" ] ] }, "page" : "632-664", "title" : "An individual-based forest model to jointly simulate carbon and tree diversity in Amazonia: description and applications", "type" : "article-journal", "volume" : "87" }, "uris" : [ "http://www.mendeley.com/documents/?uuid=12bba276-b225-48b1-a993-f623e05403c3" ] } ], "mendeley" : { "formattedCitation" : "(Mar\u00e9chaux and Chave, 2017)", "plainTextFormattedCitation" : "(Mar\u00e9chaux and Chave, 2017)", "previouslyFormattedCitation" : "(Mar\u00e9chaux and Chave, 2017)" }, "properties" : {  }, "schema" : "https://github.com/citation-style-language/schema/raw/master/csl-citation.json" }</w:delInstrText>
        </w:r>
      </w:del>
      <w:r w:rsidR="00CF6A34">
        <w:rPr>
          <w:lang w:val="en-US"/>
        </w:rPr>
        <w:fldChar w:fldCharType="separate"/>
      </w:r>
      <w:del w:id="2419" w:author="Ulrike Hiltner" w:date="2018-04-18T17:26:00Z">
        <w:r w:rsidR="00CF6A34" w:rsidRPr="00CF6A34" w:rsidDel="00CF6A34">
          <w:rPr>
            <w:noProof/>
            <w:lang w:val="en-US"/>
          </w:rPr>
          <w:delText>(</w:delText>
        </w:r>
      </w:del>
      <w:r w:rsidR="00CF6A34" w:rsidRPr="00CF6A34">
        <w:rPr>
          <w:noProof/>
          <w:lang w:val="en-US"/>
        </w:rPr>
        <w:t>Maréchaux and Chave</w:t>
      </w:r>
      <w:del w:id="2420" w:author="Ulrike Hiltner" w:date="2018-04-18T17:26:00Z">
        <w:r w:rsidR="00CF6A34" w:rsidRPr="00CF6A34" w:rsidDel="00CF6A34">
          <w:rPr>
            <w:noProof/>
            <w:lang w:val="en-US"/>
          </w:rPr>
          <w:delText>,</w:delText>
        </w:r>
      </w:del>
      <w:r w:rsidR="00CF6A34" w:rsidRPr="00CF6A34">
        <w:rPr>
          <w:noProof/>
          <w:lang w:val="en-US"/>
        </w:rPr>
        <w:t xml:space="preserve"> </w:t>
      </w:r>
      <w:ins w:id="2421" w:author="Ulrike Hiltner" w:date="2018-04-18T17:26:00Z">
        <w:r w:rsidR="00CF6A34">
          <w:rPr>
            <w:noProof/>
            <w:lang w:val="en-US"/>
          </w:rPr>
          <w:t>(</w:t>
        </w:r>
      </w:ins>
      <w:r w:rsidR="00CF6A34" w:rsidRPr="00CF6A34">
        <w:rPr>
          <w:noProof/>
          <w:lang w:val="en-US"/>
        </w:rPr>
        <w:t>2017)</w:t>
      </w:r>
      <w:ins w:id="2422" w:author="Ulrike Hiltner" w:date="2018-04-18T17:26:00Z">
        <w:r w:rsidR="00CF6A34">
          <w:rPr>
            <w:lang w:val="en-US"/>
          </w:rPr>
          <w:fldChar w:fldCharType="end"/>
        </w:r>
        <w:r w:rsidR="00CF6A34">
          <w:rPr>
            <w:lang w:val="en-US"/>
          </w:rPr>
          <w:t xml:space="preserve"> </w:t>
        </w:r>
      </w:ins>
      <w:ins w:id="2423" w:author="Ulrike Hiltner" w:date="2018-04-18T17:40:00Z">
        <w:r w:rsidR="007953D2" w:rsidRPr="007953D2">
          <w:rPr>
            <w:lang w:val="en-US"/>
          </w:rPr>
          <w:t xml:space="preserve">developed </w:t>
        </w:r>
      </w:ins>
      <w:ins w:id="2424" w:author="Ulrike Hiltner" w:date="2018-04-18T17:41:00Z">
        <w:r w:rsidR="007953D2">
          <w:rPr>
            <w:lang w:val="en-US"/>
          </w:rPr>
          <w:t>an</w:t>
        </w:r>
      </w:ins>
      <w:ins w:id="2425" w:author="Ulrike Hiltner" w:date="2018-04-18T17:48:00Z">
        <w:r w:rsidR="00665B09">
          <w:rPr>
            <w:lang w:val="en-US"/>
          </w:rPr>
          <w:t>o</w:t>
        </w:r>
      </w:ins>
      <w:ins w:id="2426" w:author="Ulrike Hiltner" w:date="2018-04-18T17:41:00Z">
        <w:r w:rsidR="007953D2">
          <w:rPr>
            <w:lang w:val="en-US"/>
          </w:rPr>
          <w:t>ther process- and individual-based</w:t>
        </w:r>
      </w:ins>
      <w:ins w:id="2427" w:author="Ulrike Hiltner" w:date="2018-04-18T17:40:00Z">
        <w:r w:rsidR="007953D2" w:rsidRPr="007953D2">
          <w:rPr>
            <w:lang w:val="en-US"/>
          </w:rPr>
          <w:t xml:space="preserve"> model in which </w:t>
        </w:r>
      </w:ins>
      <w:ins w:id="2428" w:author="Ulrike Hiltner" w:date="2018-04-19T11:17:00Z">
        <w:r w:rsidR="00E419D3">
          <w:rPr>
            <w:lang w:val="en-US"/>
          </w:rPr>
          <w:t>139</w:t>
        </w:r>
      </w:ins>
      <w:ins w:id="2429" w:author="Ulrike Hiltner" w:date="2018-04-18T17:49:00Z">
        <w:r w:rsidR="00665B09">
          <w:rPr>
            <w:lang w:val="en-US"/>
          </w:rPr>
          <w:t xml:space="preserve"> </w:t>
        </w:r>
      </w:ins>
      <w:ins w:id="2430" w:author="Ulrike Hiltner" w:date="2018-04-18T17:40:00Z">
        <w:r w:rsidR="007953D2" w:rsidRPr="007953D2">
          <w:rPr>
            <w:lang w:val="en-US"/>
          </w:rPr>
          <w:t>tree</w:t>
        </w:r>
      </w:ins>
      <w:ins w:id="2431" w:author="Ulrike Hiltner" w:date="2018-04-18T17:54:00Z">
        <w:r w:rsidR="00665B09">
          <w:rPr>
            <w:lang w:val="en-US"/>
          </w:rPr>
          <w:t xml:space="preserve"> species</w:t>
        </w:r>
      </w:ins>
      <w:ins w:id="2432" w:author="Ulrike Hiltner" w:date="2018-04-19T11:17:00Z">
        <w:r w:rsidR="00E419D3">
          <w:rPr>
            <w:lang w:val="en-US"/>
          </w:rPr>
          <w:t xml:space="preserve"> were parameterized</w:t>
        </w:r>
      </w:ins>
      <w:ins w:id="2433" w:author="Ulrike Hiltner" w:date="2018-04-19T12:13:00Z">
        <w:r w:rsidR="009E7877">
          <w:rPr>
            <w:lang w:val="en-US"/>
          </w:rPr>
          <w:t xml:space="preserve"> </w:t>
        </w:r>
      </w:ins>
      <w:ins w:id="2434" w:author="Ulrike Hiltner" w:date="2018-04-19T14:06:00Z">
        <w:r w:rsidR="00D41DC9">
          <w:rPr>
            <w:lang w:val="en-US"/>
          </w:rPr>
          <w:t>for the Paracou site</w:t>
        </w:r>
      </w:ins>
      <w:ins w:id="2435" w:author="Ulrike Hiltner" w:date="2018-04-18T17:40:00Z">
        <w:r w:rsidR="007953D2" w:rsidRPr="007953D2">
          <w:rPr>
            <w:lang w:val="en-US"/>
          </w:rPr>
          <w:t>.</w:t>
        </w:r>
      </w:ins>
      <w:ins w:id="2436" w:author="Ulrike Hiltner" w:date="2018-04-19T14:07:00Z">
        <w:r w:rsidR="00D41DC9">
          <w:rPr>
            <w:lang w:val="en-US"/>
          </w:rPr>
          <w:t xml:space="preserve"> This high number of represented species in a forest model allows reproducing trait variability between species in more detail compared to the PFT approach.</w:t>
        </w:r>
      </w:ins>
      <w:ins w:id="2437" w:author="Ulrike Hiltner" w:date="2018-04-19T14:08:00Z">
        <w:r w:rsidR="00D41DC9">
          <w:rPr>
            <w:lang w:val="en-US"/>
          </w:rPr>
          <w:t xml:space="preserve"> However, a</w:t>
        </w:r>
      </w:ins>
      <w:ins w:id="2438" w:author="Ulrike Hiltner" w:date="2018-04-19T13:02:00Z">
        <w:r w:rsidR="007C5122" w:rsidRPr="00A76AE9">
          <w:rPr>
            <w:lang w:val="en-US"/>
          </w:rPr>
          <w:t xml:space="preserve"> very </w:t>
        </w:r>
      </w:ins>
      <w:ins w:id="2439" w:author="Ulrike Hiltner" w:date="2018-04-19T13:22:00Z">
        <w:r w:rsidR="00802C11">
          <w:rPr>
            <w:lang w:val="en-US"/>
          </w:rPr>
          <w:t>detailed</w:t>
        </w:r>
      </w:ins>
      <w:ins w:id="2440" w:author="Ulrike Hiltner" w:date="2018-04-19T13:02:00Z">
        <w:r w:rsidR="007C5122" w:rsidRPr="00A76AE9">
          <w:rPr>
            <w:lang w:val="en-US"/>
          </w:rPr>
          <w:t xml:space="preserve"> data basis is essential, as in the case of the Paracou site</w:t>
        </w:r>
        <w:r w:rsidR="007C5122">
          <w:rPr>
            <w:lang w:val="en-US"/>
          </w:rPr>
          <w:t>, and</w:t>
        </w:r>
        <w:r w:rsidR="007C5122" w:rsidRPr="00A76AE9">
          <w:rPr>
            <w:lang w:val="en-US"/>
          </w:rPr>
          <w:t xml:space="preserve"> </w:t>
        </w:r>
        <w:r w:rsidR="007C5122">
          <w:rPr>
            <w:lang w:val="en-US"/>
          </w:rPr>
          <w:t>t</w:t>
        </w:r>
      </w:ins>
      <w:ins w:id="2441" w:author="Ulrike Hiltner" w:date="2018-04-19T12:03:00Z">
        <w:r w:rsidR="00A76AE9" w:rsidRPr="00A76AE9">
          <w:rPr>
            <w:lang w:val="en-US"/>
          </w:rPr>
          <w:t xml:space="preserve">he </w:t>
        </w:r>
      </w:ins>
      <w:ins w:id="2442" w:author="Ulrike Hiltner" w:date="2018-04-19T13:02:00Z">
        <w:r w:rsidR="007C5122">
          <w:rPr>
            <w:lang w:val="en-US"/>
          </w:rPr>
          <w:t xml:space="preserve">model </w:t>
        </w:r>
      </w:ins>
      <w:ins w:id="2443" w:author="Ulrike Hiltner" w:date="2018-04-19T12:03:00Z">
        <w:r w:rsidR="00A76AE9" w:rsidRPr="00A76AE9">
          <w:rPr>
            <w:lang w:val="en-US"/>
          </w:rPr>
          <w:t>parameterization is laborious</w:t>
        </w:r>
      </w:ins>
      <w:ins w:id="2444" w:author="Ulrike Hiltner" w:date="2018-04-19T12:13:00Z">
        <w:r w:rsidR="00BB3FA0">
          <w:rPr>
            <w:lang w:val="en-US"/>
          </w:rPr>
          <w:t>,</w:t>
        </w:r>
      </w:ins>
      <w:ins w:id="2445" w:author="Ulrike Hiltner" w:date="2018-04-19T12:03:00Z">
        <w:r w:rsidR="00A76AE9" w:rsidRPr="00A76AE9">
          <w:rPr>
            <w:lang w:val="en-US"/>
          </w:rPr>
          <w:t xml:space="preserve"> especially for rare tree species.</w:t>
        </w:r>
      </w:ins>
      <w:ins w:id="2446" w:author="Ulrike Hiltner" w:date="2018-04-19T12:21:00Z">
        <w:r w:rsidR="00DD6C4F">
          <w:rPr>
            <w:lang w:val="en-US"/>
          </w:rPr>
          <w:t xml:space="preserve"> </w:t>
        </w:r>
      </w:ins>
      <w:ins w:id="2447" w:author="Ulrike Hiltner" w:date="2018-04-19T13:03:00Z">
        <w:r w:rsidR="007C5122">
          <w:rPr>
            <w:lang w:val="en-US"/>
          </w:rPr>
          <w:t>The latter</w:t>
        </w:r>
      </w:ins>
      <w:ins w:id="2448" w:author="Ulrike Hiltner" w:date="2018-04-19T12:19:00Z">
        <w:r w:rsidR="001711F9" w:rsidRPr="001711F9">
          <w:rPr>
            <w:lang w:val="en-US"/>
          </w:rPr>
          <w:t xml:space="preserve"> </w:t>
        </w:r>
      </w:ins>
      <w:ins w:id="2449" w:author="Ulrike Hiltner" w:date="2018-04-19T12:20:00Z">
        <w:r w:rsidR="001711F9">
          <w:rPr>
            <w:lang w:val="en-US"/>
          </w:rPr>
          <w:t>could</w:t>
        </w:r>
      </w:ins>
      <w:ins w:id="2450" w:author="Ulrike Hiltner" w:date="2018-04-19T12:19:00Z">
        <w:r w:rsidR="001711F9" w:rsidRPr="001711F9">
          <w:rPr>
            <w:lang w:val="en-US"/>
          </w:rPr>
          <w:t xml:space="preserve"> mean that only subsets </w:t>
        </w:r>
      </w:ins>
      <w:ins w:id="2451" w:author="Ulrike Hiltner" w:date="2018-04-19T13:25:00Z">
        <w:r w:rsidR="00802C11">
          <w:rPr>
            <w:lang w:val="en-US"/>
          </w:rPr>
          <w:t xml:space="preserve">of </w:t>
        </w:r>
      </w:ins>
      <w:ins w:id="2452" w:author="Ulrike Hiltner" w:date="2018-04-19T12:19:00Z">
        <w:r w:rsidR="001711F9">
          <w:rPr>
            <w:lang w:val="en-US"/>
          </w:rPr>
          <w:t>data</w:t>
        </w:r>
      </w:ins>
      <w:ins w:id="2453" w:author="Ulrike Hiltner" w:date="2018-04-19T13:25:00Z">
        <w:r w:rsidR="00802C11">
          <w:rPr>
            <w:lang w:val="en-US"/>
          </w:rPr>
          <w:t xml:space="preserve"> on selected tree species</w:t>
        </w:r>
      </w:ins>
      <w:ins w:id="2454" w:author="Ulrike Hiltner" w:date="2018-04-19T12:19:00Z">
        <w:r w:rsidR="001711F9">
          <w:rPr>
            <w:lang w:val="en-US"/>
          </w:rPr>
          <w:t xml:space="preserve"> are considered,</w:t>
        </w:r>
      </w:ins>
      <w:ins w:id="2455" w:author="Ulrike Hiltner" w:date="2018-04-19T12:20:00Z">
        <w:r w:rsidR="001711F9">
          <w:rPr>
            <w:lang w:val="en-US"/>
          </w:rPr>
          <w:t xml:space="preserve"> </w:t>
        </w:r>
      </w:ins>
      <w:ins w:id="2456" w:author="Ulrike Hiltner" w:date="2018-04-19T12:19:00Z">
        <w:r w:rsidR="001711F9" w:rsidRPr="001711F9">
          <w:rPr>
            <w:lang w:val="en-US"/>
          </w:rPr>
          <w:t xml:space="preserve">making it difficult to investigate complex </w:t>
        </w:r>
      </w:ins>
      <w:ins w:id="2457" w:author="Ulrike Hiltner" w:date="2018-04-19T13:03:00Z">
        <w:r w:rsidR="007C5122">
          <w:rPr>
            <w:lang w:val="en-US"/>
          </w:rPr>
          <w:t>interactive processes</w:t>
        </w:r>
      </w:ins>
      <w:ins w:id="2458" w:author="Ulrike Hiltner" w:date="2018-04-19T12:19:00Z">
        <w:r w:rsidR="001711F9" w:rsidRPr="001711F9">
          <w:rPr>
            <w:lang w:val="en-US"/>
          </w:rPr>
          <w:t xml:space="preserve"> </w:t>
        </w:r>
      </w:ins>
      <w:ins w:id="2459" w:author="Ulrike Hiltner" w:date="2018-04-19T13:26:00Z">
        <w:r w:rsidR="00802C11">
          <w:rPr>
            <w:lang w:val="en-US"/>
          </w:rPr>
          <w:t>on</w:t>
        </w:r>
      </w:ins>
      <w:ins w:id="2460" w:author="Ulrike Hiltner" w:date="2018-04-19T12:19:00Z">
        <w:r w:rsidR="001711F9" w:rsidRPr="001711F9">
          <w:rPr>
            <w:lang w:val="en-US"/>
          </w:rPr>
          <w:t xml:space="preserve"> the entire forest stand.</w:t>
        </w:r>
      </w:ins>
      <w:ins w:id="2461" w:author="Ulrike Hiltner" w:date="2018-04-19T12:16:00Z">
        <w:r w:rsidR="001711F9">
          <w:rPr>
            <w:lang w:val="en-US"/>
          </w:rPr>
          <w:t xml:space="preserve"> I</w:t>
        </w:r>
      </w:ins>
      <w:ins w:id="2462" w:author="Ulrike Hiltner" w:date="2018-04-19T12:17:00Z">
        <w:r w:rsidR="001711F9">
          <w:rPr>
            <w:lang w:val="en-US"/>
          </w:rPr>
          <w:t>n addition, t</w:t>
        </w:r>
      </w:ins>
      <w:ins w:id="2463" w:author="Ulrike Hiltner" w:date="2018-04-19T12:05:00Z">
        <w:r w:rsidR="00A76AE9" w:rsidRPr="00A76AE9">
          <w:rPr>
            <w:lang w:val="en-US"/>
          </w:rPr>
          <w:t xml:space="preserve">ransferring the model </w:t>
        </w:r>
      </w:ins>
      <w:ins w:id="2464" w:author="Ulrike Hiltner" w:date="2018-04-19T14:09:00Z">
        <w:r w:rsidR="00D41DC9">
          <w:rPr>
            <w:lang w:val="en-US"/>
          </w:rPr>
          <w:t xml:space="preserve">concept </w:t>
        </w:r>
      </w:ins>
      <w:ins w:id="2465" w:author="Ulrike Hiltner" w:date="2018-04-19T12:05:00Z">
        <w:r w:rsidR="00A76AE9" w:rsidRPr="00A76AE9">
          <w:rPr>
            <w:lang w:val="en-US"/>
          </w:rPr>
          <w:t xml:space="preserve">to other </w:t>
        </w:r>
      </w:ins>
      <w:ins w:id="2466" w:author="Ulrike Hiltner" w:date="2018-04-19T13:04:00Z">
        <w:r w:rsidR="007C5122">
          <w:rPr>
            <w:lang w:val="en-US"/>
          </w:rPr>
          <w:t>locations</w:t>
        </w:r>
      </w:ins>
      <w:ins w:id="2467" w:author="Ulrike Hiltner" w:date="2018-04-19T12:05:00Z">
        <w:r w:rsidR="00A76AE9" w:rsidRPr="00A76AE9">
          <w:rPr>
            <w:lang w:val="en-US"/>
          </w:rPr>
          <w:t xml:space="preserve"> </w:t>
        </w:r>
      </w:ins>
      <w:ins w:id="2468" w:author="Ulrike Hiltner" w:date="2018-04-19T14:09:00Z">
        <w:r w:rsidR="00D41DC9">
          <w:rPr>
            <w:lang w:val="en-US"/>
          </w:rPr>
          <w:t>is challenging</w:t>
        </w:r>
      </w:ins>
      <w:ins w:id="2469" w:author="Ulrike Hiltner" w:date="2018-04-19T12:05:00Z">
        <w:r w:rsidR="00A76AE9" w:rsidRPr="00A76AE9">
          <w:rPr>
            <w:lang w:val="en-US"/>
          </w:rPr>
          <w:t>.</w:t>
        </w:r>
        <w:r w:rsidR="00A76AE9">
          <w:rPr>
            <w:lang w:val="en-US"/>
          </w:rPr>
          <w:t xml:space="preserve"> </w:t>
        </w:r>
      </w:ins>
      <w:ins w:id="2470" w:author="Ulrike Hiltner" w:date="2018-04-19T13:31:00Z">
        <w:r w:rsidR="00802C11" w:rsidRPr="00802C11">
          <w:rPr>
            <w:lang w:val="en-US"/>
          </w:rPr>
          <w:t xml:space="preserve">Nevertheless, such a species-specific model approach could be </w:t>
        </w:r>
      </w:ins>
      <w:ins w:id="2471" w:author="Ulrike Hiltner" w:date="2018-04-19T13:32:00Z">
        <w:r w:rsidR="00802C11" w:rsidRPr="00802C11">
          <w:rPr>
            <w:lang w:val="en-US"/>
          </w:rPr>
          <w:t xml:space="preserve">perspectively </w:t>
        </w:r>
      </w:ins>
      <w:ins w:id="2472" w:author="Ulrike Hiltner" w:date="2018-04-19T13:31:00Z">
        <w:r w:rsidR="00802C11" w:rsidRPr="00802C11">
          <w:rPr>
            <w:lang w:val="en-US"/>
          </w:rPr>
          <w:t>used to evaluate the interactions between logging and the species composition determining the forest structure.</w:t>
        </w:r>
      </w:ins>
      <w:ins w:id="2473" w:author="Ulrike Hiltner" w:date="2018-04-19T14:10:00Z">
        <w:r w:rsidR="00D41DC9">
          <w:rPr>
            <w:lang w:val="en-US"/>
          </w:rPr>
          <w:t xml:space="preserve"> </w:t>
        </w:r>
      </w:ins>
      <w:ins w:id="2474" w:author="Ulrike Hiltner" w:date="2018-04-19T14:13:00Z">
        <w:r w:rsidR="00D41DC9" w:rsidRPr="00D41DC9">
          <w:rPr>
            <w:lang w:val="en-US"/>
          </w:rPr>
          <w:t>The approach with the FORMIND forest model does not represent the tree species composition, rather the functional composition, which is important for the evaluation of the effects of logging.</w:t>
        </w:r>
      </w:ins>
    </w:p>
    <w:p w:rsidR="00C626FE" w:rsidRDefault="00C41A5C">
      <w:pPr>
        <w:pStyle w:val="berschrift2"/>
        <w:numPr>
          <w:ilvl w:val="1"/>
          <w:numId w:val="15"/>
        </w:numPr>
        <w:rPr>
          <w:ins w:id="2475" w:author="Ulrike Hiltner" w:date="2018-04-19T13:32:00Z"/>
        </w:rPr>
        <w:pPrChange w:id="2476" w:author="Ulrike Hiltner" w:date="2018-04-19T13:34:00Z">
          <w:pPr/>
        </w:pPrChange>
      </w:pPr>
      <w:ins w:id="2477" w:author="Ulrike Hiltner" w:date="2018-04-18T15:56:00Z">
        <w:r>
          <w:t xml:space="preserve">Long-term effects of </w:t>
        </w:r>
        <w:r w:rsidR="001A0EC8">
          <w:t>logging intensit</w:t>
        </w:r>
      </w:ins>
      <w:ins w:id="2478" w:author="Ulrike Hiltner" w:date="2018-04-24T11:36:00Z">
        <w:r w:rsidR="001A0EC8">
          <w:t>y on forest functions</w:t>
        </w:r>
      </w:ins>
    </w:p>
    <w:p w:rsidR="00441D54" w:rsidRDefault="001C121C" w:rsidP="00441D54">
      <w:pPr>
        <w:rPr>
          <w:lang w:val="en-US"/>
        </w:rPr>
      </w:pPr>
      <w:ins w:id="2479" w:author="Ulrike Hiltner" w:date="2018-04-24T11:28:00Z">
        <w:r w:rsidRPr="001C121C">
          <w:rPr>
            <w:lang w:val="en-US"/>
          </w:rPr>
          <w:t>The recovery times of primary abovegr</w:t>
        </w:r>
        <w:r w:rsidR="001A0EC8">
          <w:rPr>
            <w:lang w:val="en-US"/>
          </w:rPr>
          <w:t>o</w:t>
        </w:r>
        <w:r w:rsidRPr="001C121C">
          <w:rPr>
            <w:lang w:val="en-US"/>
          </w:rPr>
          <w:t xml:space="preserve">und biomass vary with the intensity of timber harvest, as published in the literature </w:t>
        </w:r>
      </w:ins>
      <w:ins w:id="2480" w:author="Ulrike Hiltner" w:date="2018-04-24T11:29:00Z">
        <w:r w:rsidR="001A0EC8">
          <w:rPr>
            <w:lang w:val="en-US"/>
          </w:rPr>
          <w:fldChar w:fldCharType="begin" w:fldLock="1"/>
        </w:r>
      </w:ins>
      <w:r w:rsidR="001A0EC8">
        <w:rPr>
          <w:lang w:val="en-US"/>
        </w:rPr>
        <w:instrText>ADDIN CSL_CITATION { "citationItems" : [ { "id" : "ITEM-1", "itemData" : { "DOI" : "10.1016/j.cub.2015.07.034", "ISBN" : "0960-9822", "ISSN" : "09609822", "PMID" : "26394096", "abstract" : "Summary While around 20% of the Amazonian forest has been cleared for pastures and agriculture, one fourth of the remaining forest is dedicated to wood production [1]. Most of these production forests have been or will be selectively harvested for commercial timber, but recent studies show that even soon after logging, harvested stands retain much of their tree-biomass carbon and biodiversity [2,3]. Comparing species richness of various animal taxa among logged and unlogged forests across the tropics, Burivalova et al.[4] found that despite some variability among taxa, biodiversity loss was generally explained by logging intensity (the number of trees extracted). Here, we use a network of 79 permanent sample plots (376 ha total) located at 10 sites across the Amazon Basin [5] to assess the main drivers of time-to-recovery of post-logging tree carbon (Table S1). Recovery time is of direct relevance to policies governing management practices (i.e., allowable volumes cut and cutting cycle lengths), and indirectly to forest-based climate change mitigation interventions.", "author" : [ { "dropping-particle" : "", "family" : "Rutishauser", "given" : "Ervan", "non-dropping-particle" : "", "parse-names" : false, "suffix" : "" }, { "dropping-particle" : "", "family" : "H\u00e9rault", "given" : "Bruno", "non-dropping-particle" : "", "parse-names" : false, "suffix" : "" }, { "dropping-particle" : "", "family" : "Baraloto", "given" : "Christopher", "non-dropping-particle" : "", "parse-names" : false, "suffix" : "" }, { "dropping-particle" : "", "family" : "Blanc", "given" : "Lilian", "non-dropping-particle" : "", "parse-names" : false, "suffix" : "" }, { "dropping-particle" : "", "family" : "Descroix", "given" : "Laurent", "non-dropping-particle" : "", "parse-names" : false, "suffix" : "" }, { "dropping-particle" : "", "family" : "Sotta", "given" : "Eleneide Doff", "non-dropping-particle" : "", "parse-names" : false, "suffix" : "" }, { "dropping-particle" : "", "family" : "Ferreira", "given" : "Joice", "non-dropping-particle" : "", "parse-names" : false, "suffix" : "" }, { "dropping-particle" : "", "family" : "Kanashiro", "given" : "Milton", "non-dropping-particle" : "", "parse-names" : false, "suffix" : "" }, { "dropping-particle" : "", "family" : "Mazzei", "given" : "Lucas", "non-dropping-particle" : "", "parse-names" : false, "suffix" : "" }, { "dropping-particle" : "", "family" : "D'Oliveira", "given" : "Marcus V.N.", "non-dropping-particle" : "", "parse-names" : false, "suffix" : "" }, { "dropping-particle" : "", "family" : "Oliveira", "given" : "Luis C.", "non-dropping-particle" : "De", "parse-names" : false, "suffix" : "" }, { "dropping-particle" : "", "family" : "Pe\u00f1a-Claros", "given" : "Marielos", "non-dropping-particle" : "", "parse-names" : false, "suffix" : "" }, { "dropping-particle" : "", "family" : "Putz", "given" : "Francis E.", "non-dropping-particle" : "", "parse-names" : false, "suffix" : "" }, { "dropping-particle" : "", "family" : "Ruschel", "given" : "Ademir R.", "non-dropping-particle" : "", "parse-names" : false, "suffix" : "" }, { "dropping-particle" : "", "family" : "Rodney", "given" : "Ken", "non-dropping-particle" : "", "parse-names" : false, "suffix" : "" }, { "dropping-particle" : "", "family" : "Roopsind", "given" : "Anand", "non-dropping-particle" : "", "parse-names" : false, "suffix" : "" }, { "dropping-particle" : "", "family" : "Shenkin", "given" : "Alexander", "non-dropping-particle" : "", "parse-names" : false, "suffix" : "" }, { "dropping-particle" : "", "family" : "Silva", "given" : "Katia E.", "non-dropping-particle" : "Da", "parse-names" : false, "suffix" : "" }, { "dropping-particle" : "", "family" : "Souza", "given" : "Cintia R.", "non-dropping-particle" : "De", "parse-names" : false, "suffix" : "" }, { "dropping-particle" : "", "family" : "Toledo", "given" : "Marisol", "non-dropping-particle" : "", "parse-names" : false, "suffix" : "" }, { "dropping-particle" : "", "family" : "Vidal", "given" : "Edson", "non-dropping-particle" : "", "parse-names" : false, "suffix" : "" }, { "dropping-particle" : "", "family" : "West", "given" : "Thales A.P.", "non-dropping-particle" : "", "parse-names" : false, "suffix" : "" }, { "dropping-particle" : "", "family" : "Wortel", "given" : "Verginia", "non-dropping-particle" : "", "parse-names" : false, "suffix" : "" }, { "dropping-particle" : "", "family" : "Sist", "given" : "Plinio", "non-dropping-particle" : "", "parse-names" : false, "suffix" : "" } ], "container-title" : "Current Biology", "id" : "ITEM-1", "issue" : "18", "issued" : { "date-parts" : [ [ "2015" ] ] }, "page" : "R787-R788", "publisher" : "Elsevier", "title" : "Rapid tree carbon stock recovery in managed Amazonian forests", "type" : "article-journal", "volume" : "25" }, "uris" : [ "http://www.mendeley.com/documents/?uuid=e2ff967a-a63b-4ba6-b87a-15f538bd75a9" ] }, { "id" : "ITEM-2", "itemData" : { "DOI" : "10.1029/2009GB003727", "ISBN" : "0886-6236", "ISSN" : "08866236", "abstract" : "Amazon deforestation contributes significantly to global carbon (C) emissions. In comparison, the contribution from selective logging to atmospheric CO2 emissions, and its impact on regional C dynamics, is highly uncertain. Using a new geographically based modeling approach in combination with high resolution remote sensing data from 1999 to 2002, we estimate that C emissions were 0.04-0.05 Pg C yr-1 due to selective logging from a \u223c2,664,960 km2 region of the Brazilian Amazon. Selective logging was responsible for 15-19% higher carbon emissions than reported from deforestation (clear-cutting) alone. Our simulations indicated that forest carbon lost via selective logging lasts two to three decades following harvest, and that the original live biomass takes up to a century to recover, if the forests are not subsequently cleared. The two-to three-decade loss of carbon results from the biomass damaged by logging activities, including leaves, wood, and roots, estimated to be 89.1 Tg C yr-1 from 1999 to 2002 over the study region, leaving 70.0 Tg C yr-1 and 7.9 Tg C yr-1 to accumulate as coarse woody debris and soil C, respectively. While avoided deforestation is central to crediting rain forest nations for reduced carbon emissions, the extent and intensity of selective logging are also critical to determining carbon emissions in the context of Reduced Emissions from Deforestation and Forest Degradation (REDD). We show that a combination of automated high-resolution satellite monitoring and detailed forest C modeling can yield spatially explicit estimates of harvest-related C losses and subsequent recovery in support of REDD and other international carbon market mechanisms. \u00a9 2010 by the American Geophysical Union.", "author" : [ { "dropping-particle" : "", "family" : "Huang", "given" : "Maoyi", "non-dropping-particle" : "", "parse-names" : false, "suffix" : "" }, { "dropping-particle" : "", "family" : "Asner", "given" : "Gregory P.", "non-dropping-particle" : "", "parse-names" : false, "suffix" : "" } ], "container-title" : "Global Biogeochemical Cycles", "id" : "ITEM-2", "issue" : "3", "issued" : { "date-parts" : [ [ "2010" ] ] }, "page" : "1-15", "title" : "Long-term carbon loss and recovery following selective logging in Amazon forests", "type" : "article-journal", "volume" : "24" }, "uris" : [ "http://www.mendeley.com/documents/?uuid=7bff2b20-6dc8-4e32-8177-3b3d41f8c995" ] }, { "id" : "ITEM-3", "itemData" : { "DOI" : "10.1016/j.foreco.2016.06.003", "ISSN" : "03781127", "abstract" : "Concerns about the sustainability of tropical forestry motivated this study on post-logging timber and carbon dynamics over a 20-year period in Paragominas, Par\u00e1, Brazil. Previously unlogged forest was subjected to conventional logging (CL), reduced-impact logging (RIL), or was set aside as an unlogged control. All trees \u226525 cm DBH and all trees of commercial species \u226510 cm DBH were monitored in a 24.5 ha plot in each treatment, with a 5.25 ha subplot in each for monitoring all trees \u226510 cm DBH. Above-ground biomass and bole volumes of merchantable species were tracked based on 10 inventories made between 1993 and 2014. Pre-logging biomass and bole volumes of commercial species were estimated as 237, 231, and 211 Mg ha-1, and 78, 80, and 70 m3ha-1, in the RIL, CL, and unlogged plots, respectively. One year after logging, biomass was reduced 14% by RIL and 24% by CL with corresponding merchantable species volume reductions of 21% and 31%. By 2014, biomass and bole volumes of commercial species had recovered 95% and 98% of their pre-logging stocks in the RIL plot but only 76% and 72% in the CL plot, respectively; timber volumes from large trees (\u226550 cm DBH) were only recovered to 81% in the RIL plot and to 53% in the CL plot. Over the first twenty years after logging, average volume increments from commercial species were substantially higher in the RIL plot (0.72 m3ha-1year-1) than in the CL plot (0.08 m3ha-1year-1). Recovery of both biomass and timber volumes were temporarily reversed between 2009 and 2014 due to a 4-fold increase in annual mortality rates in the RIL plot and a 5.5-fold increase in the CL plot (as well as a 3-fold increase in the control plot), all presumably related to the extreme drought of 2010. Our findings support the claim that use of RIL techniques accelerates rates of biomass and timber stock recovery after selective logging.", "author" : [ { "dropping-particle" : "", "family" : "Vidal", "given" : "Edson", "non-dropping-particle" : "", "parse-names" : false, "suffix" : "" }, { "dropping-particle" : "", "family" : "West", "given" : "Thales A.P.", "non-dropping-particle" : "", "parse-names" : false, "suffix" : "" }, { "dropping-particle" : "", "family" : "Putz", "given" : "Francis E.", "non-dropping-particle" : "", "parse-names" : false, "suffix" : "" } ], "container-title" : "Forest Ecology and Management", "id" : "ITEM-3", "issued" : { "date-parts" : [ [ "2016" ] ] }, "page" : "1-8", "publisher" : "Elsevier B.V.", "title" : "Recovery of biomass and merchantable timber volumes twenty years after conventional and reduced-impact logging in Amazonian Brazil", "type" : "article-journal", "volume" : "376" }, "uris" : [ "http://www.mendeley.com/documents/?uuid=5146e3d0-fee6-408c-bbf9-4da002d4fb42" ] } ], "mendeley" : { "formattedCitation" : "(Huang and Asner, 2010; Rutishauser et al., 2015; Vidal et al., 2016)", "plainTextFormattedCitation" : "(Huang and Asner, 2010; Rutishauser et al., 2015; Vidal et al., 2016)", "previouslyFormattedCitation" : "(Huang and Asner, 2010; Rutishauser et al., 2015; Vidal et al., 2016)" }, "properties" : {  }, "schema" : "https://github.com/citation-style-language/schema/raw/master/csl-citation.json" }</w:instrText>
      </w:r>
      <w:r w:rsidR="001A0EC8">
        <w:rPr>
          <w:lang w:val="en-US"/>
        </w:rPr>
        <w:fldChar w:fldCharType="separate"/>
      </w:r>
      <w:r w:rsidR="001A0EC8" w:rsidRPr="001A0EC8">
        <w:rPr>
          <w:noProof/>
          <w:lang w:val="en-US"/>
        </w:rPr>
        <w:t>(Huang and Asner, 2010; Rutishauser et al., 2015; Vidal et al., 2016)</w:t>
      </w:r>
      <w:ins w:id="2481" w:author="Ulrike Hiltner" w:date="2018-04-24T11:29:00Z">
        <w:r w:rsidR="001A0EC8">
          <w:rPr>
            <w:lang w:val="en-US"/>
          </w:rPr>
          <w:fldChar w:fldCharType="end"/>
        </w:r>
      </w:ins>
      <w:ins w:id="2482" w:author="Ulrike Hiltner" w:date="2018-04-24T11:28:00Z">
        <w:r w:rsidR="001A0EC8">
          <w:rPr>
            <w:lang w:val="en-US"/>
          </w:rPr>
          <w:t xml:space="preserve"> </w:t>
        </w:r>
        <w:r w:rsidRPr="001C121C">
          <w:rPr>
            <w:lang w:val="en-US"/>
          </w:rPr>
          <w:t>and examined in this study.</w:t>
        </w:r>
      </w:ins>
      <w:ins w:id="2483" w:author="Ulrike Hiltner" w:date="2018-04-24T11:50:00Z">
        <w:r w:rsidR="00A66BEC">
          <w:rPr>
            <w:lang w:val="en-US"/>
          </w:rPr>
          <w:t xml:space="preserve"> </w:t>
        </w:r>
        <w:r w:rsidR="00A66BEC" w:rsidRPr="00A66BEC">
          <w:rPr>
            <w:lang w:val="en-US"/>
          </w:rPr>
          <w:t xml:space="preserve">This study also supports others who concluded that logging strategies </w:t>
        </w:r>
      </w:ins>
      <w:r w:rsidR="00D04626">
        <w:rPr>
          <w:lang w:val="en-US"/>
        </w:rPr>
        <w:t>postulating</w:t>
      </w:r>
      <w:ins w:id="2484" w:author="Ulrike Hiltner" w:date="2018-04-24T11:50:00Z">
        <w:r w:rsidR="00A66BEC" w:rsidRPr="00A66BEC">
          <w:rPr>
            <w:lang w:val="en-US"/>
          </w:rPr>
          <w:t xml:space="preserve"> reduced impacts do not necessarily ensure full recovery of forest </w:t>
        </w:r>
      </w:ins>
      <w:r w:rsidR="00BC52CD">
        <w:rPr>
          <w:lang w:val="en-US"/>
        </w:rPr>
        <w:t>biomass</w:t>
      </w:r>
      <w:ins w:id="2485" w:author="Ulrike Hiltner" w:date="2018-04-24T11:50:00Z">
        <w:r w:rsidR="00A66BEC" w:rsidRPr="00A66BEC">
          <w:rPr>
            <w:lang w:val="en-US"/>
          </w:rPr>
          <w:t>; at least not within government-specific thre</w:t>
        </w:r>
        <w:r w:rsidR="00EB5FCA">
          <w:rPr>
            <w:lang w:val="en-US"/>
          </w:rPr>
          <w:t xml:space="preserve">sholds of minimum cutting </w:t>
        </w:r>
      </w:ins>
      <w:r w:rsidR="00B57011">
        <w:rPr>
          <w:lang w:val="en-US"/>
        </w:rPr>
        <w:t>cycles</w:t>
      </w:r>
      <w:ins w:id="2486" w:author="Ulrike Hiltner" w:date="2018-04-24T12:10:00Z">
        <w:r w:rsidR="00EB5FCA">
          <w:rPr>
            <w:lang w:val="en-US"/>
          </w:rPr>
          <w:t xml:space="preserve"> </w:t>
        </w:r>
      </w:ins>
      <w:ins w:id="2487" w:author="Ulrike Hiltner" w:date="2018-04-24T12:08:00Z">
        <w:r w:rsidR="00EB5FCA">
          <w:rPr>
            <w:lang w:val="en-US"/>
          </w:rPr>
          <w:fldChar w:fldCharType="begin" w:fldLock="1"/>
        </w:r>
      </w:ins>
      <w:r w:rsidR="00B57011">
        <w:rPr>
          <w:lang w:val="en-US"/>
        </w:rPr>
        <w:instrText>ADDIN CSL_CITATION { "citationItems" : [ { "id" : "ITEM-1", "itemData" : { "DOI" : "10.1016/j.foreco.2007.02.014", "ISBN" : "0378-1127", "ISSN" : "03781127", "abstract" : "Damage caused by reduced-impact logging (RIL) was assessed in 18 plots 1 ha each in a terra firme rain forest of Eastern Amazon (Brazil, Paragominas). Mean logging intensity was 6 trees ha-1and the resulting commercial volume 21 m3ha-1. On average, logging damage affected 16% of the original stand while skidtrails occupied 7% (661 m2ha-1) of forest soil area. Canopy openness doubled to a mean of 11%. Of the variables studied, \"number of trees harvested or felled per plot\" gave the best correlation to \"proportion of damaged or destroyed trees\". Damage to each diameter class was distributed in accordance with relative abundance of trees (dbh \u2265 20 cm) in the original population before logging, suggesting that all diameter classes were affected equally. The sustainability of timber management applying RIL was evaluated through the calculation of the recovery level of commercial trees in three different scenarios. In the most optimistic scenario (growth rate of 5 mm year-1and 1% annual mortality), after 30 years, only 50% of the commercial stand would recover, provoking a drastic reduction of the harvesting intensity at the second felling cycle. Within a 30-year felling cycle (i.e. the legal felling cycle duration in the Brazilian Amazon) and even under RIL systems, the present logging intensity occurring in the study area (6 trees ha-1) is not compatible with sustainable yield production on a long-term basis. For the study area, only the implementation of silvicultural treatment ensuring that the remaining potential crop trees grow at 4-5 mm year-1would guarantee a logging intensity of 3-4 trees ha-1(10-14 m3ha-1) 40 years after the first harvest. This study showed that in the Amazon, RIL alone is clearly not sufficient to achieve sustainable forest management. More sophisticated silvicultural systems must be urgently elaborated and implemented to ensure that the forest will still be sustainably managed on a long-term basis. This issue is particularly important in the case of Brazil as a new law allowing the creation of 500,000 km2of forest concessions by 2010 has been recently approved by the congress. \u00a9 2007 Elsevier B.V. All rights reserved.", "author" : [ { "dropping-particle" : "", "family" : "Sist", "given" : "Plinio", "non-dropping-particle" : "", "parse-names" : false, "suffix" : "" }, { "dropping-particle" : "", "family" : "Ferreira", "given" : "Fabricio Nascimento", "non-dropping-particle" : "", "parse-names" : false, "suffix" : "" } ], "container-title" : "Forest Ecology and Management", "id" : "ITEM-1", "issue" : "2-3", "issued" : { "date-parts" : [ [ "2007" ] ] }, "page" : "199-209", "title" : "Sustainability of reduced-impact logging in the Eastern Amazon", "type" : "article-journal", "volume" : "243" }, "uris" : [ "http://www.mendeley.com/documents/?uuid=e662c31a-e5bf-4f43-b8e2-db061cfef5ae" ] }, { "id" : "ITEM-2", "itemData" : { "DOI" : "10.1016/j.foreco.2007.02.023", "ISBN" : "0378-1127", "ISSN" : "03781127", "abstract" : "Timber logging is one of the main land uses in the Brazilian Amazon. Despite its recognized potential as a sustainable activity, logging is generally conducted in an unsustainable or predatory manner, with significant negative environmental impact. There is increasing pressure to adopt more sustainable practices and reduced-impact logging (RIL) is gaining acceptance as a more environmentally benign alternative to unplanned, conventional logging (CL). Comparisons of these two harvest systems have largely focused on differences in efficiency (financial) and immediate impacts on stand structure, residual timber stocks and the physical environment. Growth and yield simulation models allow long-term predictions about the response of forests to disturbance from harvesting, information that is essential to determine the effects of different management systems and to establish systems for the regulation or control of timber that are compatible with sustainable forest management. We describe the calibration of a spatially explicit individual tree-based ecological model within the SYMFOR/SIMFLORA framework for forests located near Paragominas in eastern Amazonia. Data originated from an experiment comparing RIL to CL within an area of 73.5 ha monitored over a period of 10 years. We evaluated biological realism and accuracy of the model, concluding that forest dynamics are adequately represented. This model was used to evaluate long-term effects of RIL and CL on the forest. Our results suggest that total and commercial volume recovery following RIL are faster than following CL; it takes 10 and 30-40 years to recover total and commercial volume under RIL while under CL it takes 35-40 and over 60 years, respectively. Despite benefits from RIL, as currently practiced this logging system does not result in long-term sustained timber yields, reinforcing results from previous studies indicating that RIL must be combined with appropriate systems for yield regulation. In the absence of silvicultural treatments, the model suggests that successive RIL harvests at current intensities will produce stands dominated by pioneer species groups, with few trees belonging to the emergent species group, and an increased proportion of defective trees in commercial size classes. These changes in stand composition present challenges to the long-term financial viability of RIL as currently applied in the Amazon region. \u00a9 2007 Elsevier B.V. All rights reserved.", "author" : [ { "dropping-particle" : "", "family" : "Valle", "given" : "Denis", "non-dropping-particle" : "", "parse-names" : false, "suffix" : "" }, { "dropping-particle" : "", "family" : "Phillips", "given" : "Paul", "non-dropping-particle" : "", "parse-names" : false, "suffix" : "" }, { "dropping-particle" : "", "family" : "Vidal", "given" : "Edson", "non-dropping-particle" : "", "parse-names" : false, "suffix" : "" }, { "dropping-particle" : "", "family" : "Schulze", "given" : "Mark", "non-dropping-particle" : "", "parse-names" : false, "suffix" : "" }, { "dropping-particle" : "", "family" : "Grogan", "given" : "James", "non-dropping-particle" : "", "parse-names" : false, "suffix" : "" }, { "dropping-particle" : "", "family" : "Sales", "given" : "M\u00e1rcio", "non-dropping-particle" : "", "parse-names" : false, "suffix" : "" }, { "dropping-particle" : "", "family" : "Gardingen", "given" : "Paul", "non-dropping-particle" : "van", "parse-names" : false, "suffix" : "" } ], "container-title" : "Forest Ecology and Management", "id" : "ITEM-2", "issue" : "2-3", "issued" : { "date-parts" : [ [ "2007" ] ] }, "page" : "187-198", "title" : "Adaptation of a spatially explicit individual tree-based growth and yield model and long-term comparison between reduced-impact and conventional logging in eastern Amazonia, Brazil", "type" : "article-journal", "volume" : "243" }, "uris" : [ "http://www.mendeley.com/documents/?uuid=961803f2-8663-4d66-91bb-5af75ce43df6" ] }, { "id" : "ITEM-3", "itemData" : { "DOI" : "10.1016/j.jenvman.2004.03.008", "ISBN" : "0301-4797", "ISSN" : "03014797", "PMID" : "15217720", "abstract" : "Forest growth models are useful tools for investigating the long-term impacts of logging. In this paper, the results of the rain forest growth model FORMIND were assessed by a multicriteria decision analysis. The main processes covered by FORMIND include tree growth, mortality, regeneration and competition. Tree growth is calculated based on a carbon balance approach. Trees compete for light and space; dying large trees fall down and create gaps in the forest. Sixty-four different logging scenarios for an initially undisturbed forest stand at Deramakot (Malaysia) were simulated. The scenarios differ regarding the logging cycle, logging method, cutting limit and logging intensity. We characterise the impacts with four criteria describing the yield, canopy opening and changes in species composition. Multicriteria decision analysis was used for the first time to evaluate the scenarios and identify the efficient ones. Our results plainly show that reduced-impact logging scenarios are more 'efficient' than the others, since in these scenarios forest damage is minimised without significantly reducing yield. Nevertheless, there is a trade-off between yield and achieving a desired ecological state of logged forest; the ecological state of the logged forests can only be improved by reducing yields and enlarging the logging cycles. Our study also demonstrates that high cutting limits or low logging intensities cannot compensate for the high level of damage caused by conventional logging techniques. ?? 2004 Elsevier Ltd. All rights reserved.", "author" : [ { "dropping-particle" : "", "family" : "Huth", "given" : "Andreas", "non-dropping-particle" : "", "parse-names" : false, "suffix" : "" }, { "dropping-particle" : "", "family" : "Drechsler", "given" : "Martin", "non-dropping-particle" : "", "parse-names" : false, "suffix" : "" }, { "dropping-particle" : "", "family" : "K\u00f6hler", "given" : "Peter", "non-dropping-particle" : "", "parse-names" : false, "suffix" : "" } ], "container-title" : "Journal of Environmental Management", "id" : "ITEM-3", "issue" : "4", "issued" : { "date-parts" : [ [ "2004", "7" ] ] }, "page" : "321-333", "title" : "Multicriteria evaluation of simulated logging scenarios in a tropical rain forest", "type" : "article-journal", "volume" : "71" }, "uris" : [ "http://www.mendeley.com/documents/?uuid=c1faeb09-e844-4666-b42e-1f8bc4c21548" ] }, { "id" : "ITEM-4", "itemData" : { "DOI" : "10.1111/j.1523-1739.2007.00670.x", "ISBN" : "0888-8892", "ISSN" : "08888892", "PMID" : "17650242", "abstract" : "Millions of hectares of future timber concessions are slated to be implemented within large public forests under the forest law passed in 2006 by the Brazilian Congress. Additional millions of hectares of large, privately owned forests and smaller areas of community forests are certified as well managed by the Forest Stewardship Council, based on certification standards that will be reviewed in 2007. Forest size and ownership are two key factors that influence management objectives and the capacity of forest managers to achieve them. Current best ecological practices for timber production from Brazil's native Amazon forests are limited to reduced-impact logging (RIL) systems that minimize the environmental impacts of harvest operations and that obey legal restrictions regarding minimum diameters, rare species, retention of seed trees, maximum logging intensity, preservation of riparian buffers, fire protection, and wildlife conservation. Compared with conventional, predatory harvesting that constitutes &gt;90% of the region's timber production, RIL dramatically reduces logging damage and helps maintain forest cover and the presence of rare tree species, but current RIL guidelines do not assure that the volume of timber removed can be sustained in future harvests. We believe it is counterproductive to expect smallholders to subscribe to additional harvest limitations beyond RIL, that larger private forested landholdings managed for timber production should be sustainable with respect to the total volume of timber harvested per unit area per cutting cycle, and that large public forests should sustain volume production of individual harvested species. These additional requirements would improve the ecological sustainability of forest management and help create a stable forest-based sector of the region's economy, but would involve costs associated with lengthened cutting cycles, reduced harvest intensities, and/or postharvest silviculture to promote adequate growth and regeneration.", "author" : [ { "dropping-particle" : "", "family" : "Zarin", "given" : "Daniel J.", "non-dropping-particle" : "", "parse-names" : false, "suffix" : "" }, { "dropping-particle" : "", "family" : "Schulze", "given" : "Mark D.", "non-dropping-particle" : "", "parse-names" : false, "suffix" : "" }, { "dropping-particle" : "", "family" : "Vidal", "given" : "Edson", "non-dropping-particle" : "", "parse-names" : false, "suffix" : "" }, { "dropping-particle" : "", "family" : "Lentini", "given" : "Marco", "non-dropping-particle" : "", "parse-names" : false, "suffix" : "" } ], "container-title" : "Conservation Biology", "id" : "ITEM-4", "issue" : "4", "issued" : { "date-parts" : [ [ "2007" ] ] }, "page" : "916-925", "title" : "Beyond reaping the first harvest: Management objectives for timber production in the Brazilian Amazon", "type" : "article-journal", "volume" : "21" }, "uris" : [ "http://www.mendeley.com/documents/?uuid=2511eef4-fa37-473f-8e8e-3ece8bde99f8" ] }, { "id" : "ITEM-5", "itemData" : { "DOI" : "10.1890/1540-9295(2007)5[213:TPISLT]2.0.CO;2", "ISBN" : "1540-9295", "ISSN" : "15409295 15409309", "abstract" : "Selective logging is an extensive land-use practice in South America. Governments in the region have enacted policies to promote the establishment and maintenance of economically productive and sustainable forest industries. However, both biological and policy constraints threaten to limit the viability of the industry over the long term. Biological constraints, such as slow tree growth rates, can be overcome somewhat by management practices. In order to improve the likelihood of success for sustainable management, it is important to accept that forests change over time and that managed forests may be different than those of the present. Furthermore, education campaigns must convince decision makers and the public of the value of forest resources. We recommend that the forest sector be governed by simple, understandable regulations, based on sound science and consistent enforcement, and that governments work with, instead of against, industry. Problems of tropical forest management are far from being solved, so biological and social scientists should continue to generate new knowledge to promote effective management. \u00a9 The Ecological Society of America.", "author" : [ { "dropping-particle" : "", "family" : "Keller", "given" : "M.", "non-dropping-particle" : "", "parse-names" : false, "suffix" : "" }, { "dropping-particle" : "", "family" : "Asner", "given" : "G.P.", "non-dropping-particle" : "", "parse-names" : false, "suffix" : "" }, { "dropping-particle" : "", "family" : "Blate", "given" : "G.", "non-dropping-particle" : "", "parse-names" : false, "suffix" : "" }, { "dropping-particle" : "", "family" : "McGlocklin", "given" : "J.", "non-dropping-particle" : "", "parse-names" : false, "suffix" : "" }, { "dropping-particle" : "", "family" : "Merry", "given" : "F.", "non-dropping-particle" : "", "parse-names" : false, "suffix" : "" }, { "dropping-particle" : "", "family" : "Pe\u00f1a-Claros", "given" : "M.", "non-dropping-particle" : "", "parse-names" : false, "suffix" : "" }, { "dropping-particle" : "", "family" : "Zweede", "given" : "J.", "non-dropping-particle" : "", "parse-names" : false, "suffix" : "" } ], "container-title" : "Frontiers in Ecology and the Environment", "id" : "ITEM-5", "issue" : "4", "issued" : { "date-parts" : [ [ "2007" ] ] }, "page" : "213-216", "title" : "Timber production in selectively logged tropical forests in South America", "type" : "article-journal", "volume" : "5" }, "uris" : [ "http://www.mendeley.com/documents/?uuid=7e2f7ccf-c544-4460-9406-dc9262c65664" ] } ], "mendeley" : { "formattedCitation" : "(Huth et al., 2004; Keller et al., 2007; Sist and Ferreira, 2007; Valle et al., 2007; Zarin et al., 2007)", "plainTextFormattedCitation" : "(Huth et al., 2004; Keller et al., 2007; Sist and Ferreira, 2007; Valle et al., 2007; Zarin et al., 2007)", "previouslyFormattedCitation" : "(Huth et al., 2004; Keller et al., 2007; Sist and Ferreira, 2007; Valle et al., 2007; Zarin et al., 2007)" }, "properties" : {  }, "schema" : "https://github.com/citation-style-language/schema/raw/master/csl-citation.json" }</w:instrText>
      </w:r>
      <w:ins w:id="2488" w:author="Ulrike Hiltner" w:date="2018-04-24T12:08:00Z">
        <w:r w:rsidR="00EB5FCA">
          <w:rPr>
            <w:lang w:val="en-US"/>
          </w:rPr>
          <w:fldChar w:fldCharType="separate"/>
        </w:r>
      </w:ins>
      <w:r w:rsidR="00B57011" w:rsidRPr="00B57011">
        <w:rPr>
          <w:noProof/>
          <w:lang w:val="en-US"/>
        </w:rPr>
        <w:t>(Huth et al., 2004; Keller et al., 2007; Sist and Ferreira, 2007; Valle et al., 2007; Zarin et al., 2007)</w:t>
      </w:r>
      <w:ins w:id="2489" w:author="Ulrike Hiltner" w:date="2018-04-24T12:08:00Z">
        <w:r w:rsidR="00EB5FCA">
          <w:rPr>
            <w:lang w:val="en-US"/>
          </w:rPr>
          <w:fldChar w:fldCharType="end"/>
        </w:r>
      </w:ins>
      <w:ins w:id="2490" w:author="Ulrike Hiltner" w:date="2018-04-24T11:50:00Z">
        <w:r w:rsidR="00A66BEC" w:rsidRPr="00A66BEC">
          <w:rPr>
            <w:lang w:val="en-US"/>
          </w:rPr>
          <w:t>.</w:t>
        </w:r>
      </w:ins>
      <w:ins w:id="2491" w:author="Ulrike Hiltner" w:date="2018-04-24T12:10:00Z">
        <w:r w:rsidR="00EB5FCA">
          <w:rPr>
            <w:lang w:val="en-US"/>
          </w:rPr>
          <w:t xml:space="preserve"> </w:t>
        </w:r>
      </w:ins>
      <w:r w:rsidR="00E24AFC" w:rsidRPr="00E24AFC">
        <w:rPr>
          <w:lang w:val="en-US"/>
        </w:rPr>
        <w:t>This can also be said of the Amazon, whose forest management practices differ between countries. The minimum cutting cycles are fixed between 30-60 years with harvests of 10-30m3/ha, mostly not long enough to restore commercial timber reserves.</w:t>
      </w:r>
      <w:r w:rsidR="00815C30">
        <w:rPr>
          <w:lang w:val="en-US"/>
        </w:rPr>
        <w:t xml:space="preserve"> </w:t>
      </w:r>
      <w:r w:rsidR="002A2C0E" w:rsidRPr="002A2C0E">
        <w:rPr>
          <w:lang w:val="en-US"/>
        </w:rPr>
        <w:t>In particular, in French Guiana, with an official c</w:t>
      </w:r>
      <w:r w:rsidR="002A2C0E">
        <w:rPr>
          <w:lang w:val="en-US"/>
        </w:rPr>
        <w:t xml:space="preserve">utting cycle of 65 years and a mean logging </w:t>
      </w:r>
      <w:r w:rsidR="002A2C0E" w:rsidRPr="002A2C0E">
        <w:rPr>
          <w:lang w:val="en-US"/>
        </w:rPr>
        <w:t>intensity of 8-29 m</w:t>
      </w:r>
      <w:r w:rsidR="002A2C0E" w:rsidRPr="00D04626">
        <w:rPr>
          <w:vertAlign w:val="superscript"/>
          <w:lang w:val="en-US"/>
        </w:rPr>
        <w:t>3</w:t>
      </w:r>
      <w:r w:rsidR="002A2C0E" w:rsidRPr="002A2C0E">
        <w:rPr>
          <w:lang w:val="en-US"/>
        </w:rPr>
        <w:t>/ha (averaged over the last 15 years), reduced</w:t>
      </w:r>
      <w:r w:rsidR="002A2C0E">
        <w:rPr>
          <w:lang w:val="en-US"/>
        </w:rPr>
        <w:t xml:space="preserve"> impact</w:t>
      </w:r>
      <w:r w:rsidR="002A2C0E" w:rsidRPr="002A2C0E">
        <w:rPr>
          <w:lang w:val="en-US"/>
        </w:rPr>
        <w:t xml:space="preserve"> logging</w:t>
      </w:r>
      <w:r w:rsidR="002A2C0E">
        <w:rPr>
          <w:lang w:val="en-US"/>
        </w:rPr>
        <w:t>-</w:t>
      </w:r>
      <w:r w:rsidR="002A2C0E" w:rsidRPr="002A2C0E">
        <w:rPr>
          <w:lang w:val="en-US"/>
        </w:rPr>
        <w:t xml:space="preserve">techniques are </w:t>
      </w:r>
      <w:r w:rsidR="00D04626">
        <w:rPr>
          <w:lang w:val="en-US"/>
        </w:rPr>
        <w:t xml:space="preserve">used to </w:t>
      </w:r>
      <w:r w:rsidR="002A2C0E" w:rsidRPr="002A2C0E">
        <w:rPr>
          <w:lang w:val="en-US"/>
        </w:rPr>
        <w:t>practi</w:t>
      </w:r>
      <w:r w:rsidR="002A2C0E">
        <w:rPr>
          <w:lang w:val="en-US"/>
        </w:rPr>
        <w:t>c</w:t>
      </w:r>
      <w:r w:rsidR="002A2C0E" w:rsidRPr="002A2C0E">
        <w:rPr>
          <w:lang w:val="en-US"/>
        </w:rPr>
        <w:t>e</w:t>
      </w:r>
      <w:r w:rsidR="006B52D1">
        <w:rPr>
          <w:lang w:val="en-US"/>
        </w:rPr>
        <w:t xml:space="preserve"> </w:t>
      </w:r>
      <w:r w:rsidR="006B52D1">
        <w:rPr>
          <w:lang w:val="en-US"/>
        </w:rPr>
        <w:fldChar w:fldCharType="begin" w:fldLock="1"/>
      </w:r>
      <w:r w:rsidR="006B52D1">
        <w:rPr>
          <w:lang w:val="en-US"/>
        </w:rPr>
        <w:instrText>ADDIN CSL_CITATION { "citationItems" : [ { "id" : "ITEM-1", "itemData" : { "DOI" : "10.1186/s13021-016-0056-7", "ISSN" : "1750-0680", "author" : [ { "dropping-particle" : "", "family" : "Piponiot", "given" : "Camille", "non-dropping-particle" : "", "parse-names" : false, "suffix" : "" }, { "dropping-particle" : "", "family" : "Cabon", "given" : "Antoine", "non-dropping-particle" : "", "parse-names" : false, "suffix" : "" }, { "dropping-particle" : "", "family" : "Descroix", "given" : "Laurent", "non-dropping-particle" : "", "parse-names" : false, "suffix" : "" }, { "dropping-particle" : "", "family" : "Dourdain", "given" : "Aur\u00e9lie", "non-dropping-particle" : "", "parse-names" : false, "suffix" : "" }, { "dropping-particle" : "", "family" : "Mazzei", "given" : "Lucas", "non-dropping-particle" : "", "parse-names" : false, "suffix" : "" }, { "dropping-particle" : "", "family" : "Ouliac", "given" : "Benjamin", "non-dropping-particle" : "", "parse-names" : false, "suffix" : "" }, { "dropping-particle" : "", "family" : "Rutishauser", "given" : "Ervan", "non-dropping-particle" : "", "parse-names" : false, "suffix" : "" }, { "dropping-particle" : "", "family" : "Sist", "given" : "Plinio", "non-dropping-particle" : "", "parse-names" : false, "suffix" : "" }, { "dropping-particle" : "", "family" : "H\u00e9rault", "given" : "Bruno", "non-dropping-particle" : "", "parse-names" : false, "suffix" : "" } ], "container-title" : "Carbon Balance and Management", "id" : "ITEM-1", "issue" : "1", "issued" : { "date-parts" : [ [ "2016" ] ] }, "page" : "15", "publisher" : "Springer International Publishing", "title" : "A methodological framework to assess the carbon balance of tropical managed forests", "type" : "article-journal", "volume" : "11" }, "uris" : [ "http://www.mendeley.com/documents/?uuid=c9596127-4a63-450d-8769-a1e2638f9cc9" ] } ], "mendeley" : { "formattedCitation" : "(Piponiot et al., 2016)", "plainTextFormattedCitation" : "(Piponiot et al., 2016)", "previouslyFormattedCitation" : "(Piponiot et al., 2016)" }, "properties" : {  }, "schema" : "https://github.com/citation-style-language/schema/raw/master/csl-citation.json" }</w:instrText>
      </w:r>
      <w:r w:rsidR="006B52D1">
        <w:rPr>
          <w:lang w:val="en-US"/>
        </w:rPr>
        <w:fldChar w:fldCharType="separate"/>
      </w:r>
      <w:r w:rsidR="006B52D1" w:rsidRPr="006B52D1">
        <w:rPr>
          <w:noProof/>
          <w:lang w:val="en-US"/>
        </w:rPr>
        <w:t>(Piponiot et al., 2016)</w:t>
      </w:r>
      <w:r w:rsidR="006B52D1">
        <w:rPr>
          <w:lang w:val="en-US"/>
        </w:rPr>
        <w:fldChar w:fldCharType="end"/>
      </w:r>
      <w:r w:rsidR="00815C30" w:rsidRPr="00815C30">
        <w:rPr>
          <w:lang w:val="en-US"/>
        </w:rPr>
        <w:t>.</w:t>
      </w:r>
      <w:r w:rsidR="006822D8">
        <w:rPr>
          <w:lang w:val="en-US"/>
        </w:rPr>
        <w:t xml:space="preserve"> </w:t>
      </w:r>
      <w:r w:rsidR="00D04626">
        <w:rPr>
          <w:lang w:val="en-US"/>
        </w:rPr>
        <w:t>This study’s</w:t>
      </w:r>
      <w:r w:rsidR="00BC52CD" w:rsidRPr="00BC52CD">
        <w:rPr>
          <w:lang w:val="en-US"/>
        </w:rPr>
        <w:t xml:space="preserve"> simulation scenario at moderate logging conditions</w:t>
      </w:r>
      <w:r w:rsidR="00BC52CD">
        <w:rPr>
          <w:lang w:val="en-US"/>
        </w:rPr>
        <w:t xml:space="preserve"> (</w:t>
      </w:r>
      <w:r w:rsidR="00D04626">
        <w:rPr>
          <w:i/>
          <w:lang w:val="en-US"/>
        </w:rPr>
        <w:t>DBH</w:t>
      </w:r>
      <w:r w:rsidR="00BC52CD">
        <w:rPr>
          <w:lang w:val="en-US"/>
        </w:rPr>
        <w:t xml:space="preserve"> lower cutting threshold 0.55m)</w:t>
      </w:r>
      <w:r w:rsidR="00BC52CD" w:rsidRPr="00BC52CD">
        <w:rPr>
          <w:lang w:val="en-US"/>
        </w:rPr>
        <w:t xml:space="preserve"> showed that this period took about 10 years longer to restore the aboveground biomass for forest types found at Paracou test site.</w:t>
      </w:r>
      <w:r w:rsidR="00BC52CD">
        <w:rPr>
          <w:lang w:val="en-US"/>
        </w:rPr>
        <w:t xml:space="preserve"> </w:t>
      </w:r>
      <w:r w:rsidR="00441D54" w:rsidRPr="00441D54">
        <w:rPr>
          <w:lang w:val="en-US"/>
        </w:rPr>
        <w:t xml:space="preserve">Literature research has shown that </w:t>
      </w:r>
      <w:r w:rsidR="00D04626" w:rsidRPr="00441D54">
        <w:rPr>
          <w:lang w:val="en-US"/>
        </w:rPr>
        <w:t xml:space="preserve">for the Amazon </w:t>
      </w:r>
      <w:r w:rsidR="00D04626">
        <w:rPr>
          <w:lang w:val="en-US"/>
        </w:rPr>
        <w:t>region</w:t>
      </w:r>
      <w:r w:rsidR="00D04626" w:rsidRPr="00441D54">
        <w:rPr>
          <w:lang w:val="en-US"/>
        </w:rPr>
        <w:t xml:space="preserve"> </w:t>
      </w:r>
      <w:r w:rsidR="00D04626">
        <w:rPr>
          <w:lang w:val="en-US"/>
        </w:rPr>
        <w:t>so far no</w:t>
      </w:r>
      <w:r w:rsidR="00441D54" w:rsidRPr="00441D54">
        <w:rPr>
          <w:lang w:val="en-US"/>
        </w:rPr>
        <w:t xml:space="preserve"> empirical information on recovery times of primary crown </w:t>
      </w:r>
      <w:r w:rsidR="00D04626">
        <w:rPr>
          <w:lang w:val="en-US"/>
        </w:rPr>
        <w:t xml:space="preserve">cover </w:t>
      </w:r>
      <w:r w:rsidR="00441D54" w:rsidRPr="00441D54">
        <w:rPr>
          <w:lang w:val="en-US"/>
        </w:rPr>
        <w:t>density, gross primary production</w:t>
      </w:r>
      <w:r w:rsidR="00D04626">
        <w:rPr>
          <w:lang w:val="en-US"/>
        </w:rPr>
        <w:t>,</w:t>
      </w:r>
      <w:r w:rsidR="00441D54" w:rsidRPr="00441D54">
        <w:rPr>
          <w:lang w:val="en-US"/>
        </w:rPr>
        <w:t xml:space="preserve"> and the functional diversity of species group abundance is available. </w:t>
      </w:r>
      <w:r w:rsidR="00D04626">
        <w:rPr>
          <w:lang w:val="en-US"/>
        </w:rPr>
        <w:t>Hence, w</w:t>
      </w:r>
      <w:r w:rsidR="00441D54" w:rsidRPr="00441D54">
        <w:rPr>
          <w:lang w:val="en-US"/>
        </w:rPr>
        <w:t>e were</w:t>
      </w:r>
      <w:r w:rsidR="00D04626">
        <w:rPr>
          <w:lang w:val="en-US"/>
        </w:rPr>
        <w:t xml:space="preserve"> </w:t>
      </w:r>
      <w:r w:rsidR="00441D54" w:rsidRPr="00441D54">
        <w:rPr>
          <w:lang w:val="en-US"/>
        </w:rPr>
        <w:t>able</w:t>
      </w:r>
      <w:r w:rsidR="00D04626">
        <w:rPr>
          <w:lang w:val="en-US"/>
        </w:rPr>
        <w:t xml:space="preserve"> </w:t>
      </w:r>
      <w:r w:rsidR="00D04626">
        <w:rPr>
          <w:lang w:val="en-US"/>
        </w:rPr>
        <w:t>for the first time</w:t>
      </w:r>
      <w:r w:rsidR="00441D54" w:rsidRPr="00441D54">
        <w:rPr>
          <w:lang w:val="en-US"/>
        </w:rPr>
        <w:t xml:space="preserve"> to demonstrate that the official cutting cycle of 65 years, </w:t>
      </w:r>
      <w:r w:rsidR="00441D54">
        <w:rPr>
          <w:lang w:val="en-US"/>
        </w:rPr>
        <w:t>under assumptions of the</w:t>
      </w:r>
      <w:r w:rsidR="00441D54" w:rsidRPr="00441D54">
        <w:rPr>
          <w:lang w:val="en-US"/>
        </w:rPr>
        <w:t xml:space="preserve"> moderate </w:t>
      </w:r>
      <w:r w:rsidR="00441D54">
        <w:rPr>
          <w:lang w:val="en-US"/>
        </w:rPr>
        <w:t>logging</w:t>
      </w:r>
      <w:r w:rsidR="00441D54" w:rsidRPr="00441D54">
        <w:rPr>
          <w:lang w:val="en-US"/>
        </w:rPr>
        <w:t xml:space="preserve"> scenario, </w:t>
      </w:r>
      <w:r w:rsidR="00241734">
        <w:rPr>
          <w:lang w:val="en-US"/>
        </w:rPr>
        <w:t>may be</w:t>
      </w:r>
      <w:r w:rsidR="00441D54" w:rsidRPr="00441D54">
        <w:rPr>
          <w:lang w:val="en-US"/>
        </w:rPr>
        <w:t xml:space="preserve"> sufficient for </w:t>
      </w:r>
      <w:r w:rsidR="00D04626">
        <w:rPr>
          <w:lang w:val="en-US"/>
        </w:rPr>
        <w:t xml:space="preserve">the restoration of the crown cover density, gross primary production, and </w:t>
      </w:r>
      <w:r w:rsidR="00D04626" w:rsidRPr="00441D54">
        <w:rPr>
          <w:lang w:val="en-US"/>
        </w:rPr>
        <w:t>the functional diversity of species group</w:t>
      </w:r>
      <w:r w:rsidR="00D04626">
        <w:rPr>
          <w:lang w:val="en-US"/>
        </w:rPr>
        <w:t>s</w:t>
      </w:r>
      <w:r w:rsidR="00D04626" w:rsidRPr="00441D54">
        <w:rPr>
          <w:lang w:val="en-US"/>
        </w:rPr>
        <w:t xml:space="preserve"> </w:t>
      </w:r>
      <w:r w:rsidR="00D04626">
        <w:rPr>
          <w:lang w:val="en-US"/>
        </w:rPr>
        <w:t xml:space="preserve">at </w:t>
      </w:r>
      <w:r w:rsidR="00441D54" w:rsidRPr="00441D54">
        <w:rPr>
          <w:lang w:val="en-US"/>
        </w:rPr>
        <w:t xml:space="preserve">the study </w:t>
      </w:r>
      <w:r w:rsidR="00D04626">
        <w:rPr>
          <w:lang w:val="en-US"/>
        </w:rPr>
        <w:t>site</w:t>
      </w:r>
      <w:r w:rsidR="00441D54" w:rsidRPr="00441D54">
        <w:rPr>
          <w:lang w:val="en-US"/>
        </w:rPr>
        <w:t xml:space="preserve"> Paracou. </w:t>
      </w:r>
    </w:p>
    <w:p w:rsidR="006822D8" w:rsidRDefault="00241734" w:rsidP="007C28C8">
      <w:pPr>
        <w:rPr>
          <w:lang w:val="en-US"/>
        </w:rPr>
      </w:pPr>
      <w:ins w:id="2492" w:author="Ulrike Hiltner" w:date="2018-04-23T14:40:00Z">
        <w:r w:rsidRPr="00E5034D">
          <w:rPr>
            <w:lang w:val="en-US"/>
          </w:rPr>
          <w:t xml:space="preserve">Although forest management strategies are already being improved, </w:t>
        </w:r>
      </w:ins>
      <w:ins w:id="2493" w:author="Ulrike Hiltner" w:date="2018-04-23T14:41:00Z">
        <w:r w:rsidRPr="008F757E">
          <w:rPr>
            <w:lang w:val="en-US"/>
          </w:rPr>
          <w:t>often through financial incentives from international forest conservation initiatives (</w:t>
        </w:r>
        <w:r>
          <w:rPr>
            <w:lang w:val="en-US"/>
          </w:rPr>
          <w:t xml:space="preserve">e.g. </w:t>
        </w:r>
        <w:r w:rsidRPr="008F757E">
          <w:rPr>
            <w:lang w:val="en-US"/>
          </w:rPr>
          <w:t>REDD+,</w:t>
        </w:r>
        <w:r>
          <w:rPr>
            <w:lang w:val="en-US"/>
          </w:rPr>
          <w:t xml:space="preserve"> certification: FSC, PEFC</w:t>
        </w:r>
        <w:r w:rsidRPr="008F757E">
          <w:rPr>
            <w:lang w:val="en-US"/>
          </w:rPr>
          <w:t>)</w:t>
        </w:r>
      </w:ins>
      <w:ins w:id="2494" w:author="Ulrike Hiltner" w:date="2018-04-23T14:40:00Z">
        <w:r w:rsidRPr="00E5034D">
          <w:rPr>
            <w:lang w:val="en-US"/>
          </w:rPr>
          <w:t>, only about 5% of the permanent forest estates of ITTO member states are managed sustainably</w:t>
        </w:r>
      </w:ins>
      <w:ins w:id="2495" w:author="Ulrike Hiltner" w:date="2018-04-23T14:42:00Z">
        <w:r>
          <w:rPr>
            <w:lang w:val="en-US"/>
          </w:rPr>
          <w:t xml:space="preserve"> </w:t>
        </w:r>
        <w:r>
          <w:rPr>
            <w:lang w:val="en-US"/>
          </w:rPr>
          <w:fldChar w:fldCharType="begin" w:fldLock="1"/>
        </w:r>
      </w:ins>
      <w:r>
        <w:rPr>
          <w:lang w:val="en-US"/>
        </w:rPr>
        <w:instrText>ADDIN CSL_CITATION { "citationItems" : [ { "id" : "ITEM-1", "itemData" : { "ISBN" : "4902045788", "ISSN" : "0146-9592", "PMID" : "1", "abstract" : "The estimated size of the natural tropical permanent forest estate (PFE) is 761 million hectares, comprising 403 million hectares of production forest and 358 million hectares of protection forest. Between 2005 and 2010, the area of natural forest under management plans in ITTO producer countries increased by 69 million hectares, to 183 million hectares, which is 24% of the PFE. \u2022 The area of certified forest in ITTO producer countries grew from 10.5 million hectares in 2005 to 17.0 million hectares in 2010. The forest area certified in Africa more than tripled, to 4.63 million hectares. \u2022 The area of PFE considered to be under management consistent with sustainability increased from 36.4 million hectares to 53.3 million hectares, comprising 30.6 million hectares of production PFE (compared with 25.2 million hectares in 2005) and 22.7 million hectares of protection PFE (compared with 11.2 million hectares in 2005). \u2022 New international measures to combat trade in illegal timber have been introduced. In many countries there is increased transparency in forest operations, increased participation of stakeholders, and increased interest in forest conservation and SFM at the community level. \u2022 The information submitted by ITTO producer countries has improved significantly, but in many cases quantitative data are still unreliable. \u2022 Many ITTO producer countries are positioning themselves to take advantage of incentives that may become available for reducing deforestation and forest degradation, including through the conservation and sustainable management of forests and the enhancement of forest carbon stocks (REDD+). \u2022 International assistance is required urgently to help ITTO producer countries undertake detailed inventories of their PFEs. This is particularly important given the requirements of REDD+ for reference-level data on forest extent and quality. \u2022 Countries that made notable progress towards SFM during the period include Brazil, Gabon, Guyana, Malaysia and Peru.", "author" : [ { "dropping-particle" : "", "family" : "Blaser", "given" : "Juergen", "non-dropping-particle" : "", "parse-names" : false, "suffix" : "" }, { "dropping-particle" : "", "family" : "Sarre", "given" : "Alastair", "non-dropping-particle" : "", "parse-names" : false, "suffix" : "" }, { "dropping-particle" : "", "family" : "Poore", "given" : "Duncan", "non-dropping-particle" : "", "parse-names" : false, "suffix" : "" }, { "dropping-particle" : "", "family" : "Johnson", "given" : "Steven", "non-dropping-particle" : "", "parse-names" : false, "suffix" : "" } ], "container-title" : "ITTO Technical Series", "id" : "ITEM-1", "issue" : "June", "issued" : { "date-parts" : [ [ "2011" ] ] }, "number-of-pages" : "418", "publisher" : "International Tropical Timber Organization", "publisher-place" : "Yokohama", "title" : "Status of Tropical Forest Management 2011", "type" : "book", "volume" : "38" }, "uris" : [ "http://www.mendeley.com/documents/?uuid=46e27b4a-d196-4c2e-a61c-803bc0568831" ] }, { "id" : "ITEM-2", "itemData" : { "DOI" : "10.1111/j.1475-4762.1998.tb00055.x", "ISBN" : "1475-4762", "ISSN" : "00040894", "PMID" : "24239943", "abstract" : "Summary A theoretical basis for the forest transition (the change from contraction to expansion of national forest area) is suggested in terms of increasing agricultural adjustment to land quality. This adjustment, operating through a process of learning by farmers, results in the concentration of agricultural production in smaller areas of better land, and the agricultural abandonment of larger areas of poorer land, which are then available for reforestation through natural regeneration or planting.", "author" : [ { "dropping-particle" : "", "family" : "Mather", "given" : "A. S.", "non-dropping-particle" : "", "parse-names" : false, "suffix" : "" }, { "dropping-particle" : "", "family" : "Needle", "given" : "C. L.", "non-dropping-particle" : "", "parse-names" : false, "suffix" : "" } ], "container-title" : "Area", "id" : "ITEM-2", "issue" : "2", "issued" : { "date-parts" : [ [ "1998" ] ] }, "page" : "117-124", "title" : "The forest transition: A theoretical basis", "type" : "article-journal", "volume" : "30" }, "uris" : [ "http://www.mendeley.com/documents/?uuid=de2a1d87-4a89-4854-86af-f2f4855ccfad" ] } ], "mendeley" : { "formattedCitation" : "(Blaser et al., 2011; Mather and Needle, 1998)", "plainTextFormattedCitation" : "(Blaser et al., 2011; Mather and Needle, 1998)", "previouslyFormattedCitation" : "(Blaser et al., 2011; Mather and Needle, 1998)" }, "properties" : {  }, "schema" : "https://github.com/citation-style-language/schema/raw/master/csl-citation.json" }</w:instrText>
      </w:r>
      <w:r>
        <w:rPr>
          <w:lang w:val="en-US"/>
        </w:rPr>
        <w:fldChar w:fldCharType="separate"/>
      </w:r>
      <w:r w:rsidRPr="00E5034D">
        <w:rPr>
          <w:noProof/>
          <w:lang w:val="en-US"/>
        </w:rPr>
        <w:t>(Blaser et al., 2011; Mather and Needle, 1998)</w:t>
      </w:r>
      <w:ins w:id="2496" w:author="Ulrike Hiltner" w:date="2018-04-23T14:42:00Z">
        <w:r>
          <w:rPr>
            <w:lang w:val="en-US"/>
          </w:rPr>
          <w:fldChar w:fldCharType="end"/>
        </w:r>
      </w:ins>
      <w:r>
        <w:rPr>
          <w:lang w:val="en-US"/>
        </w:rPr>
        <w:t xml:space="preserve">. </w:t>
      </w:r>
      <w:r w:rsidR="00C7086F" w:rsidRPr="00C7086F">
        <w:rPr>
          <w:lang w:val="en-US"/>
        </w:rPr>
        <w:t>It is therefore essential for these decision-makers to evaluate recovery times as an indicator of sustainable f</w:t>
      </w:r>
      <w:r w:rsidR="00C7086F">
        <w:rPr>
          <w:lang w:val="en-US"/>
        </w:rPr>
        <w:t>orest management in the tropics</w:t>
      </w:r>
      <w:r w:rsidR="00C7086F" w:rsidRPr="00C7086F">
        <w:rPr>
          <w:lang w:val="en-US"/>
        </w:rPr>
        <w:t xml:space="preserve"> </w:t>
      </w:r>
      <w:r w:rsidR="000F1436">
        <w:rPr>
          <w:lang w:val="en-US"/>
        </w:rPr>
        <w:fldChar w:fldCharType="begin" w:fldLock="1"/>
      </w:r>
      <w:r w:rsidR="000F1436">
        <w:rPr>
          <w:lang w:val="en-US"/>
        </w:rPr>
        <w:instrText>ADDIN CSL_CITATION { "citationItems" : [ { "id" : "ITEM-1", "itemData" : { "DOI" : "10.1016/j.foreco.2008.03.036", "ISBN" : "0378-1127", "ISSN" : "03781127", "abstract" : "Over the past two decades, sets of timber harvesting guidelines designed to mitigate the deleterious environmental impacts of tree felling, yarding, and hauling have become known as \"reduced-impact logging\" (RIL) techniques. Although none of the components of RIL are new, concerns about destructive logging practices and worker safety in the tropics stimulated this recent proliferation of semi-coordinated research and training activities related to timber harvesting. Studies in Southeast Asia, Africa, and South and Central America have clearly documented that the undesired impacts of selective logging on residual stands and soils can be substantially reduced through implementation of a series of recommended logging practices by crews that are appropriately trained, supervised, and compensated. Whether reducing the deleterious impacts of logging also reduces profits seems to depend on site conditions (e.g., terrain, soil trafficability, and riparian areas), whether the profits from illegal activities are included in the baseline, and the perspective from which the economic calculations are made. A standardized approach for calculating logging costs using RILSIM software is advocated to facilitate comparisons and to allow uncoupling RIL practices to evaluate their individual financial costs and benefits. Further complicating the matter is that while there are elements common to all RIL guidelines (e.g., directional felling), other components vary (e.g., slope limits of 17-40\u00b0 with ground-based yarding). While use of RIL techniques may be considered as a prerequisite for sustaining timber yields (STY), in particular, and sustainable forest management (SFM), in general, RIL should not be confounded with STY and SFM. This confusion is particularly problematic in forests managed for light-demanding species that benefit from both canopy opening and mineral soil exposure as well as where harvesting intensities are high and controlled primarily by minimum diameter cutting limits. These qualifications notwithstanding, since logging is the most intensive of silvicultural treatments in most tropical forests managed for timber, some aspects of RIL are critical (e.g., protection of water courses) whether forests are managed for STY, SFM, or even replacement by agricultural crops. \u00a9 2008 Elsevier B.V. All rights reserved.", "author" : [ { "dropping-particle" : "", "family" : "Putz", "given" : "F. E.", "non-dropping-particle" : "", "parse-names" : false, "suffix" : "" }, { "dropping-particle" : "", "family" : "Sist", "given" : "P.", "non-dropping-particle" : "", "parse-names" : false, "suffix" : "" }, { "dropping-particle" : "", "family" : "Fredericksen", "given" : "T.", "non-dropping-particle" : "", "parse-names" : false, "suffix" : "" }, { "dropping-particle" : "", "family" : "Dykstra", "given" : "D.", "non-dropping-particle" : "", "parse-names" : false, "suffix" : "" } ], "container-title" : "Forest Ecology and Management", "id" : "ITEM-1", "issue" : "7", "issued" : { "date-parts" : [ [ "2008" ] ] }, "page" : "1427-1433", "title" : "Reduced-impact logging: Challenges and opportunities", "type" : "article-journal", "volume" : "256" }, "uris" : [ "http://www.mendeley.com/documents/?uuid=6a0053af-2bc3-4d31-b5cb-71c8c1d92c24" ] } ], "mendeley" : { "formattedCitation" : "(F. E. Putz et al., 2008)", "plainTextFormattedCitation" : "(F. E. Putz et al., 2008)", "previouslyFormattedCitation" : "(F. E. Putz et al., 2008)" }, "properties" : {  }, "schema" : "https://github.com/citation-style-language/schema/raw/master/csl-citation.json" }</w:instrText>
      </w:r>
      <w:r w:rsidR="000F1436">
        <w:rPr>
          <w:lang w:val="en-US"/>
        </w:rPr>
        <w:fldChar w:fldCharType="separate"/>
      </w:r>
      <w:r w:rsidR="000F1436" w:rsidRPr="000F1436">
        <w:rPr>
          <w:noProof/>
          <w:lang w:val="en-US"/>
        </w:rPr>
        <w:t>(F. E. Putz et al., 2008)</w:t>
      </w:r>
      <w:r w:rsidR="000F1436">
        <w:rPr>
          <w:lang w:val="en-US"/>
        </w:rPr>
        <w:fldChar w:fldCharType="end"/>
      </w:r>
      <w:r w:rsidR="000F1436" w:rsidRPr="000F1436">
        <w:rPr>
          <w:lang w:val="en-US"/>
        </w:rPr>
        <w:t xml:space="preserve">. Based on the assumptions of our simulation </w:t>
      </w:r>
      <w:r w:rsidR="00A612E6">
        <w:rPr>
          <w:lang w:val="en-US"/>
        </w:rPr>
        <w:t>scenarios</w:t>
      </w:r>
      <w:r w:rsidR="000F1436" w:rsidRPr="000F1436">
        <w:rPr>
          <w:lang w:val="en-US"/>
        </w:rPr>
        <w:t xml:space="preserve">, it is recommended not to select site-specific cutting thresholds </w:t>
      </w:r>
      <w:r w:rsidR="000F1436" w:rsidRPr="000F1436">
        <w:rPr>
          <w:lang w:val="en-US"/>
        </w:rPr>
        <w:lastRenderedPageBreak/>
        <w:t>below 0.5m if the restoration of the forest</w:t>
      </w:r>
      <w:r w:rsidR="000F1436">
        <w:rPr>
          <w:lang w:val="en-US"/>
        </w:rPr>
        <w:t>’s</w:t>
      </w:r>
      <w:r w:rsidR="000F1436" w:rsidRPr="000F1436">
        <w:rPr>
          <w:lang w:val="en-US"/>
        </w:rPr>
        <w:t xml:space="preserve"> </w:t>
      </w:r>
      <w:r w:rsidR="000F1436">
        <w:rPr>
          <w:lang w:val="en-US"/>
        </w:rPr>
        <w:t>functions</w:t>
      </w:r>
      <w:r w:rsidR="000F1436" w:rsidRPr="000F1436">
        <w:rPr>
          <w:lang w:val="en-US"/>
        </w:rPr>
        <w:t xml:space="preserve"> is to be less than 65 years.</w:t>
      </w:r>
      <w:r w:rsidR="000F1436">
        <w:rPr>
          <w:lang w:val="en-US"/>
        </w:rPr>
        <w:t xml:space="preserve"> </w:t>
      </w:r>
      <w:r w:rsidR="000F1436" w:rsidRPr="000F1436">
        <w:rPr>
          <w:lang w:val="en-US"/>
        </w:rPr>
        <w:t xml:space="preserve">In addition, </w:t>
      </w:r>
      <w:r w:rsidR="00A612E6">
        <w:rPr>
          <w:lang w:val="en-US"/>
        </w:rPr>
        <w:t>it became clear</w:t>
      </w:r>
      <w:r w:rsidR="000F1436" w:rsidRPr="000F1436">
        <w:rPr>
          <w:lang w:val="en-US"/>
        </w:rPr>
        <w:t xml:space="preserve"> that </w:t>
      </w:r>
      <w:r w:rsidR="00A612E6">
        <w:rPr>
          <w:lang w:val="en-US"/>
        </w:rPr>
        <w:t xml:space="preserve">the </w:t>
      </w:r>
      <w:r w:rsidR="000F1436" w:rsidRPr="000F1436">
        <w:rPr>
          <w:lang w:val="en-US"/>
        </w:rPr>
        <w:t xml:space="preserve">relationship between aboveground biomass and gross primary production </w:t>
      </w:r>
      <w:r w:rsidR="00A612E6">
        <w:rPr>
          <w:lang w:val="en-US"/>
        </w:rPr>
        <w:t>is</w:t>
      </w:r>
      <w:r w:rsidR="000F1436" w:rsidRPr="000F1436">
        <w:rPr>
          <w:lang w:val="en-US"/>
        </w:rPr>
        <w:t xml:space="preserve"> variable: </w:t>
      </w:r>
      <w:r w:rsidR="00CF158D">
        <w:rPr>
          <w:lang w:val="en-US"/>
        </w:rPr>
        <w:t>both</w:t>
      </w:r>
      <w:r w:rsidR="000F1436" w:rsidRPr="000F1436">
        <w:rPr>
          <w:lang w:val="en-US"/>
        </w:rPr>
        <w:t xml:space="preserve"> change as a function of the logging intensity and the time after logging.</w:t>
      </w:r>
      <w:r w:rsidR="00CF158D">
        <w:rPr>
          <w:lang w:val="en-US"/>
        </w:rPr>
        <w:t xml:space="preserve"> </w:t>
      </w:r>
      <w:r w:rsidR="00CF158D" w:rsidRPr="00CF158D">
        <w:rPr>
          <w:lang w:val="en-US"/>
        </w:rPr>
        <w:t xml:space="preserve">In order to be able to make adequate statements, it is </w:t>
      </w:r>
      <w:r w:rsidR="00A612E6">
        <w:rPr>
          <w:lang w:val="en-US"/>
        </w:rPr>
        <w:t>crucial to consider the</w:t>
      </w:r>
      <w:r w:rsidR="00CF158D" w:rsidRPr="00CF158D">
        <w:rPr>
          <w:lang w:val="en-US"/>
        </w:rPr>
        <w:t xml:space="preserve"> </w:t>
      </w:r>
      <w:r w:rsidR="00A612E6">
        <w:rPr>
          <w:lang w:val="en-US"/>
        </w:rPr>
        <w:t>state of</w:t>
      </w:r>
      <w:r w:rsidR="00CF158D" w:rsidRPr="00CF158D">
        <w:rPr>
          <w:lang w:val="en-US"/>
        </w:rPr>
        <w:t xml:space="preserve"> succession</w:t>
      </w:r>
      <w:r w:rsidR="00A612E6">
        <w:rPr>
          <w:lang w:val="en-US"/>
        </w:rPr>
        <w:t xml:space="preserve"> of a</w:t>
      </w:r>
      <w:r w:rsidR="00CF158D" w:rsidRPr="00CF158D">
        <w:rPr>
          <w:lang w:val="en-US"/>
        </w:rPr>
        <w:t xml:space="preserve"> </w:t>
      </w:r>
      <w:r w:rsidR="00A612E6">
        <w:rPr>
          <w:lang w:val="en-US"/>
        </w:rPr>
        <w:t>selectively logged</w:t>
      </w:r>
      <w:r w:rsidR="00CF158D" w:rsidRPr="00CF158D">
        <w:rPr>
          <w:lang w:val="en-US"/>
        </w:rPr>
        <w:t xml:space="preserve"> forest stand (temporal aspect). </w:t>
      </w:r>
      <w:r w:rsidR="00A612E6">
        <w:rPr>
          <w:lang w:val="en-US"/>
        </w:rPr>
        <w:t>Moreover</w:t>
      </w:r>
      <w:r w:rsidR="00CF158D" w:rsidRPr="00CF158D">
        <w:rPr>
          <w:lang w:val="en-US"/>
        </w:rPr>
        <w:t xml:space="preserve">, the intensity of </w:t>
      </w:r>
      <w:r w:rsidR="00CF158D">
        <w:rPr>
          <w:lang w:val="en-US"/>
        </w:rPr>
        <w:t xml:space="preserve">logging </w:t>
      </w:r>
      <w:r w:rsidR="00CF158D" w:rsidRPr="00CF158D">
        <w:rPr>
          <w:lang w:val="en-US"/>
        </w:rPr>
        <w:t>must be known, as this determines the</w:t>
      </w:r>
      <w:r w:rsidR="00A612E6">
        <w:rPr>
          <w:lang w:val="en-US"/>
        </w:rPr>
        <w:t xml:space="preserve"> forest’s</w:t>
      </w:r>
      <w:r w:rsidR="00CF158D" w:rsidRPr="00CF158D">
        <w:rPr>
          <w:lang w:val="en-US"/>
        </w:rPr>
        <w:t xml:space="preserve"> structural composition.</w:t>
      </w:r>
      <w:r w:rsidR="00CF158D">
        <w:rPr>
          <w:lang w:val="en-US"/>
        </w:rPr>
        <w:t xml:space="preserve"> </w:t>
      </w:r>
      <w:r w:rsidR="00CF158D" w:rsidRPr="00CF158D">
        <w:rPr>
          <w:lang w:val="en-US"/>
        </w:rPr>
        <w:t>Our results are perfectly complemented by</w:t>
      </w:r>
      <w:r w:rsidR="00611965">
        <w:rPr>
          <w:lang w:val="en-US"/>
        </w:rPr>
        <w:t xml:space="preserve"> </w:t>
      </w:r>
      <w:r w:rsidR="00611965">
        <w:rPr>
          <w:lang w:val="en-US"/>
        </w:rPr>
        <w:fldChar w:fldCharType="begin" w:fldLock="1"/>
      </w:r>
      <w:r w:rsidR="00611965">
        <w:rPr>
          <w:lang w:val="en-US"/>
        </w:rPr>
        <w:instrText>ADDIN CSL_CITATION { "citationItems" : [ { "id" : "ITEM-1", "itemData" : { "ISBN" : "4934123547", "author" : [ { "dropping-particle" : "", "family" : "R\u00f6dig", "given" : "Edna", "non-dropping-particle" : "", "parse-names" : false, "suffix" : "" }, { "dropping-particle" : "", "family" : "Cuntz", "given" : "Matthias", "non-dropping-particle" : "", "parse-names" : false, "suffix" : "" }, { "dropping-particle" : "", "family" : "Fischer", "given" : "Rico", "non-dropping-particle" : "", "parse-names" : false, "suffix" : "" }, { "dropping-particle" : "", "family" : "Taubert", "given" : "Franziska", "non-dropping-particle" : "", "parse-names" : false, "suffix" : "" }, { "dropping-particle" : "", "family" : "Huth", "given" : "Andreas", "non-dropping-particle" : "", "parse-names" : false, "suffix" : "" } ], "container-title" : "Environmental Research Letters", "id" : "ITEM-1", "issued" : { "date-parts" : [ [ "0" ] ] }, "title" : "The importance of forest structure for carbon fluxes of the Amazon rainforest", "type" : "article-journal" }, "uris" : [ "http://www.mendeley.com/documents/?uuid=11ab90dc-4c19-4d91-976d-c0109d52784b" ] } ], "mendeley" : { "formattedCitation" : "(R\u00f6dig et al., n.d.)", "manualFormatting" : "R\u00f6dig et al., (in press)", "plainTextFormattedCitation" : "(R\u00f6dig et al., n.d.)", "previouslyFormattedCitation" : "(R\u00f6dig et al., n.d.)" }, "properties" : {  }, "schema" : "https://github.com/citation-style-language/schema/raw/master/csl-citation.json" }</w:instrText>
      </w:r>
      <w:r w:rsidR="00611965">
        <w:rPr>
          <w:lang w:val="en-US"/>
        </w:rPr>
        <w:fldChar w:fldCharType="separate"/>
      </w:r>
      <w:r w:rsidR="00611965" w:rsidRPr="00611965">
        <w:rPr>
          <w:noProof/>
          <w:lang w:val="en-US"/>
        </w:rPr>
        <w:t>Rödig et al.,</w:t>
      </w:r>
      <w:r w:rsidR="00611965">
        <w:rPr>
          <w:noProof/>
          <w:lang w:val="en-US"/>
        </w:rPr>
        <w:t xml:space="preserve"> (in press</w:t>
      </w:r>
      <w:r w:rsidR="00611965" w:rsidRPr="00611965">
        <w:rPr>
          <w:noProof/>
          <w:lang w:val="en-US"/>
        </w:rPr>
        <w:t>)</w:t>
      </w:r>
      <w:r w:rsidR="00611965">
        <w:rPr>
          <w:lang w:val="en-US"/>
        </w:rPr>
        <w:fldChar w:fldCharType="end"/>
      </w:r>
      <w:r w:rsidR="00CF158D" w:rsidRPr="00CF158D">
        <w:rPr>
          <w:lang w:val="en-US"/>
        </w:rPr>
        <w:t xml:space="preserve">: </w:t>
      </w:r>
      <w:r w:rsidR="00EC33FC" w:rsidRPr="00EC33FC">
        <w:rPr>
          <w:lang w:val="en-US"/>
        </w:rPr>
        <w:t>By increasing the disturbance intensity (anthropogenic and natural), also smaller trees</w:t>
      </w:r>
      <w:r w:rsidR="00C7086F">
        <w:rPr>
          <w:lang w:val="en-US"/>
        </w:rPr>
        <w:t xml:space="preserve"> (e.g. in the forest’s understory) are being felled. </w:t>
      </w:r>
      <w:r w:rsidR="00D748C2">
        <w:rPr>
          <w:lang w:val="en-US"/>
        </w:rPr>
        <w:t>The</w:t>
      </w:r>
      <w:r w:rsidR="00C7086F">
        <w:rPr>
          <w:lang w:val="en-US"/>
        </w:rPr>
        <w:t xml:space="preserve"> </w:t>
      </w:r>
      <w:r w:rsidR="00EC33FC" w:rsidRPr="00EC33FC">
        <w:rPr>
          <w:lang w:val="en-US"/>
        </w:rPr>
        <w:t xml:space="preserve">remaining aboveground stand biomass </w:t>
      </w:r>
      <w:r w:rsidR="00D748C2">
        <w:rPr>
          <w:lang w:val="en-US"/>
        </w:rPr>
        <w:t xml:space="preserve">is being </w:t>
      </w:r>
      <w:r w:rsidR="00EC33FC" w:rsidRPr="00EC33FC">
        <w:rPr>
          <w:lang w:val="en-US"/>
        </w:rPr>
        <w:t>reduced</w:t>
      </w:r>
      <w:r w:rsidR="00D748C2">
        <w:rPr>
          <w:lang w:val="en-US"/>
        </w:rPr>
        <w:t xml:space="preserve"> likewise</w:t>
      </w:r>
      <w:r w:rsidR="00EC33FC" w:rsidRPr="00EC33FC">
        <w:rPr>
          <w:lang w:val="en-US"/>
        </w:rPr>
        <w:t xml:space="preserve"> resulting in a strong shift in the species group composition. This is accompanied by an increasing </w:t>
      </w:r>
      <w:r w:rsidR="00D748C2">
        <w:rPr>
          <w:lang w:val="en-US"/>
        </w:rPr>
        <w:t xml:space="preserve">period of </w:t>
      </w:r>
      <w:r w:rsidR="00EC33FC" w:rsidRPr="00EC33FC">
        <w:rPr>
          <w:lang w:val="en-US"/>
        </w:rPr>
        <w:t>recovery of ecosystem functions.</w:t>
      </w:r>
      <w:r w:rsidR="00EC33FC">
        <w:rPr>
          <w:lang w:val="en-US"/>
        </w:rPr>
        <w:t xml:space="preserve"> </w:t>
      </w:r>
      <w:r w:rsidR="00DF45AA" w:rsidRPr="00DF45AA">
        <w:rPr>
          <w:lang w:val="en-US"/>
        </w:rPr>
        <w:t>A similar pattern was found in another study evaluating the species richness of different animal species between logged and unlogged tropical forests</w:t>
      </w:r>
      <w:r w:rsidR="00DF45AA">
        <w:rPr>
          <w:lang w:val="en-US"/>
        </w:rPr>
        <w:t xml:space="preserve"> </w:t>
      </w:r>
      <w:r w:rsidR="00DF45AA">
        <w:rPr>
          <w:lang w:val="en-US"/>
        </w:rPr>
        <w:fldChar w:fldCharType="begin" w:fldLock="1"/>
      </w:r>
      <w:r w:rsidR="00DF45AA">
        <w:rPr>
          <w:lang w:val="en-US"/>
        </w:rPr>
        <w:instrText>ADDIN CSL_CITATION { "citationItems" : [ { "id" : "ITEM-1", "itemData" : { "DOI" : "10.1016/j.cub.2014.06.065", "ISBN" : "0960-9822", "ISSN" : "09609822", "PMID" : "25088557", "abstract" : "Primary tropical forests are lost at an alarming rate, and much of the remaining forest is being degraded by selective logging [1-5]. Yet, the impacts of logging on biodiversity remain poorly understood, in part due to the seemingly conflicting findings of case studies: about as many studies have reported increases in biodiversity after selective logging as have reported decreases [2, 6-11]. Consequently, meta-analytical studies that treat selective logging as a uniform land use tend to conclude that logging has negligible effects on biodiversity [2, 6, 12]. However, selectively logged forests might not all be the same [2, 13-15]. Through a pantropical meta-analysis and using an information-theoretic approach, we compared and tested alternative hypotheses for key predictors of the richness of tropical forest fauna in logged forest. We found that the species richness of invertebrates, amphibians, and mammals decreases as logging intensity increases and that this effect varies with taxonomic group and continental location. In particular, mammals and amphibians would suffer a halving of species richness at logging intensities of 38 m 3 ha-1 and 63 m3 ha-1, respectively. Birds exhibit an opposing trend as their total species richness increases with logging intensity. An analysis of forest bird species, however, suggests that this pattern is largely due to an influx of habitat generalists into heavily logged areas while forest specialist species decline. Our study provides a quantitative analysis of the nuanced responses of species along a gradient of logging intensity, which could help inform evidence-based sustainable logging practices from the perspective of biodiversity conservation. \u00a9 2014 Elsevier Ltd.", "author" : [ { "dropping-particle" : "", "family" : "Burivalova", "given" : "Zuzana", "non-dropping-particle" : "", "parse-names" : false, "suffix" : "" }, { "dropping-particle" : "", "family" : "\u015eekercio\u01e7lu", "given" : "\u00c7a\u01e7an Hakki", "non-dropping-particle" : "", "parse-names" : false, "suffix" : "" }, { "dropping-particle" : "", "family" : "Koh", "given" : "Lian Pin", "non-dropping-particle" : "", "parse-names" : false, "suffix" : "" } ], "container-title" : "Current Biology", "id" : "ITEM-1", "issue" : "16", "issued" : { "date-parts" : [ [ "2014" ] ] }, "page" : "1893-1898", "title" : "Thresholds of logging intensity to maintain tropical forest biodiversity", "type" : "article-journal", "volume" : "24" }, "uris" : [ "http://www.mendeley.com/documents/?uuid=36095a92-ecce-4ed8-95d4-982ec3531c7d" ] } ], "mendeley" : { "formattedCitation" : "(Burivalova et al., 2014)", "plainTextFormattedCitation" : "(Burivalova et al., 2014)", "previouslyFormattedCitation" : "(Burivalova et al., 2014)" }, "properties" : {  }, "schema" : "https://github.com/citation-style-language/schema/raw/master/csl-citation.json" }</w:instrText>
      </w:r>
      <w:r w:rsidR="00DF45AA">
        <w:rPr>
          <w:lang w:val="en-US"/>
        </w:rPr>
        <w:fldChar w:fldCharType="separate"/>
      </w:r>
      <w:r w:rsidR="00DF45AA" w:rsidRPr="004D0178">
        <w:rPr>
          <w:noProof/>
          <w:lang w:val="en-US"/>
        </w:rPr>
        <w:t>(Burivalova et al., 2014)</w:t>
      </w:r>
      <w:r w:rsidR="00DF45AA">
        <w:rPr>
          <w:lang w:val="en-US"/>
        </w:rPr>
        <w:fldChar w:fldCharType="end"/>
      </w:r>
      <w:r w:rsidR="00DF45AA" w:rsidRPr="00DF45AA">
        <w:rPr>
          <w:lang w:val="en-US"/>
        </w:rPr>
        <w:t xml:space="preserve">. </w:t>
      </w:r>
      <w:r w:rsidR="00D748C2">
        <w:rPr>
          <w:lang w:val="en-US"/>
        </w:rPr>
        <w:t>They found the</w:t>
      </w:r>
      <w:r w:rsidR="00DF45AA" w:rsidRPr="00DF45AA">
        <w:rPr>
          <w:lang w:val="en-US"/>
        </w:rPr>
        <w:t xml:space="preserve"> variability between taxa was accompanied by lower diversity, </w:t>
      </w:r>
      <w:r w:rsidR="00D748C2">
        <w:rPr>
          <w:lang w:val="en-US"/>
        </w:rPr>
        <w:t xml:space="preserve">mainly </w:t>
      </w:r>
      <w:r w:rsidR="00DF45AA" w:rsidRPr="00DF45AA">
        <w:rPr>
          <w:lang w:val="en-US"/>
        </w:rPr>
        <w:t>explained by the intensity of logging.</w:t>
      </w:r>
      <w:r w:rsidR="00DF45AA">
        <w:rPr>
          <w:lang w:val="en-US"/>
        </w:rPr>
        <w:t xml:space="preserve"> </w:t>
      </w:r>
    </w:p>
    <w:p w:rsidR="00094075" w:rsidRDefault="00C339F2" w:rsidP="00C339F2">
      <w:pPr>
        <w:rPr>
          <w:lang w:val="en-US"/>
        </w:rPr>
      </w:pPr>
      <w:r w:rsidRPr="00C339F2">
        <w:rPr>
          <w:lang w:val="en-US"/>
        </w:rPr>
        <w:t>Unfortunately, declining recovery rates after disturbance reflect a loss of forest resilience</w:t>
      </w:r>
      <w:r>
        <w:rPr>
          <w:lang w:val="en-US"/>
        </w:rPr>
        <w:t xml:space="preserve"> </w:t>
      </w:r>
      <w:r>
        <w:rPr>
          <w:lang w:val="en-US"/>
        </w:rPr>
        <w:fldChar w:fldCharType="begin" w:fldLock="1"/>
      </w:r>
      <w:r>
        <w:rPr>
          <w:lang w:val="en-US"/>
        </w:rPr>
        <w:instrText>ADDIN CSL_CITATION { "citationItems" : [ { "id" : "ITEM-1", "itemData" : { "DOI" : "10.1038/nature16512", "ISBN" : "doi:10.1038/nature16512", "ISSN" : "0028-0836", "PMID" : "26840632", "abstract" : "Land-use change occurs nowhere more rapidly than in the tropics, where the imbalance between deforestation and forest regrowth has large consequences for the global carbon cycle. However, considerable uncertainty remains about the rate of biomass recovery in secondary forests, and how these rates are influenced by climate, landscape, and prior land use. Here we analyse aboveground biomass recovery during secondary succession in 45 forest sites and about 1,500 forest plots covering the major environmental gradients in the Neotropics. The studied secondary forests are highly productive and resilient. Aboveground biomass recovery after 20 years was on average 122 megagrams per hectare (Mg ha(-1)), corresponding to a net carbon uptake of 3.05 Mg C ha(-1) yr(-1), 11 times the uptake rate of old-growth forests. Aboveground biomass stocks took a median time of 66 years to recover to 90% of old-growth values. Aboveground biomass recovery after 20 years varied 11.3-fold (from 20 to 225 Mg ha(-1)) across sites, and this recovery increased with water availability (higher local rainfall and lower climatic water deficit). We present a biomass recovery map of Latin America, which illustrates geographical and climatic variation in carbon sequestration potential during forest regrowth. The map will support policies to minimize forest loss in areas where biomass resilience is naturally low (such as seasonally dry forest regions) and promote forest regeneration and restoration in humid tropical lowland areas with high biomass resilience.", "author" : [ { "dropping-particle" : "", "family" : "Poorter", "given" : "Lourens", "non-dropping-particle" : "", "parse-names" : false, "suffix" : "" }, { "dropping-particle" : "", "family" : "Bongers", "given" : "Frans", "non-dropping-particle" : "", "parse-names" : false, "suffix" : "" }, { "dropping-particle" : "", "family" : "Aide", "given" : "T. Mitchell", "non-dropping-particle" : "", "parse-names" : false, "suffix" : "" }, { "dropping-particle" : "", "family" : "Almeyda Zambrano", "given" : "Ang\u00e9lica M.", "non-dropping-particle" : "", "parse-names" : false, "suffix" : "" }, { "dropping-particle" : "", "family" : "Balvanera", "given" : "Patricia", "non-dropping-particle" : "", "parse-names" : false, "suffix" : "" }, { "dropping-particle" : "", "family" : "Becknell", "given" : "Justin M.", "non-dropping-particle" : "", "parse-names" : false, "suffix" : "" }, { "dropping-particle" : "", "family" : "Boukili", "given" : "Vanessa", "non-dropping-particle" : "", "parse-names" : false, "suffix" : "" }, { "dropping-particle" : "", "family" : "Brancalion", "given" : "Pedro H. S.", "non-dropping-particle" : "", "parse-names" : false, "suffix" : "" }, { "dropping-particle" : "", "family" : "Broadbent", "given" : "Eben N.", "non-dropping-particle" : "", "parse-names" : false, "suffix" : "" }, { "dropping-particle" : "", "family" : "Chazdon", "given" : "Robin L.", "non-dropping-particle" : "", "parse-names" : false, "suffix" : "" }, { "dropping-particle" : "", "family" : "Craven", "given" : "Dylan", "non-dropping-particle" : "", "parse-names" : false, "suffix" : "" }, { "dropping-particle" : "", "family" : "Almeida-Cortez", "given" : "Jarcilene S.", "non-dropping-particle" : "de", "parse-names" : false, "suffix" : "" }, { "dropping-particle" : "", "family" : "Cabral", "given" : "George A. L.", "non-dropping-particle" : "", "parse-names" : false, "suffix" : "" }, { "dropping-particle" : "", "family" : "Jong", "given" : "Ben H. J.", "non-dropping-particle" : "de", "parse-names" : false, "suffix" : "" }, { "dropping-particle" : "", "family" : "Denslow", "given" : "Julie S.", "non-dropping-particle" : "", "parse-names" : false, "suffix" : "" }, { "dropping-particle" : "", "family" : "Dent", "given" : "Daisy H.", "non-dropping-particle" : "", "parse-names" : false, "suffix" : "" }, { "dropping-particle" : "", "family" : "DeWalt", "given" : "Saara J.", "non-dropping-particle" : "", "parse-names" : false, "suffix" : "" }, { "dropping-particle" : "", "family" : "Dupuy", "given" : "Juan M.", "non-dropping-particle" : "", "parse-names" : false, "suffix" : "" }, { "dropping-particle" : "", "family" : "Dur\u00e1n", "given" : "Sandra M.", "non-dropping-particle" : "", "parse-names" : false, "suffix" : "" }, { "dropping-particle" : "", "family" : "Esp\u00edrito-Santo", "given" : "Mario M.", "non-dropping-particle" : "", "parse-names" : false, "suffix" : "" }, { "dropping-particle" : "", "family" : "Fandino", "given" : "Mar\u00eda C.", "non-dropping-particle" : "", "parse-names" : false, "suffix" : "" }, { "dropping-particle" : "", "family" : "C\u00e9sar", "given" : "Ricardo G.", "non-dropping-particle" : "", "parse-names" : false, "suffix" : "" }, { "dropping-particle" : "", "family" : "Hall", "given" : "Jefferson S.", "non-dropping-particle" : "", "parse-names" : false, "suffix" : "" }, { "dropping-particle" : "", "family" : "Hernandez-Stefanoni", "given" : "Jos\u00e9 Luis", "non-dropping-particle" : "", "parse-names" : false, "suffix" : "" }, { "dropping-particle" : "", "family" : "Jakovac", "given" : "Catarina C.", "non-dropping-particle" : "", "parse-names" : false, "suffix" : "" }, { "dropping-particle" : "", "family" : "Junqueira", "given" : "Andr\u00e9 B.", "non-dropping-particle" : "", "parse-names" : false, "suffix" : "" }, { "dropping-particle" : "", "family" : "Kennard", "given" : "Deborah", "non-dropping-particle" : "", "parse-names" : false, "suffix" : "" }, { "dropping-particle" : "", "family" : "Letcher", "given" : "Susan G.", "non-dropping-particle" : "", "parse-names" : false, "suffix" : "" }, { "dropping-particle" : "", "family" : "Licona", "given" : "Juan-Carlos", "non-dropping-particle" : "", "parse-names" : false, "suffix" : "" }, { "dropping-particle" : "", "family" : "Lohbeck", "given" : "Madelon", "non-dropping-particle" : "", "parse-names" : false, "suffix" : "" }, { "dropping-particle" : "", "family" : "Mar\u00edn-Spiotta", "given" : "Erika", "non-dropping-particle" : "", "parse-names" : false, "suffix" : "" }, { "dropping-particle" : "", "family" : "Mart\u00ednez-Ramos", "given" : "Miguel", "non-dropping-particle" : "", "parse-names" : false, "suffix" : "" }, { "dropping-particle" : "", "family" : "Massoca", "given" : "Paulo", "non-dropping-particle" : "", "parse-names" : false, "suffix" : "" }, { "dropping-particle" : "", "family" : "Meave", "given" : "Jorge A.", "non-dropping-particle" : "", "parse-names" : false, "suffix" : "" }, { "dropping-particle" : "", "family" : "Mesquita", "given" : "Rita", "non-dropping-particle" : "", "parse-names" : false, "suffix" : "" }, { "dropping-particle" : "", "family" : "Mora", "given" : "Francisco", "non-dropping-particle" : "", "parse-names" : false, "suffix" : "" }, { "dropping-particle" : "", "family" : "Mu\u00f1oz", "given" : "Rodrigo", "non-dropping-particle" : "", "parse-names" : false, "suffix" : "" }, { "dropping-particle" : "", "family" : "Muscarella", "given" : "Robert", "non-dropping-particle" : "", "parse-names" : false, "suffix" : "" }, { "dropping-particle" : "", "family" : "Nunes", "given" : "Yule R. F.", "non-dropping-particle" : "", "parse-names" : false, "suffix" : "" }, { "dropping-particle" : "", "family" : "Ochoa-Gaona", "given" : "Susana", "non-dropping-particle" : "", "parse-names" : false, "suffix" : "" }, { "dropping-particle" : "", "family" : "Oliveira", "given" : "Alexandre A.", "non-dropping-particle" : "de", "parse-names" : false, "suffix" : "" }, { "dropping-particle" : "", "family" : "Orihuela-Belmonte", "given" : "Edith", "non-dropping-particle" : "", "parse-names" : false, "suffix" : "" }, { "dropping-particle" : "", "family" : "Pe\u00f1a-Claros", "given" : "Marielos", "non-dropping-particle" : "", "parse-names" : false, "suffix" : "" }, { "dropping-particle" : "", "family" : "P\u00e9rez-Garc\u00eda", "given" : "Eduardo A.", "non-dropping-particle" : "", "parse-names" : false, "suffix" : "" }, { "dropping-particle" : "", "family" : "Piotto", "given" : "Daniel", "non-dropping-particle" : "", "parse-names" : false, "suffix" : "" }, { "dropping-particle" : "", "family" : "Powers", "given" : "Jennifer S.", "non-dropping-particle" : "", "parse-names" : false, "suffix" : "" }, { "dropping-particle" : "", "family" : "Rodr\u00edguez-Vel\u00e1zquez", "given" : "Jorge", "non-dropping-particle" : "", "parse-names" : false, "suffix" : "" }, { "dropping-particle" : "", "family" : "Romero-P\u00e9rez", "given" : "I. Eunice", "non-dropping-particle" : "", "parse-names" : false, "suffix" : "" }, { "dropping-particle" : "", "family" : "Ru\u00edz", "given" : "Jorge", "non-dropping-particle" : "", "parse-names" : false, "suffix" : "" }, { "dropping-particle" : "", "family" : "Saldarriaga", "given" : "Juan G.", "non-dropping-particle" : "", "parse-names" : false, "suffix" : "" }, { "dropping-particle" : "", "family" : "Sanchez-Azofeifa", "given" : "Arturo", "non-dropping-particle" : "", "parse-names" : false, "suffix" : "" }, { "dropping-particle" : "", "family" : "Schwartz", "given" : "Naomi B.", "non-dropping-particle" : "", "parse-names" : false, "suffix" : "" }, { "dropping-particle" : "", "family" : "Steininger", "given" : "Marc K.", "non-dropping-particle" : "", "parse-names" : false, "suffix" : "" }, { "dropping-particle" : "", "family" : "Swenson", "given" : "Nathan G.", "non-dropping-particle" : "", "parse-names" : false, "suffix" : "" }, { "dropping-particle" : "", "family" : "Toledo", "given" : "Marisol", "non-dropping-particle" : "", "parse-names" : false, "suffix" : "" }, { "dropping-particle" : "", "family" : "Uriarte", "given" : "Maria", "non-dropping-particle" : "", "parse-names" : false, "suffix" : "" }, { "dropping-particle" : "", "family" : "Breugel", "given" : "Michiel", "non-dropping-particle" : "van", "parse-names" : false, "suffix" : "" }, { "dropping-particle" : "", "family" : "Wal", "given" : "Hans", "non-dropping-particle" : "van der", "parse-names" : false, "suffix" : "" }, { "dropping-particle" : "", "family" : "Veloso", "given" : "Maria D. M.", "non-dropping-particle" : "", "parse-names" : false, "suffix" : "" }, { "dropping-particle" : "", "family" : "Vester", "given" : "Hans F. M.", "non-dropping-particle" : "", "parse-names" : false, "suffix" : "" }, { "dropping-particle" : "", "family" : "Vicentini", "given" : "Alberto", "non-dropping-particle" : "", "parse-names" : false, "suffix" : "" }, { "dropping-particle" : "", "family" : "Vieira", "given" : "Ima C. G.", "non-dropping-particle" : "", "parse-names" : false, "suffix" : "" }, { "dropping-particle" : "", "family" : "Bentos", "given" : "Tony Vizcarra", "non-dropping-particle" : "", "parse-names" : false, "suffix" : "" }, { "dropping-particle" : "", "family" : "Williamson", "given" : "G. Bruce", "non-dropping-particle" : "", "parse-names" : false, "suffix" : "" }, { "dropping-particle" : "", "family" : "Rozendaal", "given" : "Dana\u00eb M. A.", "non-dropping-particle" : "", "parse-names" : false, "suffix" : "" } ], "container-title" : "Nature", "id" : "ITEM-1", "issued" : { "date-parts" : [ [ "2016" ] ] }, "title" : "Biomass resilience of Neotropical secondary forests", "type" : "article-journal" }, "uris" : [ "http://www.mendeley.com/documents/?uuid=c2f396e0-8a04-33ca-b01f-7a83f66fa4d9" ] } ], "mendeley" : { "formattedCitation" : "(Poorter et al., 2016)", "plainTextFormattedCitation" : "(Poorter et al., 2016)", "previouslyFormattedCitation" : "(Poorter et al., 2016)" }, "properties" : {  }, "schema" : "https://github.com/citation-style-language/schema/raw/master/csl-citation.json" }</w:instrText>
      </w:r>
      <w:r>
        <w:rPr>
          <w:lang w:val="en-US"/>
        </w:rPr>
        <w:fldChar w:fldCharType="separate"/>
      </w:r>
      <w:r w:rsidRPr="00C339F2">
        <w:rPr>
          <w:noProof/>
          <w:lang w:val="en-US"/>
        </w:rPr>
        <w:t>(Poorter et al., 2016)</w:t>
      </w:r>
      <w:r>
        <w:rPr>
          <w:lang w:val="en-US"/>
        </w:rPr>
        <w:fldChar w:fldCharType="end"/>
      </w:r>
      <w:r w:rsidRPr="00C339F2">
        <w:rPr>
          <w:lang w:val="en-US"/>
        </w:rPr>
        <w:t xml:space="preserve">. However, a loss of resilience may cause changes in forest conditions with </w:t>
      </w:r>
      <w:r w:rsidR="00D748C2">
        <w:rPr>
          <w:lang w:val="en-US"/>
        </w:rPr>
        <w:t xml:space="preserve">a </w:t>
      </w:r>
      <w:r w:rsidRPr="00C339F2">
        <w:rPr>
          <w:lang w:val="en-US"/>
        </w:rPr>
        <w:t xml:space="preserve">partial or complete conversion to </w:t>
      </w:r>
      <w:r w:rsidR="00D748C2">
        <w:rPr>
          <w:lang w:val="en-US"/>
        </w:rPr>
        <w:t>another</w:t>
      </w:r>
      <w:r w:rsidRPr="00C339F2">
        <w:rPr>
          <w:lang w:val="en-US"/>
        </w:rPr>
        <w:t xml:space="preserve"> ecosystem type than is potentially expected for </w:t>
      </w:r>
      <w:r w:rsidR="00D748C2">
        <w:rPr>
          <w:lang w:val="en-US"/>
        </w:rPr>
        <w:t>a</w:t>
      </w:r>
      <w:r w:rsidRPr="00C339F2">
        <w:rPr>
          <w:lang w:val="en-US"/>
        </w:rPr>
        <w:t xml:space="preserve"> site</w:t>
      </w:r>
      <w:r w:rsidR="00F00EC8">
        <w:rPr>
          <w:lang w:val="en-US"/>
        </w:rPr>
        <w:t xml:space="preserve"> </w:t>
      </w:r>
      <w:r w:rsidR="00F00EC8">
        <w:rPr>
          <w:lang w:val="en-US"/>
        </w:rPr>
        <w:fldChar w:fldCharType="begin" w:fldLock="1"/>
      </w:r>
      <w:r w:rsidR="00F00EC8">
        <w:rPr>
          <w:lang w:val="en-US"/>
        </w:rPr>
        <w:instrText>ADDIN CSL_CITATION { "citationItems" : [ { "id" : "ITEM-1", "itemData" : { "author" : [ { "dropping-particle" : "", "family" : "Thompson", "given" : "I", "non-dropping-particle" : "", "parse-names" : false, "suffix" : "" } ], "container-title" : "Unasylva", "id" : "ITEM-1", "issue" : "238", "issued" : { "date-parts" : [ [ "2011" ] ] }, "page" : "25-30", "title" : "Biodiversity, ecosystem thresholds, resilience and forest degradation", "type" : "article-journal", "volume" : "62" }, "uris" : [ "http://www.mendeley.com/documents/?uuid=8f73474a-5775-4f1f-acf6-1561669fa2e3" ] } ], "mendeley" : { "formattedCitation" : "(Thompson, 2011)", "plainTextFormattedCitation" : "(Thompson, 2011)", "previouslyFormattedCitation" : "(Thompson, 2011)" }, "properties" : {  }, "schema" : "https://github.com/citation-style-language/schema/raw/master/csl-citation.json" }</w:instrText>
      </w:r>
      <w:r w:rsidR="00F00EC8">
        <w:rPr>
          <w:lang w:val="en-US"/>
        </w:rPr>
        <w:fldChar w:fldCharType="separate"/>
      </w:r>
      <w:r w:rsidR="00F00EC8" w:rsidRPr="00F00EC8">
        <w:rPr>
          <w:noProof/>
          <w:lang w:val="en-US"/>
        </w:rPr>
        <w:t>(Thompson, 2011)</w:t>
      </w:r>
      <w:r w:rsidR="00F00EC8">
        <w:rPr>
          <w:lang w:val="en-US"/>
        </w:rPr>
        <w:fldChar w:fldCharType="end"/>
      </w:r>
      <w:r w:rsidRPr="00C339F2">
        <w:rPr>
          <w:lang w:val="en-US"/>
        </w:rPr>
        <w:t xml:space="preserve">. </w:t>
      </w:r>
      <w:r w:rsidR="00F00EC8">
        <w:rPr>
          <w:lang w:val="en-US"/>
        </w:rPr>
        <w:t>Hence, a</w:t>
      </w:r>
      <w:r w:rsidR="00F00EC8" w:rsidRPr="00C339F2">
        <w:rPr>
          <w:lang w:val="en-US"/>
        </w:rPr>
        <w:t xml:space="preserve"> permanent change in species composition can be</w:t>
      </w:r>
      <w:r w:rsidR="00F00EC8">
        <w:rPr>
          <w:lang w:val="en-US"/>
        </w:rPr>
        <w:t xml:space="preserve"> used as an indicator of </w:t>
      </w:r>
      <w:r w:rsidR="00D748C2">
        <w:rPr>
          <w:lang w:val="en-US"/>
        </w:rPr>
        <w:t xml:space="preserve">less </w:t>
      </w:r>
      <w:r w:rsidR="00F00EC8">
        <w:rPr>
          <w:lang w:val="en-US"/>
        </w:rPr>
        <w:t>forest</w:t>
      </w:r>
      <w:r w:rsidR="00D748C2">
        <w:rPr>
          <w:lang w:val="en-US"/>
        </w:rPr>
        <w:t xml:space="preserve"> resilience</w:t>
      </w:r>
      <w:r w:rsidR="00F00EC8">
        <w:rPr>
          <w:lang w:val="en-US"/>
        </w:rPr>
        <w:t xml:space="preserve">. </w:t>
      </w:r>
      <w:bookmarkStart w:id="2497" w:name="_GoBack"/>
      <w:bookmarkEnd w:id="2497"/>
      <w:r w:rsidRPr="00C339F2">
        <w:rPr>
          <w:lang w:val="en-US"/>
        </w:rPr>
        <w:t xml:space="preserve">With the help of simulation results of </w:t>
      </w:r>
      <w:r w:rsidR="00D748C2">
        <w:rPr>
          <w:lang w:val="en-US"/>
        </w:rPr>
        <w:t>future</w:t>
      </w:r>
      <w:r w:rsidRPr="00C339F2">
        <w:rPr>
          <w:lang w:val="en-US"/>
        </w:rPr>
        <w:t xml:space="preserve"> studies, more detailed statements </w:t>
      </w:r>
      <w:r w:rsidR="00D748C2">
        <w:rPr>
          <w:lang w:val="en-US"/>
        </w:rPr>
        <w:t>may</w:t>
      </w:r>
      <w:r w:rsidRPr="00C339F2">
        <w:rPr>
          <w:lang w:val="en-US"/>
        </w:rPr>
        <w:t xml:space="preserve"> be </w:t>
      </w:r>
      <w:r w:rsidR="00D748C2">
        <w:rPr>
          <w:lang w:val="en-US"/>
        </w:rPr>
        <w:t>addressed</w:t>
      </w:r>
      <w:r w:rsidRPr="00C339F2">
        <w:rPr>
          <w:lang w:val="en-US"/>
        </w:rPr>
        <w:t xml:space="preserve"> about processes of resilience of the investigated forest in French Guiana. Key priorities include sustainable harvesting practices (in the sense of REDD+ or forest certifiers) to </w:t>
      </w:r>
      <w:r w:rsidR="00F00EC8">
        <w:rPr>
          <w:lang w:val="en-US"/>
        </w:rPr>
        <w:t>prevent</w:t>
      </w:r>
      <w:r w:rsidRPr="00C339F2">
        <w:rPr>
          <w:lang w:val="en-US"/>
        </w:rPr>
        <w:t xml:space="preserve"> negative impacts on ecosystem functions and services. Climate change should also be taken into account to identify additional impacts on the global carbon balance</w:t>
      </w:r>
      <w:r w:rsidR="00F00EC8">
        <w:rPr>
          <w:lang w:val="en-US"/>
        </w:rPr>
        <w:t xml:space="preserve"> </w:t>
      </w:r>
      <w:r w:rsidR="00F00EC8">
        <w:rPr>
          <w:lang w:val="en-US"/>
        </w:rPr>
        <w:fldChar w:fldCharType="begin" w:fldLock="1"/>
      </w:r>
      <w:r w:rsidR="00F00EC8">
        <w:rPr>
          <w:lang w:val="en-US"/>
        </w:rPr>
        <w:instrText>ADDIN CSL_CITATION { "citationItems" : [ { "id" : "ITEM-1", "itemData" : { "DOI" : "https://ipcc-wg2.gov/AR5/report/full-report/", "abstract" : "This article reconceptualizes current analyses of adaptation and vulnerability to climate change within an evolutionary theory of social change premised on the concept of a socially constructed adaptive landscape. The latter describes a negotiated and contested fitness terrain. Individual and corporate actors simultaneously adapt to and actively manipulate this terrain by using alternative collective action frames, mobilizing resources, and creating or exploiting political opportunities in order to legitimate or delegitimate social structures and their associated technologies at various levels of analysis. Adaptation is conceptualized as occurring through homeostatic, developmental, rational choice, and populational mechanisms. Vulnerability results from the adaptive failure of social structures sustaining individual and collective health, livelihood, and well-being. This framework combines organizational sociologists\u2019 insights into structure\u2013environment interaction; constructionists\u2019 attention to agency, language, culture, and values; and political ecologists\u2019 concerns with power, inequality, and processes of marginalization.", "author" : [ { "dropping-particle" : "", "family" : "IPCC", "given" : "", "non-dropping-particle" : "", "parse-names" : false, "suffix" : "" } ], "container-title" : "Organization &amp; Environment", "id" : "ITEM-1", "issued" : { "date-parts" : [ [ "2014" ] ] }, "page" : "688", "title" : "Climate Change 2014: Impacts, Adaptation, and Vulnerability. Part B: Regional Aspects. Contribution of Working Group II to the Fifth Assessment Report of the Intergovernmental Panel on Climate Change", "type" : "article-journal", "volume" : "24" }, "uris" : [ "http://www.mendeley.com/documents/?uuid=ed80fc20-27fa-46c3-977a-83591df27874" ] } ], "mendeley" : { "formattedCitation" : "(IPCC, 2014a)", "plainTextFormattedCitation" : "(IPCC, 2014a)", "previouslyFormattedCitation" : "(IPCC, 2014a)" }, "properties" : {  }, "schema" : "https://github.com/citation-style-language/schema/raw/master/csl-citation.json" }</w:instrText>
      </w:r>
      <w:r w:rsidR="00F00EC8">
        <w:rPr>
          <w:lang w:val="en-US"/>
        </w:rPr>
        <w:fldChar w:fldCharType="separate"/>
      </w:r>
      <w:r w:rsidR="00F00EC8" w:rsidRPr="00F00EC8">
        <w:rPr>
          <w:noProof/>
          <w:lang w:val="en-US"/>
        </w:rPr>
        <w:t>(IPCC, 2014a)</w:t>
      </w:r>
      <w:r w:rsidR="00F00EC8">
        <w:rPr>
          <w:lang w:val="en-US"/>
        </w:rPr>
        <w:fldChar w:fldCharType="end"/>
      </w:r>
      <w:r w:rsidRPr="00C339F2">
        <w:rPr>
          <w:lang w:val="en-US"/>
        </w:rPr>
        <w:t>.</w:t>
      </w:r>
      <w:r w:rsidR="00F00EC8">
        <w:rPr>
          <w:lang w:val="en-US"/>
        </w:rPr>
        <w:t xml:space="preserve"> </w:t>
      </w:r>
      <w:r w:rsidRPr="00C339F2">
        <w:rPr>
          <w:lang w:val="en-US"/>
        </w:rPr>
        <w:t>In the future, we intend to develop reduced impact strategies by means of further simulation experiments showing the best possible relationship between maximum yield and minimum impact of logging on forest growth. Furthermore, we intend to evaluate the effects of a wider range of management strategies in the context of climatic changes on long-term forest growth dynamics by implementing an updated version of the management module into the model architecture.</w:t>
      </w:r>
    </w:p>
    <w:p w:rsidR="00DA75B9" w:rsidRPr="001063D4" w:rsidDel="003A2E5F" w:rsidRDefault="00C07449">
      <w:pPr>
        <w:pStyle w:val="berschrift2"/>
        <w:rPr>
          <w:del w:id="2498" w:author="Ulrike Hiltner" w:date="2018-03-06T10:00:00Z"/>
        </w:rPr>
        <w:pPrChange w:id="2499" w:author="Ulrike Hiltner" w:date="2018-03-12T12:31:00Z">
          <w:pPr/>
        </w:pPrChange>
      </w:pPr>
      <w:ins w:id="2500" w:author="Ulrike Hiltner" w:date="2018-03-12T13:19:00Z">
        <w:r>
          <w:t xml:space="preserve">4.4 </w:t>
        </w:r>
      </w:ins>
      <w:del w:id="2501" w:author="Ulrike Hiltner" w:date="2018-03-06T10:00:00Z">
        <w:r w:rsidR="008C2CF7" w:rsidRPr="002C753F" w:rsidDel="00C33AB3">
          <w:delText>It is essential to further develop current methods and knowledge regarding the two socio-political issues in order to guarantee long-term ecosystem services of tropical forests. The development of methods and knowledge must be based on scientific knowledge. By using resources sustainably, one could remain within a safe space of operation, without over-exploiting resources accompanied b</w:delText>
        </w:r>
        <w:r w:rsidR="008C2CF7" w:rsidRPr="003D10F0" w:rsidDel="00C33AB3">
          <w:delText>y forest degradation (Steffen et al. 2015; Reischl 2012; Molina 2009).</w:delText>
        </w:r>
      </w:del>
    </w:p>
    <w:p w:rsidR="008C2CF7" w:rsidRPr="00F031AC" w:rsidDel="00864D9F" w:rsidRDefault="008C2CF7">
      <w:pPr>
        <w:pStyle w:val="berschrift2"/>
        <w:rPr>
          <w:del w:id="2502" w:author="Ulrike Hiltner" w:date="2018-03-08T13:55:00Z"/>
        </w:rPr>
        <w:pPrChange w:id="2503" w:author="Ulrike Hiltner" w:date="2018-03-12T12:31:00Z">
          <w:pPr>
            <w:pStyle w:val="berschrift1"/>
          </w:pPr>
        </w:pPrChange>
      </w:pPr>
    </w:p>
    <w:p w:rsidR="00D7084D" w:rsidRPr="00450098" w:rsidDel="0040325A" w:rsidRDefault="00450098">
      <w:pPr>
        <w:pStyle w:val="berschrift2"/>
        <w:rPr>
          <w:del w:id="2504" w:author="Ulrike Hiltner" w:date="2018-03-07T12:26:00Z"/>
        </w:rPr>
      </w:pPr>
      <w:bookmarkStart w:id="2505" w:name="header4.1"/>
      <w:bookmarkEnd w:id="2505"/>
      <w:del w:id="2506" w:author="Ulrike Hiltner" w:date="2018-03-07T12:26:00Z">
        <w:r w:rsidRPr="00450098" w:rsidDel="0040325A">
          <w:delText>4.1. Simulation experiment</w:delText>
        </w:r>
      </w:del>
    </w:p>
    <w:p w:rsidR="00D7084D" w:rsidRPr="00450098" w:rsidDel="0040325A" w:rsidRDefault="00450098">
      <w:pPr>
        <w:pStyle w:val="berschrift2"/>
        <w:rPr>
          <w:del w:id="2507" w:author="Ulrike Hiltner" w:date="2018-03-07T12:26:00Z"/>
        </w:rPr>
        <w:pPrChange w:id="2508" w:author="Ulrike Hiltner" w:date="2018-03-12T12:31:00Z">
          <w:pPr/>
        </w:pPrChange>
      </w:pPr>
      <w:del w:id="2509" w:author="Ulrike Hiltner" w:date="2018-03-07T12:26:00Z">
        <w:r w:rsidRPr="00450098" w:rsidDel="0040325A">
          <w:delText xml:space="preserve">With the dynamic, individual-oriented forest model of the Paracou test site, we simulated the secondary succession after selective logging in two scenarios, in which different damage intensities were assumed. The biomass production of these two scenarios was compared with a reference showing undisturbed forest growth. Subsequently, we analyzed the simulation results of aboveground biomass production at both forest stand and species group level and evaluated their resilience and structural composition. For the </w:delText>
        </w:r>
        <w:r w:rsidRPr="00450098" w:rsidDel="0040325A">
          <w:rPr>
            <w:i/>
          </w:rPr>
          <w:delText>RIL</w:delText>
        </w:r>
        <w:r w:rsidRPr="00450098" w:rsidDel="0040325A">
          <w:delText xml:space="preserve"> scenario (</w:delText>
        </w:r>
        <w:r w:rsidRPr="00450098" w:rsidDel="0040325A">
          <w:rPr>
            <w:i/>
          </w:rPr>
          <w:delText>reduced impact logging</w:delText>
        </w:r>
        <w:r w:rsidRPr="00450098" w:rsidDel="0040325A">
          <w:delText>) we have calculated the parameter values of damage for each stem diameter class from the forest inventory data of the T1-</w:delText>
        </w:r>
        <w:r w:rsidRPr="00450098" w:rsidDel="0040325A">
          <w:rPr>
            <w:i/>
          </w:rPr>
          <w:delText>RIL</w:delText>
        </w:r>
        <w:r w:rsidRPr="00450098" w:rsidDel="0040325A">
          <w:delText xml:space="preserve"> plots (cf. Fig. 3.3b). This type of damage only reflected the influence of man and machine on the remaining forest stand. Damage to the remaining forest stand caused by falling trees or the development of skidding trails was not taken into account. In addition, the fall direction of the logged trees was controlled and potentially harvest-able trees (so-called future trees) remained undamaged in the </w:delText>
        </w:r>
        <w:r w:rsidRPr="00450098" w:rsidDel="0040325A">
          <w:rPr>
            <w:i/>
          </w:rPr>
          <w:delText>RIL</w:delText>
        </w:r>
        <w:r w:rsidRPr="00450098" w:rsidDel="0040325A">
          <w:delText xml:space="preserve">. The scenario </w:delText>
        </w:r>
        <w:r w:rsidRPr="00450098" w:rsidDel="0040325A">
          <w:rPr>
            <w:i/>
          </w:rPr>
          <w:delText>CONs</w:delText>
        </w:r>
        <w:r w:rsidRPr="00450098" w:rsidDel="0040325A">
          <w:delText xml:space="preserve"> (conventional logging) was a fictitious scenario that was created for further discussion. The damage intensity per stem diameter class was assumed to be significantly higher than that of </w:delText>
        </w:r>
        <w:r w:rsidRPr="00450098" w:rsidDel="0040325A">
          <w:rPr>
            <w:i/>
          </w:rPr>
          <w:delText>RIL</w:delText>
        </w:r>
        <w:r w:rsidRPr="00450098" w:rsidDel="0040325A">
          <w:delText>. In addition, the fall direction of logged trees was not controlled and future trees could be damaged.</w:delText>
        </w:r>
      </w:del>
    </w:p>
    <w:p w:rsidR="00D7084D" w:rsidRPr="00450098" w:rsidDel="0040325A" w:rsidRDefault="00450098">
      <w:pPr>
        <w:pStyle w:val="berschrift2"/>
        <w:rPr>
          <w:del w:id="2510" w:author="Ulrike Hiltner" w:date="2018-03-07T12:26:00Z"/>
        </w:rPr>
        <w:pPrChange w:id="2511" w:author="Ulrike Hiltner" w:date="2018-03-12T12:31:00Z">
          <w:pPr/>
        </w:pPrChange>
      </w:pPr>
      <w:del w:id="2512" w:author="Ulrike Hiltner" w:date="2018-03-07T12:26:00Z">
        <w:r w:rsidRPr="00450098" w:rsidDel="0040325A">
          <w:delText>On the basis of the extrapolation of the biomass production of the forest stand beyond the period of the forest inventory data of Paracou, we were able to make long-term statements about the structure and dynamics of the secondary succession. The resilience of biomass production could be used as an indicator for the definition of sustainable silviculture strategies. This was possible at both the stand and species group level. The species composition of forest ecosystems varies over time, depending on natural disturbances and climate fluctuations (Thompson 2011). The fluctuations, however, remain more or less constant, within the limits of natural variations, related to a state of equilibrium (Sakschewski et al. 2016). In a state of equilibrium, forests can produce a variety of products and services that can be useful to mankind (Simula 2009). A change in forest state results from a loss of resilience, with a partial or complete shift to an ecosystem type other than that expected for the location. Such changes in state lead to a reduction in the production of goods and services. Therefore, a change in species composition can be used as an indicator of degradation (Thompson 2011). Our results of the simulation experiment on disturbing the growth dynamics and structure of Paracou's forest showed that the conservation of biodiversity and species composition is crucial for sustainable forest management and a key factor for the long-term preservation of the forest ecosystem. The management module could be used to estimate the harvest yield of a logging event. This was possible because the forest model calculates on the basis of individual trees.</w:delText>
        </w:r>
      </w:del>
    </w:p>
    <w:p w:rsidR="00D7084D" w:rsidRPr="00450098" w:rsidDel="0040325A" w:rsidRDefault="00450098">
      <w:pPr>
        <w:pStyle w:val="berschrift2"/>
        <w:rPr>
          <w:del w:id="2513" w:author="Ulrike Hiltner" w:date="2018-03-07T12:26:00Z"/>
        </w:rPr>
        <w:pPrChange w:id="2514" w:author="Ulrike Hiltner" w:date="2018-03-12T12:31:00Z">
          <w:pPr/>
        </w:pPrChange>
      </w:pPr>
      <w:del w:id="2515" w:author="Ulrike Hiltner" w:date="2018-03-07T12:26:00Z">
        <w:r w:rsidRPr="00450098" w:rsidDel="0040325A">
          <w:delText xml:space="preserve">In summary, we come to the conclusion that </w:delText>
        </w:r>
        <w:r w:rsidRPr="00450098" w:rsidDel="0040325A">
          <w:rPr>
            <w:i/>
          </w:rPr>
          <w:delText>RIL</w:delText>
        </w:r>
        <w:r w:rsidRPr="00450098" w:rsidDel="0040325A">
          <w:delText xml:space="preserve"> strategies are advantageous for the resilience of the forest stand. A similar species composition as well as biomass balance could already be achieved about 70 years after the event, as in the status quo. This is important against the background of carbon fixation and biodiversity debates. This is important against the background of carbon fixation and biodiversity debates. The yield of the conventional scenario </w:delText>
        </w:r>
        <w:r w:rsidRPr="00450098" w:rsidDel="0040325A">
          <w:rPr>
            <w:i/>
          </w:rPr>
          <w:delText>CONs</w:delText>
        </w:r>
        <w:r w:rsidRPr="00450098" w:rsidDel="0040325A">
          <w:delText xml:space="preserve"> was just as high as that of the </w:delText>
        </w:r>
        <w:r w:rsidRPr="00450098" w:rsidDel="0040325A">
          <w:rPr>
            <w:i/>
          </w:rPr>
          <w:delText>RIL</w:delText>
        </w:r>
        <w:r w:rsidRPr="00450098" w:rsidDel="0040325A">
          <w:delText xml:space="preserve"> scenario, but damaged the remaining forest stand in such a way that it produced less biomass in the secondary equilibrium until 2100. The simulation experiment also showed that the structure of the forest stand was changed so much after the intervention of </w:delText>
        </w:r>
        <w:r w:rsidRPr="00450098" w:rsidDel="0040325A">
          <w:rPr>
            <w:i/>
          </w:rPr>
          <w:delText>CONs</w:delText>
        </w:r>
        <w:r w:rsidRPr="00450098" w:rsidDel="0040325A">
          <w:delText xml:space="preserve"> that a different type of forest would result.</w:delText>
        </w:r>
      </w:del>
    </w:p>
    <w:p w:rsidR="00D7084D" w:rsidRPr="00450098" w:rsidDel="0040325A" w:rsidRDefault="00450098">
      <w:pPr>
        <w:pStyle w:val="berschrift2"/>
        <w:rPr>
          <w:del w:id="2516" w:author="Ulrike Hiltner" w:date="2018-03-07T12:26:00Z"/>
        </w:rPr>
      </w:pPr>
      <w:bookmarkStart w:id="2517" w:name="header4.2"/>
      <w:bookmarkEnd w:id="2517"/>
      <w:del w:id="2518" w:author="Ulrike Hiltner" w:date="2018-03-07T12:26:00Z">
        <w:r w:rsidRPr="00450098" w:rsidDel="0040325A">
          <w:delText>4.2. Model performance</w:delText>
        </w:r>
      </w:del>
    </w:p>
    <w:p w:rsidR="00D7084D" w:rsidRPr="00450098" w:rsidDel="0040325A" w:rsidRDefault="00450098">
      <w:pPr>
        <w:pStyle w:val="berschrift2"/>
        <w:rPr>
          <w:del w:id="2519" w:author="Ulrike Hiltner" w:date="2018-03-07T12:26:00Z"/>
        </w:rPr>
        <w:pPrChange w:id="2520" w:author="Ulrike Hiltner" w:date="2018-03-12T12:31:00Z">
          <w:pPr/>
        </w:pPrChange>
      </w:pPr>
      <w:del w:id="2521" w:author="Ulrike Hiltner" w:date="2018-03-07T12:26:00Z">
        <w:r w:rsidRPr="00450098" w:rsidDel="0040325A">
          <w:delText>The challenge of this study was to map the succession of the forest structure at Paracou's test site as accurately as possible using the model. This was important in order to investigate different logging scenarios depending on the application. In order to be able to make a statement about the efficiency of our simulation experiment, the parameterization of the forest model was first calibrated with field data from forest inventories for the attributes aboveground biomass and basal area. FORMIND is individual-</w:delText>
        </w:r>
        <w:r w:rsidR="00B84CB7" w:rsidRPr="00450098" w:rsidDel="0040325A">
          <w:delText>based;</w:delText>
        </w:r>
        <w:r w:rsidRPr="00450098" w:rsidDel="0040325A">
          <w:delText xml:space="preserve"> i. e. the tree growth of individual trees belonging to plant functional types </w:delText>
        </w:r>
        <w:r w:rsidRPr="00450098" w:rsidDel="0040325A">
          <w:rPr>
            <w:i/>
          </w:rPr>
          <w:delText>PFT</w:delText>
        </w:r>
        <w:r w:rsidRPr="00450098" w:rsidDel="0040325A">
          <w:delText xml:space="preserve"> could be dynamically simulated. In order to be able to make a statement about the performance of our simulation experiment, the parameterization of the forest model was first calibrated with field data from forest inventories for the attributes aboveground biomass and tree size-tree number-distribution. A management module was then added. The simulation results of logging of the T1-</w:delText>
        </w:r>
        <w:r w:rsidRPr="00450098" w:rsidDel="0040325A">
          <w:rPr>
            <w:i/>
          </w:rPr>
          <w:delText>RIL</w:delText>
        </w:r>
        <w:r w:rsidRPr="00450098" w:rsidDel="0040325A">
          <w:delText xml:space="preserve"> were validated with other inventory data from the Paracou test site. The deviations between simulated and observed biomass production differed by less than the observed variability (</w:delText>
        </w:r>
        <w:r w:rsidRPr="00450098" w:rsidDel="0040325A">
          <w:rPr>
            <w:i/>
          </w:rPr>
          <w:delText>sd</w:delText>
        </w:r>
        <w:r w:rsidRPr="00450098" w:rsidDel="0040325A">
          <w:delText xml:space="preserve">) for the total stand. The forest structure was also well represented. Proof of this was the high degree of consistency between the temporal </w:delText>
        </w:r>
        <w:r w:rsidR="00B84CB7" w:rsidRPr="00450098" w:rsidDel="0040325A">
          <w:delText>develop</w:delText>
        </w:r>
        <w:r w:rsidR="00B84CB7" w:rsidDel="0040325A">
          <w:delText>m</w:delText>
        </w:r>
        <w:r w:rsidR="00B84CB7" w:rsidRPr="00450098" w:rsidDel="0040325A">
          <w:delText>ent</w:delText>
        </w:r>
        <w:r w:rsidRPr="00450098" w:rsidDel="0040325A">
          <w:delText xml:space="preserve"> of the species group composition (cf. Fig. 3.1; 3.2.a).</w:delText>
        </w:r>
      </w:del>
    </w:p>
    <w:p w:rsidR="00D7084D" w:rsidRPr="00450098" w:rsidDel="0040325A" w:rsidRDefault="00450098">
      <w:pPr>
        <w:pStyle w:val="berschrift2"/>
        <w:rPr>
          <w:del w:id="2522" w:author="Ulrike Hiltner" w:date="2018-03-07T12:26:00Z"/>
        </w:rPr>
        <w:pPrChange w:id="2523" w:author="Ulrike Hiltner" w:date="2018-03-12T12:31:00Z">
          <w:pPr/>
        </w:pPrChange>
      </w:pPr>
      <w:del w:id="2524" w:author="Ulrike Hiltner" w:date="2018-03-07T12:26:00Z">
        <w:r w:rsidRPr="00450098" w:rsidDel="0040325A">
          <w:delText xml:space="preserve">In summary, one reason for the very good model performance was the excellent data basis from the forest stands at the Paracou test site: the tree species grouping into </w:delText>
        </w:r>
        <w:r w:rsidRPr="00450098" w:rsidDel="0040325A">
          <w:rPr>
            <w:i/>
          </w:rPr>
          <w:delText>PFT</w:delText>
        </w:r>
        <w:r w:rsidRPr="00450098" w:rsidDel="0040325A">
          <w:delText xml:space="preserve">s and the calculation of parameter values for both geometric relationships of trees and model processes (e.g. tree growth rates, mortality rates) were calculated and not only estimated </w:delText>
        </w:r>
        <w:r w:rsidR="00C41B75" w:rsidDel="0040325A">
          <w:fldChar w:fldCharType="begin"/>
        </w:r>
        <w:r w:rsidR="00C41B75" w:rsidRPr="00BB7219" w:rsidDel="0040325A">
          <w:delInstrText xml:space="preserve"> HYPERLINK \l "headerA1.1" \h </w:delInstrText>
        </w:r>
        <w:r w:rsidR="00C41B75" w:rsidDel="0040325A">
          <w:fldChar w:fldCharType="separate"/>
        </w:r>
        <w:r w:rsidRPr="00450098" w:rsidDel="0040325A">
          <w:delText>(Appendix A1, Tab. A1.1)</w:delText>
        </w:r>
        <w:r w:rsidR="00C41B75" w:rsidDel="0040325A">
          <w:fldChar w:fldCharType="end"/>
        </w:r>
        <w:r w:rsidRPr="00450098" w:rsidDel="0040325A">
          <w:delText xml:space="preserve">. Another reason was that the calibration and fine-tuning took into account the simulated and observed number of trees per size class. The tree size-tree number-distribution explicitly reflected the structure of Paracou's forest stand. It was important to select the corresponding target function for the </w:delText>
        </w:r>
        <w:r w:rsidRPr="00450098" w:rsidDel="0040325A">
          <w:rPr>
            <w:i/>
          </w:rPr>
          <w:delText>DDS</w:delText>
        </w:r>
        <w:r w:rsidRPr="00450098" w:rsidDel="0040325A">
          <w:delText xml:space="preserve"> procedure (Lehmann and Huth 2015).</w:delText>
        </w:r>
      </w:del>
    </w:p>
    <w:p w:rsidR="00D7084D" w:rsidRPr="00450098" w:rsidRDefault="00450098">
      <w:pPr>
        <w:pStyle w:val="berschrift2"/>
      </w:pPr>
      <w:bookmarkStart w:id="2525" w:name="header4.3"/>
      <w:bookmarkEnd w:id="2525"/>
      <w:del w:id="2526" w:author="Ulrike Hiltner" w:date="2018-03-12T12:35:00Z">
        <w:r w:rsidRPr="00450098" w:rsidDel="00CB0D55">
          <w:delText xml:space="preserve">4.3. </w:delText>
        </w:r>
      </w:del>
      <w:r w:rsidR="00DB0970">
        <w:t>Conclusion</w:t>
      </w:r>
    </w:p>
    <w:p w:rsidR="0063183F" w:rsidRDefault="00450098" w:rsidP="0063183F">
      <w:pPr>
        <w:rPr>
          <w:ins w:id="2527" w:author="Ulrike Hiltner" w:date="2018-03-06T12:11:00Z"/>
          <w:lang w:val="en-US"/>
        </w:rPr>
      </w:pPr>
      <w:del w:id="2528" w:author="Ulrike Hiltner" w:date="2018-03-06T09:56:00Z">
        <w:r w:rsidRPr="00450098" w:rsidDel="00C33AB3">
          <w:rPr>
            <w:lang w:val="en-US"/>
          </w:rPr>
          <w:delText>With this study, an attempt was made to extend the current state of research both methodologically and scientifically. Methodologically, there was uncertainty regarding the model performance of FORMIND, as no validation of the simulation results of selective logging with field data has been carried out so far. The question of to what extent different disturbance intensities in selective logging can influence the future development of a forest stand was scientifically still open. Our goal was to contribute to the development of sustainable forest management strategies in the Amazon forest. At the global level, the</w:delText>
        </w:r>
      </w:del>
      <w:ins w:id="2529" w:author="Ulrike Hiltner" w:date="2018-03-06T11:51:00Z">
        <w:r w:rsidR="00C41A5C">
          <w:rPr>
            <w:lang w:val="en-US"/>
          </w:rPr>
          <w:t xml:space="preserve">The protection of </w:t>
        </w:r>
      </w:ins>
      <w:ins w:id="2530" w:author="Ulrike Hiltner" w:date="2018-04-18T15:50:00Z">
        <w:r w:rsidR="00C41A5C">
          <w:rPr>
            <w:lang w:val="en-US"/>
          </w:rPr>
          <w:t xml:space="preserve">tropical </w:t>
        </w:r>
      </w:ins>
      <w:ins w:id="2531" w:author="Ulrike Hiltner" w:date="2018-03-06T11:51:00Z">
        <w:r w:rsidR="00422642" w:rsidRPr="00422642">
          <w:rPr>
            <w:lang w:val="en-US"/>
          </w:rPr>
          <w:t xml:space="preserve">forests contributes significantly to the conservation of biodiversity, the stabilization of the global climate, and the preservation of an important component in the global carbon cycle </w:t>
        </w:r>
      </w:ins>
      <w:ins w:id="2532" w:author="Ulrike Hiltner" w:date="2018-03-12T11:35:00Z">
        <w:r w:rsidR="005C4DD8">
          <w:rPr>
            <w:lang w:val="en-US"/>
          </w:rPr>
          <w:fldChar w:fldCharType="begin" w:fldLock="1"/>
        </w:r>
      </w:ins>
      <w:r w:rsidR="00F00EC8">
        <w:rPr>
          <w:lang w:val="en-US"/>
        </w:rPr>
        <w:instrText>ADDIN CSL_CITATION { "citationItems" : [ { "id" : "ITEM-1", "itemData" : { "DOI" : "10.1038/s41559-018-0490-x", "ISSN" : "2397-334X", "author" : [ { "dropping-particle" : "", "family" : "Watson", "given" : "James E.M.", "non-dropping-particle" : "", "parse-names" : false, "suffix" : "" }, { "dropping-particle" : "", "family" : "Evans", "given" : "Tom", "non-dropping-particle" : "", "parse-names" : false, "suffix" : "" }, { "dropping-particle" : "", "family" : "Venter", "given" : "Oscar", "non-dropping-particle" : "", "parse-names" : false, "suffix" : "" }, { "dropping-particle" : "", "family" : "Williams", "given" : "Brooke", "non-dropping-particle" : "", "parse-names" : false, "suffix" : "" }, { "dropping-particle" : "", "family" : "Tulloch", "given" : "Ayesha", "non-dropping-particle" : "", "parse-names" : false, "suffix" : "" }, { "dropping-particle" : "", "family" : "Stewart", "given" : "Claire", "non-dropping-particle" : "", "parse-names" : false, "suffix" : "" }, { "dropping-particle" : "", "family" : "Thompson", "given" : "Ian", "non-dropping-particle" : "", "parse-names" : false, "suffix" : "" }, { "dropping-particle" : "", "family" : "Ray", "given" : "Justina C.", "non-dropping-particle" : "", "parse-names" : false, "suffix" : "" }, { "dropping-particle" : "", "family" : "Murray", "given" : "Kris", "non-dropping-particle" : "", "parse-names" : false, "suffix" : "" }, { "dropping-particle" : "", "family" : "Salazar, Alvaro, McAlpine", "given" : "Clive", "non-dropping-particle" : "", "parse-names" : false, "suffix" : "" }, { "dropping-particle" : "", "family" : "Potapov", "given" : "Peter", "non-dropping-particle" : "", "parse-names" : false, "suffix" : "" }, { "dropping-particle" : "", "family" : "Walston", "given" : "Joe", "non-dropping-particle" : "", "parse-names" : false, "suffix" : "" }, { "dropping-particle" : "", "family" : "Robinson", "given" : "John", "non-dropping-particle" : "", "parse-names" : false, "suffix" : "" }, { "dropping-particle" : "", "family" : "Painter", "given" : "Michael", "non-dropping-particle" : "", "parse-names" : false, "suffix" : "" }, { "dropping-particle" : "", "family" : "Wilkie", "given" : "David", "non-dropping-particle" : "", "parse-names" : false, "suffix" : "" }, { "dropping-particle" : "", "family" : "Filardi", "given" : "Christopher", "non-dropping-particle" : "", "parse-names" : false, "suffix" : "" }, { "dropping-particle" : "", "family" : "Laurance", "given" : "William F.", "non-dropping-particle" : "", "parse-names" : false, "suffix" : "" }, { "dropping-particle" : "", "family" : "Houghton", "given" : "Richard A.", "non-dropping-particle" : "", "parse-names" : false, "suffix" : "" }, { "dropping-particle" : "", "family" : "Maxwell", "given" : "Sean", "non-dropping-particle" : "", "parse-names" : false, "suffix" : "" }, { "dropping-particle" : "", "family" : "Grantham", "given" : "Hedley", "non-dropping-particle" : "", "parse-names" : false, "suffix" : "" }, { "dropping-particle" : "", "family" : "Samper", "given" : "Cristi\u00e1n", "non-dropping-particle" : "", "parse-names" : false, "suffix" : "" }, { "dropping-particle" : "", "family" : "Wang", "given" : "Stephanie", "non-dropping-particle" : "", "parse-names" : false, "suffix" : "" }, { "dropping-particle" : "", "family" : "Laestadius", "given" : "Lars", "non-dropping-particle" : "", "parse-names" : false, "suffix" : "" }, { "dropping-particle" : "", "family" : "Runting", "given" : "Rebecca K.", "non-dropping-particle" : "", "parse-names" : false, "suffix" : "" }, { "dropping-particle" : "", "family" : "Silva-Ch\u00e1vez", "given" : "Gustavo A.", "non-dropping-particle" : "", "parse-names" : false, "suffix" : "" }, { "dropping-particle" : "", "family" : "Lindenmayer", "given" : "David B.", "non-dropping-particle" : "", "parse-names" : false, "suffix" : "" } ], "container-title" : "Nature Ecology &amp; Evolution", "id" : "ITEM-1", "issued" : { "date-parts" : [ [ "2018" ] ] }, "title" : "The exceptional value of intact forest ecosystems", "type" : "article-journal", "volume" : "in press" }, "uris" : [ "http://www.mendeley.com/documents/?uuid=ef97aa02-9d22-42f2-b3e5-8741b8e0380b" ] }, { "id" : "ITEM-2", "itemData" : { "ISBN" : "978-1-107-05807-1", "abstract" : "This Synthesis Report is based on the reports of the three Working Groups of the Intergovernmental Panel on Climate Change (IPCC), including relevant Special Reports. It provides an integrated view of climate change as the final part of the IPCC\u2019s Fifth Assessment Report (AR5). This summary follows the structure of the longer report, which addresses the following topics: Observed changes and their causes; Future climate change, risks and impacts; Future pathways for adaptation, mitigation and sustainable development; Adaptation and mitigation. In the Synthesis Report, the certainty in key assessment findings is communicated as in the Working Group Reports and Special Reports. It is based on the author teams\u2019 evaluations of underlying scientific understanding and is expressed as a qualitative level of confidence (from very low to very high) and, when possible, probabilistically with a quantified likelihood (from exceptionally unlikely to virtually certain)1. Where appropriate, findings are also formulated as statements of fact without using uncertainty qualifiers. This report includes information relevant to Article 2 of the United Nations Framework Convention on Climate Change (UNFCCC). SPM", "author" : [ { "dropping-particle" : "", "family" : "IPCC", "given" : "", "non-dropping-particle" : "", "parse-names" : false, "suffix" : "" } ], "container-title" : "Cambridge University Press, \u2026", "id" : "ITEM-2", "issued" : { "date-parts" : [ [ "2014" ] ] }, "page" : "1132 pp.", "title" : "Climate Change 2014: Mitigation of Climate Change: Contribution of Working Group III to the Fifth Assessment Report of the Intergovernmental Panel on", "type" : "article-journal" }, "uris" : [ "http://www.mendeley.com/documents/?uuid=3677bc2b-4c1f-4be3-b836-46ee7ba08afa" ] }, { "id" : "ITEM-3", "itemData" : { "DOI" : "10.1126/science.1201609", "ISBN" : "0036-8075", "ISSN" : "0036-8075", "PMID" : "21764754", "abstract" : "The terrestrial carbon sink has been large in recent decades, but its size and location remain uncertain. Using forest inventory data and long-term ecosystem carbon studies, we estimate a total forest sink of 2.4 \u00b1 0.4 petagrams of carbon per year (Pg C year(-1)) globally for 1990 to 2007. We also estimate a source of 1.3 \u00b1 0.7 Pg C year(-1) from tropical land-use change, consisting of a gross tropical deforestation emission of 2.9 \u00b1 0.5 Pg C year(-1) partially compensated by a carbon sink in tropical forest regrowth of 1.6 \u00b1 0.5 Pg C year(-1). Together, the fluxes comprise a net global forest sink of 1.1 \u00b1 0.8 Pg C year(-1), with tropical estimates having the largest uncertainties. Our total forest sink estimate is equivalent in magnitude to the terrestrial sink deduced from fossil fuel emissions and land-use change sources minus ocean and atmospheric sinks.", "author" : [ { "dropping-particle" : "", "family" : "Pan", "given" : "Y.", "non-dropping-particle" : "", "parse-names" : false, "suffix" : "" }, { "dropping-particle" : "", "family" : "Birdsey", "given" : "R. A.", "non-dropping-particle" : "", "parse-names" : false, "suffix" : "" }, { "dropping-particle" : "", "family" : "Fang", "given" : "J.", "non-dropping-particle" : "", "parse-names" : false, "suffix" : "" }, { "dropping-particle" : "", "family" : "Houghton", "given" : "R.", "non-dropping-particle" : "", "parse-names" : false, "suffix" : "" }, { "dropping-particle" : "", "family" : "Kauppi", "given" : "P. E.", "non-dropping-particle" : "", "parse-names" : false, "suffix" : "" }, { "dropping-particle" : "", "family" : "Kurz", "given" : "W. A.", "non-dropping-particle" : "", "parse-names" : false, "suffix" : "" }, { "dropping-particle" : "", "family" : "Phillips", "given" : "O. L.", "non-dropping-particle" : "", "parse-names" : false, "suffix" : "" }, { "dropping-particle" : "", "family" : "Shvidenko", "given" : "A.", "non-dropping-particle" : "", "parse-names" : false, "suffix" : "" }, { "dropping-particle" : "", "family" : "Lewis", "given" : "S. L.", "non-dropping-particle" : "", "parse-names" : false, "suffix" : "" }, { "dropping-particle" : "", "family" : "Canadell", "given" : "J. G.", "non-dropping-particle" : "", "parse-names" : false, "suffix" : "" }, { "dropping-particle" : "", "family" : "Ciais", "given" : "P.", "non-dropping-particle" : "", "parse-names" : false, "suffix" : "" }, { "dropping-particle" : "", "family" : "Jackson", "given" : "R. B.", "non-dropping-particle" : "", "parse-names" : false, "suffix" : "" }, { "dropping-particle" : "", "family" : "Pacala", "given" : "S. W.", "non-dropping-particle" : "", "parse-names" : false, "suffix" : "" }, { "dropping-particle" : "", "family" : "McGuire", "given" : "A. D.", "non-dropping-particle" : "", "parse-names" : false, "suffix" : "" }, { "dropping-particle" : "", "family" : "Piao", "given" : "S.", "non-dropping-particle" : "", "parse-names" : false, "suffix" : "" }, { "dropping-particle" : "", "family" : "Rautiainen", "given" : "A.", "non-dropping-particle" : "", "parse-names" : false, "suffix" : "" }, { "dropping-particle" : "", "family" : "Sitch", "given" : "S.", "non-dropping-particle" : "", "parse-names" : false, "suffix" : "" }, { "dropping-particle" : "", "family" : "Hayes", "given" : "D.", "non-dropping-particle" : "", "parse-names" : false, "suffix" : "" } ], "container-title" : "Science", "id" : "ITEM-3", "issue" : "6045", "issued" : { "date-parts" : [ [ "2011" ] ] }, "page" : "988-993", "title" : "A Large and Persistent Carbon Sink in the World's Forests", "type" : "article-journal", "volume" : "333" }, "uris" : [ "http://www.mendeley.com/documents/?uuid=dd4833d1-67a4-4133-a611-f94781cea1f9" ] }, { "id" : "ITEM-4", "itemData" : { "DOI" : "10.1038/ngeo328", "ISSN" : "1752-0894", "abstract" : "Carbon cycle\u2013climate feedbacks are expected to diminish the size of the terrestrial carbon sink over the next century. Model simulations suggest that nitrogen availability is likely to play a key role in mediating this response.", "author" : [ { "dropping-particle" : "", "family" : "Bonan", "given" : "Gordon", "non-dropping-particle" : "", "parse-names" : false, "suffix" : "" } ], "container-title" : "Nature Geoscience", "id" : "ITEM-4", "issue" : "10", "issued" : { "date-parts" : [ [ "2008", "10" ] ] }, "page" : "645-646", "title" : "Carbon cycle: Fertilizing change", "type" : "article-journal", "volume" : "1" }, "uris" : [ "http://www.mendeley.com/documents/?uuid=9ffb2b25-f1dc-4395-88aa-4a277d2b0e40" ] }, { "id" : "ITEM-5", "itemData" : { "DOI" : "10.1126/science.1155121", "ISBN" : "0036-8075", "ISSN" : "0036-8075", "PMID" : "18556546", "abstract" : "The world's forests influence climate through physical, chemical, and biological processes that affect planetary energetics, the hydrologic cycle, and atmospheric composition. These complex and nonlinear forest-atmosphere interactions can dampen or amplify anthropogenic climate change. Tropical, temperate, and boreal reforestation and afforestation attenuate global warming through carbon sequestration. Biogeophysical feedbacks can enhance or diminish this negative climate forcing. Tropical forests mitigate warming through evaporative cooling, but the low albedo of boreal forests is a positive climate forcing. The evaporative effect of temperate forests is unclear. The net climate forcing from these and other processes is not known. Forests are under tremendous pressure from global change. Interdisciplinary science that integrates knowledge of the many interacting climate services of forests with the impacts of global change is necessary to identify and understand as yet unexplored feedbacks in the Earth system and the potential of forests to mitigate climate change.", "author" : [ { "dropping-particle" : "", "family" : "Bonan", "given" : "G. B.", "non-dropping-particle" : "", "parse-names" : false, "suffix" : "" } ], "container-title" : "Science", "id" : "ITEM-5", "issue" : "5882", "issued" : { "date-parts" : [ [ "2008" ] ] }, "page" : "1444-1449", "title" : "Forests and Climate Change: Forcings, Feedbacks, and the Climate Benefits of Forests", "type" : "article-journal", "volume" : "320" }, "uris" : [ "http://www.mendeley.com/documents/?uuid=a0433538-0bc3-476e-8744-c4805fefc05b" ] }, { "id" : "ITEM-6", "itemData" : { "DOI" : "10.1016/S0169-5347(00)01906-6", "ISBN" : "0169-5347", "ISSN" : "01695347", "PMID" : "10884705", "abstract" : "Tropical forests play a major role in determining the current atmospheric concentration of CO2, as both sources of CO2 following deforestation and sinks of CO2 probably resulting from CO2 stimulation of forest photosynthesis. Recently, researchers have tried to quantify this role. The results suggest that both the carbon sources and sinks in tropical forests are significantly greater than previously thought.", "author" : [ { "dropping-particle" : "", "family" : "Malhi", "given" : "Yadvinder", "non-dropping-particle" : "", "parse-names" : false, "suffix" : "" }, { "dropping-particle" : "", "family" : "Grace", "given" : "John", "non-dropping-particle" : "", "parse-names" : false, "suffix" : "" } ], "container-title" : "Trends in Ecology &amp; Evolution", "id" : "ITEM-6", "issue" : "8", "issued" : { "date-parts" : [ [ "2000" ] ] }, "page" : "332-337", "title" : "Tropical forests and atmospheric carbon dioxide", "type" : "article-journal", "volume" : "15" }, "uris" : [ "http://www.mendeley.com/documents/?uuid=85b786e0-b00b-49fb-a8d3-57b0a9210078" ] }, { "id" : "ITEM-7", "itemData" : { "DOI" : "10.1098/rstb.2007.0028", "ISBN" : "0962-8436 (Print)\\r0962-8436 (Linking)", "ISSN" : "0962-8436", "PMID" : "18267905", "abstract" : "Simulations with the Hadley Centre general circulation model (HadCM3), including carbon cycle model and forced by a 'business-as-usual' emissions scenario, predict a rapid loss of Amazonian rainforest from the middle of this century onwards. The robustness of this projection to both uncertainty in physical climate drivers and the formulation of the land surface scheme is investigated. We analyse how the modelled vegetation cover in Amazonia responds to (i) uncertainty in the parameters specified in the atmosphere component of HadCM3 and their associated influence on predicted surface climate. We then enhance the land surface description and (ii) implement a multilayer canopy light interception model and compare with the simple 'big-leaf' approach used in the original simulations. Finally, (iii) we investigate the effect of changing the method of simulating vegetation dynamics from an area-based model (TRIFFID) to a more complex size- and age-structured approximation of an individual-based model (ecosystem demography). We find that the loss of Amazonian rainforest is robust across the climate uncertainty explored by perturbed physics simulations covering a wide range of global climate sensitivity. The introduction of the refined light interception model leads to an increase in simulated gross plant carbon uptake for the present day, but, with altered respiration, the net effect is a decrease in net primary productivity. However, this does not significantly affect the carbon loss from vegetation and soil as a consequence of future simulated depletion in soil moisture; the Amazon forest is still lost. The introduction of the more sophisticated dynamic vegetation model reduces but does not halt the rate of forest dieback. The potential for human-induced climate change to trigger the loss of Amazon rainforest appears robust within the context of the uncertainties explored in this paper. Some further uncertainties should be explored, particularly with respect to the representation of rooting depth.", "author" : [ { "dropping-particle" : "", "family" : "Huntingford", "given" : "Chris", "non-dropping-particle" : "", "parse-names" : false, "suffix" : "" }, { "dropping-particle" : "", "family" : "Fisher", "given" : "Rosie A", "non-dropping-particle" : "", "parse-names" : false, "suffix" : "" }, { "dropping-particle" : "", "family" : "Mercado", "given" : "Lina", "non-dropping-particle" : "", "parse-names" : false, "suffix" : "" }, { "dropping-particle" : "", "family" : "Booth", "given" : "B. B.B", "non-dropping-particle" : "", "parse-names" : false, "suffix" : "" }, { "dropping-particle" : "", "family" : "Sitch", "given" : "Stephen", "non-dropping-particle" : "", "parse-names" : false, "suffix" : "" }, { "dropping-particle" : "", "family" : "Harris", "given" : "P. P", "non-dropping-particle" : "", "parse-names" : false, "suffix" : "" }, { "dropping-particle" : "", "family" : "Cox", "given" : "Peter M", "non-dropping-particle" : "", "parse-names" : false, "suffix" : "" }, { "dropping-particle" : "", "family" : "Jones", "given" : "Chris D", "non-dropping-particle" : "", "parse-names" : false, "suffix" : "" }, { "dropping-particle" : "", "family" : "Betts", "given" : "Richard A", "non-dropping-particle" : "", "parse-names" : false, "suffix" : "" }, { "dropping-particle" : "", "family" : "Malhi", "given" : "Yadvinder", "non-dropping-particle" : "", "parse-names" : false, "suffix" : "" }, { "dropping-particle" : "", "family" : "Harris", "given" : "Glen R", "non-dropping-particle" : "", "parse-names" : false, "suffix" : "" }, { "dropping-particle" : "", "family" : "Collins", "given" : "Mat", "non-dropping-particle" : "", "parse-names" : false, "suffix" : "" }, { "dropping-particle" : "", "family" : "Moorcroft", "given" : "Paul", "non-dropping-particle" : "", "parse-names" : false, "suffix" : "" } ], "container-title" : "Philosophical Transactions of the Royal Society B: Biological Sciences", "id" : "ITEM-7", "issue" : "1498", "issued" : { "date-parts" : [ [ "2008", "5", "27" ] ] }, "page" : "1857-1864", "title" : "Towards quantifying uncertainty in predictions of Amazon 'dieback'", "type" : "article-journal", "volume" : "363" }, "uris" : [ "http://www.mendeley.com/documents/?uuid=bd22afa3-cb2a-47d9-8e62-6b52d05f29d5" ] } ], "mendeley" : { "formattedCitation" : "(G. Bonan, 2008; G. B. Bonan, 2008; Huntingford et al., 2008; IPCC, 2014b; Malhi and Grace, 2000; Pan et al., 2011; Watson et al., 2018)", "plainTextFormattedCitation" : "(G. Bonan, 2008; G. B. Bonan, 2008; Huntingford et al., 2008; IPCC, 2014b; Malhi and Grace, 2000; Pan et al., 2011; Watson et al., 2018)", "previouslyFormattedCitation" : "(G. Bonan, 2008; G. B. Bonan, 2008; Huntingford et al., 2008; IPCC, 2014b; Malhi and Grace, 2000; Pan et al., 2011; Watson et al., 2018)" }, "properties" : {  }, "schema" : "https://github.com/citation-style-language/schema/raw/master/csl-citation.json" }</w:instrText>
      </w:r>
      <w:r w:rsidR="005C4DD8">
        <w:rPr>
          <w:lang w:val="en-US"/>
        </w:rPr>
        <w:fldChar w:fldCharType="separate"/>
      </w:r>
      <w:r w:rsidR="00F00EC8" w:rsidRPr="00F00EC8">
        <w:rPr>
          <w:noProof/>
          <w:lang w:val="en-US"/>
        </w:rPr>
        <w:t>(G. Bonan, 2008; G. B. Bonan, 2008; Huntingford et al., 2008; IPCC, 2014b; Malhi and Grace, 2000; Pan et al., 2011; Watson et al., 2018)</w:t>
      </w:r>
      <w:ins w:id="2533" w:author="Ulrike Hiltner" w:date="2018-03-12T11:35:00Z">
        <w:r w:rsidR="005C4DD8">
          <w:rPr>
            <w:lang w:val="en-US"/>
          </w:rPr>
          <w:fldChar w:fldCharType="end"/>
        </w:r>
      </w:ins>
      <w:ins w:id="2534" w:author="Ulrike Hiltner" w:date="2018-03-06T11:51:00Z">
        <w:r w:rsidR="00422642" w:rsidRPr="00422642">
          <w:rPr>
            <w:lang w:val="en-US"/>
          </w:rPr>
          <w:t xml:space="preserve">. </w:t>
        </w:r>
        <w:r w:rsidR="00422642" w:rsidRPr="00F2337C">
          <w:rPr>
            <w:lang w:val="en-US"/>
          </w:rPr>
          <w:t>In addition to other ecosystem serv</w:t>
        </w:r>
        <w:r w:rsidR="00422642" w:rsidRPr="008E1C15">
          <w:rPr>
            <w:lang w:val="en-US"/>
          </w:rPr>
          <w:t xml:space="preserve">ices </w:t>
        </w:r>
      </w:ins>
      <w:ins w:id="2535" w:author="Ulrike Hiltner" w:date="2018-03-12T11:35:00Z">
        <w:r w:rsidR="005C4DD8">
          <w:rPr>
            <w:lang w:val="en-US"/>
          </w:rPr>
          <w:fldChar w:fldCharType="begin" w:fldLock="1"/>
        </w:r>
      </w:ins>
      <w:r w:rsidR="005C4DD8">
        <w:rPr>
          <w:lang w:val="en-US"/>
        </w:rPr>
        <w:instrText>ADDIN CSL_CITATION { "citationItems" : [ { "id" : "ITEM-1", "itemData" : { "ISBN" : "1597260401", "author" : [ { "dropping-particle" : "", "family" : "Assessment Millennium Ecosystem", "given" : "", "non-dropping-particle" : "", "parse-names" : false, "suffix" : "" } ], "id" : "ITEM-1", "issued" : { "date-parts" : [ [ "2005" ] ] }, "number-of-pages" : "1-155", "publisher-place" : "Washington, DC", "title" : "Ecosystems And Human Well-Being: Synthesis.", "type" : "report" }, "uris" : [ "http://www.mendeley.com/documents/?uuid=cd89e1ce-eecc-4985-98f4-02fe6ec99ec0" ] } ], "mendeley" : { "formattedCitation" : "(Assessment Millennium Ecosystem, 2005)", "plainTextFormattedCitation" : "(Assessment Millennium Ecosystem, 2005)", "previouslyFormattedCitation" : "(Assessment Millennium Ecosystem, 2005)" }, "properties" : {  }, "schema" : "https://github.com/citation-style-language/schema/raw/master/csl-citation.json" }</w:instrText>
      </w:r>
      <w:r w:rsidR="005C4DD8">
        <w:rPr>
          <w:lang w:val="en-US"/>
        </w:rPr>
        <w:fldChar w:fldCharType="separate"/>
      </w:r>
      <w:r w:rsidR="005C4DD8" w:rsidRPr="005C4DD8">
        <w:rPr>
          <w:noProof/>
          <w:lang w:val="en-US"/>
        </w:rPr>
        <w:t>(Assessment Millennium Ecosystem, 2005)</w:t>
      </w:r>
      <w:ins w:id="2536" w:author="Ulrike Hiltner" w:date="2018-03-12T11:35:00Z">
        <w:r w:rsidR="005C4DD8">
          <w:rPr>
            <w:lang w:val="en-US"/>
          </w:rPr>
          <w:fldChar w:fldCharType="end"/>
        </w:r>
      </w:ins>
      <w:ins w:id="2537" w:author="Ulrike Hiltner" w:date="2018-03-06T11:51:00Z">
        <w:r w:rsidR="00422642" w:rsidRPr="008E1C15">
          <w:rPr>
            <w:lang w:val="en-US"/>
          </w:rPr>
          <w:t>, the Amazon provide</w:t>
        </w:r>
        <w:r w:rsidR="00422642" w:rsidRPr="00C41A5C">
          <w:rPr>
            <w:bCs/>
            <w:lang w:val="en-US"/>
            <w:rPrChange w:id="2538" w:author="Ulrike Hiltner" w:date="2018-04-18T15:54:00Z">
              <w:rPr>
                <w:b/>
                <w:bCs/>
                <w:lang w:val="en-US"/>
              </w:rPr>
            </w:rPrChange>
          </w:rPr>
          <w:t>s</w:t>
        </w:r>
        <w:r w:rsidR="00422642" w:rsidRPr="00550F0D">
          <w:rPr>
            <w:b/>
            <w:bCs/>
            <w:lang w:val="en-US"/>
          </w:rPr>
          <w:t xml:space="preserve"> </w:t>
        </w:r>
        <w:r w:rsidR="00422642" w:rsidRPr="0063183F">
          <w:rPr>
            <w:lang w:val="en-US"/>
            <w:rPrChange w:id="2539" w:author="Ulrike Hiltner" w:date="2018-03-06T12:11:00Z">
              <w:rPr>
                <w:b/>
                <w:bCs/>
                <w:lang w:val="en-US"/>
              </w:rPr>
            </w:rPrChange>
          </w:rPr>
          <w:t>useful resources such as wood</w:t>
        </w:r>
      </w:ins>
      <w:ins w:id="2540" w:author="Ulrike Hiltner" w:date="2018-03-06T11:58:00Z">
        <w:r w:rsidR="00422642" w:rsidRPr="0063183F">
          <w:rPr>
            <w:lang w:val="en-US"/>
            <w:rPrChange w:id="2541" w:author="Ulrike Hiltner" w:date="2018-03-06T12:11:00Z">
              <w:rPr>
                <w:b/>
                <w:bCs/>
                <w:lang w:val="en-US"/>
              </w:rPr>
            </w:rPrChange>
          </w:rPr>
          <w:t>.</w:t>
        </w:r>
      </w:ins>
      <w:ins w:id="2542" w:author="Ulrike Hiltner" w:date="2018-03-06T11:59:00Z">
        <w:r w:rsidR="00422642" w:rsidRPr="00C41A5C">
          <w:rPr>
            <w:bCs/>
            <w:lang w:val="en-US"/>
            <w:rPrChange w:id="2543" w:author="Ulrike Hiltner" w:date="2018-04-18T15:54:00Z">
              <w:rPr>
                <w:b/>
                <w:bCs/>
                <w:lang w:val="en-US"/>
              </w:rPr>
            </w:rPrChange>
          </w:rPr>
          <w:t xml:space="preserve"> </w:t>
        </w:r>
      </w:ins>
      <w:ins w:id="2544" w:author="Ulrike Hiltner" w:date="2018-04-18T15:54:00Z">
        <w:r w:rsidR="00C41A5C">
          <w:rPr>
            <w:lang w:val="en-US"/>
          </w:rPr>
          <w:t>However, h</w:t>
        </w:r>
      </w:ins>
      <w:ins w:id="2545" w:author="Ulrike Hiltner" w:date="2018-03-06T11:57:00Z">
        <w:r w:rsidR="00422642" w:rsidRPr="00422642">
          <w:rPr>
            <w:lang w:val="en-US"/>
          </w:rPr>
          <w:t xml:space="preserve">igh deforestation rates have long contributed to the degradation of the Amazon forests </w:t>
        </w:r>
      </w:ins>
      <w:ins w:id="2546" w:author="Ulrike Hiltner" w:date="2018-04-18T15:55:00Z">
        <w:r w:rsidR="00C41A5C">
          <w:rPr>
            <w:lang w:val="en-US"/>
          </w:rPr>
          <w:t xml:space="preserve">and </w:t>
        </w:r>
      </w:ins>
      <w:ins w:id="2547" w:author="Ulrike Hiltner" w:date="2018-03-12T11:37:00Z">
        <w:r w:rsidR="005C4DD8" w:rsidRPr="00422642">
          <w:rPr>
            <w:lang w:val="en-US"/>
          </w:rPr>
          <w:t xml:space="preserve">are problematic </w:t>
        </w:r>
      </w:ins>
      <w:ins w:id="2548" w:author="Ulrike Hiltner" w:date="2018-03-12T11:38:00Z">
        <w:r w:rsidR="005C4DD8">
          <w:rPr>
            <w:lang w:val="en-US"/>
          </w:rPr>
          <w:fldChar w:fldCharType="begin" w:fldLock="1"/>
        </w:r>
      </w:ins>
      <w:r w:rsidR="00F00EC8">
        <w:rPr>
          <w:lang w:val="en-US"/>
        </w:rPr>
        <w:instrText>ADDIN CSL_CITATION { "citationItems" : [ { "id" : "ITEM-1", "itemData" : { "ISBN" : "978-1-107-05807-1", "abstract" : "This Synthesis Report is based on the reports of the three Working Groups of the Intergovernmental Panel on Climate Change (IPCC), including relevant Special Reports. It provides an integrated view of climate change as the final part of the IPCC\u2019s Fifth Assessment Report (AR5). This summary follows the structure of the longer report, which addresses the following topics: Observed changes and their causes; Future climate change, risks and impacts; Future pathways for adaptation, mitigation and sustainable development; Adaptation and mitigation. In the Synthesis Report, the certainty in key assessment findings is communicated as in the Working Group Reports and Special Reports. It is based on the author teams\u2019 evaluations of underlying scientific understanding and is expressed as a qualitative level of confidence (from very low to very high) and, when possible, probabilistically with a quantified likelihood (from exceptionally unlikely to virtually certain)1. Where appropriate, findings are also formulated as statements of fact without using uncertainty qualifiers. This report includes information relevant to Article 2 of the United Nations Framework Convention on Climate Change (UNFCCC). SPM", "author" : [ { "dropping-particle" : "", "family" : "IPCC", "given" : "", "non-dropping-particle" : "", "parse-names" : false, "suffix" : "" } ], "container-title" : "Cambridge University Press, \u2026", "id" : "ITEM-1", "issued" : { "date-parts" : [ [ "2014" ] ] }, "page" : "1132 pp.", "title" : "Climate Change 2014: Mitigation of Climate Change: Contribution of Working Group III to the Fifth Assessment Report of the Intergovernmental Panel on", "type" : "article-journal" }, "uris" : [ "http://www.mendeley.com/documents/?uuid=3677bc2b-4c1f-4be3-b836-46ee7ba08afa" ] } ], "mendeley" : { "formattedCitation" : "(IPCC, 2014b)", "manualFormatting" : "(IPCC, 2014; ", "plainTextFormattedCitation" : "(IPCC, 2014b)", "previouslyFormattedCitation" : "(IPCC, 2014b)" }, "properties" : {  }, "schema" : "https://github.com/citation-style-language/schema/raw/master/csl-citation.json" }</w:instrText>
      </w:r>
      <w:r w:rsidR="005C4DD8">
        <w:rPr>
          <w:lang w:val="en-US"/>
        </w:rPr>
        <w:fldChar w:fldCharType="separate"/>
      </w:r>
      <w:r w:rsidR="005C4DD8" w:rsidRPr="005C4DD8">
        <w:rPr>
          <w:noProof/>
          <w:lang w:val="en-US"/>
        </w:rPr>
        <w:t>(IPCC, 2014</w:t>
      </w:r>
      <w:ins w:id="2549" w:author="Ulrike Hiltner" w:date="2018-03-12T11:38:00Z">
        <w:r w:rsidR="005C4DD8">
          <w:rPr>
            <w:noProof/>
            <w:lang w:val="en-US"/>
          </w:rPr>
          <w:t xml:space="preserve">; </w:t>
        </w:r>
      </w:ins>
      <w:del w:id="2550" w:author="Ulrike Hiltner" w:date="2018-03-12T11:38:00Z">
        <w:r w:rsidR="005C4DD8" w:rsidRPr="005C4DD8" w:rsidDel="005C4DD8">
          <w:rPr>
            <w:noProof/>
            <w:lang w:val="en-US"/>
          </w:rPr>
          <w:delText>)</w:delText>
        </w:r>
      </w:del>
      <w:ins w:id="2551" w:author="Ulrike Hiltner" w:date="2018-03-12T11:38:00Z">
        <w:r w:rsidR="005C4DD8">
          <w:rPr>
            <w:lang w:val="en-US"/>
          </w:rPr>
          <w:fldChar w:fldCharType="end"/>
        </w:r>
      </w:ins>
      <w:ins w:id="2552" w:author="Ulrike Hiltner" w:date="2018-03-06T11:57:00Z">
        <w:r w:rsidR="00422642" w:rsidRPr="00422642">
          <w:rPr>
            <w:lang w:val="en-US"/>
          </w:rPr>
          <w:t>Global Forest Watch, 2014).</w:t>
        </w:r>
        <w:r w:rsidR="00422642">
          <w:rPr>
            <w:b/>
            <w:bCs/>
            <w:lang w:val="en-US"/>
          </w:rPr>
          <w:t xml:space="preserve"> </w:t>
        </w:r>
      </w:ins>
      <w:ins w:id="2553" w:author="Ulrike Hiltner" w:date="2018-03-06T12:05:00Z">
        <w:r w:rsidR="00422642" w:rsidRPr="00422642">
          <w:rPr>
            <w:lang w:val="en-US"/>
          </w:rPr>
          <w:t xml:space="preserve">A considerable portion of the area is designated as production forest, which is why forest management </w:t>
        </w:r>
      </w:ins>
      <w:ins w:id="2554" w:author="Ulrike Hiltner" w:date="2018-03-07T11:58:00Z">
        <w:r w:rsidR="002B5C57">
          <w:rPr>
            <w:lang w:val="en-US"/>
          </w:rPr>
          <w:t xml:space="preserve">strategies </w:t>
        </w:r>
      </w:ins>
      <w:ins w:id="2555" w:author="Ulrike Hiltner" w:date="2018-03-06T12:05:00Z">
        <w:r w:rsidR="00422642" w:rsidRPr="00422642">
          <w:rPr>
            <w:lang w:val="en-US"/>
          </w:rPr>
          <w:t>must be ecologically and ec</w:t>
        </w:r>
        <w:r w:rsidR="002B5C57">
          <w:rPr>
            <w:lang w:val="en-US"/>
          </w:rPr>
          <w:t>onomically efficient</w:t>
        </w:r>
      </w:ins>
      <w:ins w:id="2556" w:author="Ulrike Hiltner" w:date="2018-03-07T12:01:00Z">
        <w:r w:rsidR="002B5C57">
          <w:rPr>
            <w:lang w:val="en-US"/>
          </w:rPr>
          <w:t xml:space="preserve"> to conserve resources. </w:t>
        </w:r>
      </w:ins>
      <w:ins w:id="2557" w:author="Ulrike Hiltner" w:date="2018-03-07T12:05:00Z">
        <w:r w:rsidR="002B5C57" w:rsidRPr="002B5C57">
          <w:rPr>
            <w:lang w:val="en-US"/>
          </w:rPr>
          <w:t>According to the concept of planetary boundaries, natural resources are used sustainably if one wants to r</w:t>
        </w:r>
        <w:r w:rsidR="002B5C57">
          <w:rPr>
            <w:lang w:val="en-US"/>
          </w:rPr>
          <w:t>emain in a safe operating space</w:t>
        </w:r>
      </w:ins>
      <w:ins w:id="2558" w:author="Ulrike Hiltner" w:date="2018-03-06T12:11:00Z">
        <w:r w:rsidR="0063183F" w:rsidRPr="0063183F">
          <w:rPr>
            <w:lang w:val="en-US"/>
          </w:rPr>
          <w:t xml:space="preserve"> </w:t>
        </w:r>
      </w:ins>
      <w:ins w:id="2559" w:author="Ulrike Hiltner" w:date="2018-03-12T11:38:00Z">
        <w:r w:rsidR="005C4DD8">
          <w:rPr>
            <w:lang w:val="en-US"/>
          </w:rPr>
          <w:fldChar w:fldCharType="begin" w:fldLock="1"/>
        </w:r>
      </w:ins>
      <w:r w:rsidR="005C4DD8">
        <w:rPr>
          <w:lang w:val="en-US"/>
        </w:rPr>
        <w:instrText>ADDIN CSL_CITATION { "citationItems" : [ { "id" : "ITEM-1", "itemData" : { "DOI" : "10.1126/science.1259855", "ISBN" : "1095-9203 (Electronic)\\r0036-8075 (Linking)", "ISSN" : "0036-8075", "PMID" : "26068843", "abstract" : "Steffen et al. (Research Articles, 13 February 2015, p. 736) recently assessed current global freshwater use, finding it to be well below a corresponding planetary boundary. However, they ignored recent scientific advances implying that the global consumptive use of freshwater may have already crossed the associated planetary boundary.", "author" : [ { "dropping-particle" : "", "family" : "Steffen", "given" : "W.", "non-dropping-particle" : "", "parse-names" : false, "suffix" : "" }, { "dropping-particle" : "", "family" : "Richardson", "given" : "K.", "non-dropping-particle" : "", "parse-names" : false, "suffix" : "" }, { "dropping-particle" : "", "family" : "Rockstrom", "given" : "J.", "non-dropping-particle" : "", "parse-names" : false, "suffix" : "" }, { "dropping-particle" : "", "family" : "Cornell", "given" : "S. E.", "non-dropping-particle" : "", "parse-names" : false, "suffix" : "" }, { "dropping-particle" : "", "family" : "Fetzer", "given" : "I.", "non-dropping-particle" : "", "parse-names" : false, "suffix" : "" }, { "dropping-particle" : "", "family" : "Bennett", "given" : "E. M.", "non-dropping-particle" : "", "parse-names" : false, "suffix" : "" }, { "dropping-particle" : "", "family" : "Biggs", "given" : "R.", "non-dropping-particle" : "", "parse-names" : false, "suffix" : "" }, { "dropping-particle" : "", "family" : "Carpenter", "given" : "S. R.", "non-dropping-particle" : "", "parse-names" : false, "suffix" : "" }, { "dropping-particle" : "", "family" : "Vries", "given" : "W.", "non-dropping-particle" : "de", "parse-names" : false, "suffix" : "" }, { "dropping-particle" : "", "family" : "Wit", "given" : "C. A.", "non-dropping-particle" : "de", "parse-names" : false, "suffix" : "" }, { "dropping-particle" : "", "family" : "Folke", "given" : "C.", "non-dropping-particle" : "", "parse-names" : false, "suffix" : "" }, { "dropping-particle" : "", "family" : "Gerten", "given" : "D.", "non-dropping-particle" : "", "parse-names" : false, "suffix" : "" }, { "dropping-particle" : "", "family" : "Heinke", "given" : "J.", "non-dropping-particle" : "", "parse-names" : false, "suffix" : "" }, { "dropping-particle" : "", "family" : "Mace", "given" : "G. M.", "non-dropping-particle" : "", "parse-names" : false, "suffix" : "" }, { "dropping-particle" : "", "family" : "Persson", "given" : "L. M.", "non-dropping-particle" : "", "parse-names" : false, "suffix" : "" }, { "dropping-particle" : "", "family" : "Ramanathan", "given" : "V.", "non-dropping-particle" : "", "parse-names" : false, "suffix" : "" }, { "dropping-particle" : "", "family" : "Reyers", "given" : "B.", "non-dropping-particle" : "", "parse-names" : false, "suffix" : "" }, { "dropping-particle" : "", "family" : "Sorlin", "given" : "S.", "non-dropping-particle" : "", "parse-names" : false, "suffix" : "" } ], "container-title" : "Science", "id" : "ITEM-1", "issue" : "6223", "issued" : { "date-parts" : [ [ "2015" ] ] }, "page" : "1259855-1259855", "title" : "Planetary boundaries: Guiding human development on a changing planet", "type" : "article-journal", "volume" : "347" }, "uris" : [ "http://www.mendeley.com/documents/?uuid=0cb82845-ba08-4652-a50c-0e1428f91447" ] }, { "id" : "ITEM-2", "itemData" : { "DOI" : "10.1016/j.ecolecon.2012.03.001", "ISBN" : "0921-8009", "ISSN" : "09218009", "abstract" : "The risk of interacting planetary boundaries highlights the challenge for contemporary institutional structures. This article shines light on the need to better understand how regime complexes manage overlaps. In developing this understanding, the article explores overlaps and coordination in the forest regime complex. By examining the work of an informal high level agency, the Collaborative Partnership on Forests, the article investigates how coordination in a dense regime complex could be achieved. In pursuing this analysis, the article draws lessons for how to manage increasingly complex problems that interacting planetary boundaries could give rise to. The article draws on the literatures of institutional interplay and institutional design in order to understand the more subtle forms of institutional decision-making. The article shows that there are many overlaps among international institutions with forest related mandate, and identifies the innovative mechanism as important in managing these linkages, although it does not take part in actual decision-making. In sum, the article's findings suggest that carefully designed mechanisms might be one way to, if not to overcome, at least to facilitate the institutional response of governance challenges in the complex setting of planetary boundaries. \u00a9 2012 Elsevier B.V.", "author" : [ { "dropping-particle" : "", "family" : "Reischl", "given" : "Gunilla", "non-dropping-particle" : "", "parse-names" : false, "suffix" : "" } ], "c</w:instrText>
      </w:r>
      <w:r w:rsidR="005C4DD8" w:rsidRPr="00097D3C">
        <w:rPr>
          <w:lang w:val="en-US"/>
        </w:rPr>
        <w:instrText>ontainer-title" : "Ecological Economics", "id" : "ITEM-2", "issued" : { "date-parts" : [ [ "2012" ] ] }, "page" : "33-40", "title" : "Designing institutions for governing planetary boundaries - Lessons from global forest governance", "type" : "article-journal", "volume" : "81" }, "uris" : [ "http://www.mendeley.com/documents/?uuid=ff981e83-dfb5-4567-8128-a2a50bf8139e" ] }, { "id" : "ITEM-3", "itemData" : { "DOI" : "10.1038/climate.2009.96", "ISBN" : "1753-9315", "ISSN" : "1753-9315", "abstract" : "Five per cent is a reasonable limit for acceptable ozone depletion, but it doesn\u2019t represent a tipping point.", "author" : [ { "dropping-particle" : "", "family" : "Molina", "given" : "Mario J.", "non-dropping-particle" : "", "parse-names" : false, "suffix" : "" } ], "container-title" : "Nature Reports Climate Change", "id" : "ITEM-3", "issue" : "0910", "issued" : { "date-parts" : [ [ "2009" ] ] }, "page" : "115-116", "title" : "Planetary boundaries: Identifying abrupt change", "type" : "article-journal" }, "uris" : [ "http://www.mendeley.com/documents/?uuid=c2d563e3-fa65-4fe6-adc3-0f27aba9b680" ] } ], "mendeley" : { "formattedCitation" : "(Molina, 2009; Reischl, 2012; Steffen et al., 2015)", "plainTextFormattedCitation" : "(Molina, 2009; Reischl, 2012; Steffen et al., 2015)", "previouslyFormattedCitation" : "(Molina, 2009; Reischl, 2012; Steffen et al., 2015)" }, "properties" : {  }, "schema" : "https://github.com/citation-style-language/schema/raw/master/csl-citation.json" }</w:instrText>
      </w:r>
      <w:r w:rsidR="005C4DD8">
        <w:rPr>
          <w:lang w:val="en-US"/>
        </w:rPr>
        <w:fldChar w:fldCharType="separate"/>
      </w:r>
      <w:r w:rsidR="005C4DD8" w:rsidRPr="00CB0D55">
        <w:rPr>
          <w:noProof/>
          <w:lang w:val="en-US"/>
        </w:rPr>
        <w:t>(Molina, 2009; Reischl, 2012; Steffen et al., 2015)</w:t>
      </w:r>
      <w:ins w:id="2560" w:author="Ulrike Hiltner" w:date="2018-03-12T11:38:00Z">
        <w:r w:rsidR="005C4DD8">
          <w:rPr>
            <w:lang w:val="en-US"/>
          </w:rPr>
          <w:fldChar w:fldCharType="end"/>
        </w:r>
      </w:ins>
      <w:ins w:id="2561" w:author="Ulrike Hiltner" w:date="2018-03-06T12:11:00Z">
        <w:r w:rsidR="0063183F" w:rsidRPr="00CB0D55">
          <w:rPr>
            <w:lang w:val="en-US"/>
          </w:rPr>
          <w:t xml:space="preserve">. </w:t>
        </w:r>
      </w:ins>
      <w:ins w:id="2562" w:author="Ulrike Hiltner" w:date="2018-03-07T12:07:00Z">
        <w:r w:rsidR="002B5C57" w:rsidRPr="002B5C57">
          <w:rPr>
            <w:lang w:val="en-US"/>
          </w:rPr>
          <w:t>This could prevent over-exploitation of the resources of</w:t>
        </w:r>
        <w:r w:rsidR="002B5C57">
          <w:rPr>
            <w:lang w:val="en-US"/>
          </w:rPr>
          <w:t xml:space="preserve"> the Amazon’</w:t>
        </w:r>
      </w:ins>
      <w:ins w:id="2563" w:author="Ulrike Hiltner" w:date="2018-03-07T12:08:00Z">
        <w:r w:rsidR="002B5C57">
          <w:rPr>
            <w:lang w:val="en-US"/>
          </w:rPr>
          <w:t>s</w:t>
        </w:r>
      </w:ins>
      <w:ins w:id="2564" w:author="Ulrike Hiltner" w:date="2018-03-07T12:07:00Z">
        <w:r w:rsidR="002B5C57" w:rsidRPr="002B5C57">
          <w:rPr>
            <w:lang w:val="en-US"/>
          </w:rPr>
          <w:t xml:space="preserve"> production forests with simultaneous forest degradation</w:t>
        </w:r>
      </w:ins>
      <w:ins w:id="2565" w:author="Ulrike Hiltner" w:date="2018-03-12T11:42:00Z">
        <w:r w:rsidR="00097D3C">
          <w:rPr>
            <w:lang w:val="en-US"/>
          </w:rPr>
          <w:t xml:space="preserve"> </w:t>
        </w:r>
        <w:r w:rsidR="00097D3C">
          <w:rPr>
            <w:lang w:val="en-US"/>
          </w:rPr>
          <w:fldChar w:fldCharType="begin" w:fldLock="1"/>
        </w:r>
      </w:ins>
      <w:r w:rsidR="00097D3C">
        <w:rPr>
          <w:lang w:val="en-US"/>
        </w:rPr>
        <w:instrText>ADDIN CSL_CITATION { "citationItems" : [ { "id" : "ITEM-1", "itemData" : { "DOI" : "10.1126/science.1146961", "ISBN" : "0036-8075", "ISSN" : "00368075", "PMID" : "18048654", "abstract" : "The forest biome of Amazonia is one of Earth's greatest biological treasures and a major component of the Earth system. This century, it faces the dual threats of deforestation and stress from climate change. Here, we summarize some of the latest findings and thinking on these threats, explore the consequences for the forest ecosystem and its human residents, and outline options for the future of Amazonia. We also discuss the implications of new proposals to finance preservation of Amazonian forests.", "author" : [ { "dropping-particle" : "", "family" : "Malhi", "given" : "Yadvinder", "non-dropping-particle" : "", "parse-names" : false, "suffix" : "" }, { "dropping-particle" : "", "family" : "Roberts", "given" : "J. Timmons", "non-dropping-particle" : "", "parse-names" : false, "suffix" : "" }, { "dropping-particle" : "", "family" : "Betts", "given" : "Richard A.", "non-dropping-particle" : "", "parse-names" : false, "suffix" : "" }, { "dropping-particle" : "", "family" : "Killeen", "given" : "Timothy J.", "non-dropping-particle" : "", "parse-names" : false, "suffix" : "" }, { "dropping-particle" : "", "family" : "Li", "given" : "Wenhong", "non-dropping-particle" : "", "parse-names" : false, "suffix" : "" }, { "dropping-particle" : "", "family" : "Nobre", "given" : "Carlos A.", "non-dropping-particle" : "", "parse-names" : false, "suffix" : "" } ], "container-title" : "Science", "id" : "ITEM-1", "issue" : "5860", "issued" : { "date-parts" : [ [ "2008" ] ] }, "page" : "169-172", "title" : "Climate change, deforestation, and the fate of the Amazon", "type" : "article", "volume" : "319" }, "uris" : [ "http://www.mendeley.com/documents/?uuid=e14a110c-dc63-4e18-a85f-c86f5ba1ffdf" ] }, { "id" : "ITEM-2", "itemData" : { "DOI" : "10.1073/pnas.1605516113", "ISBN" : "1091-6490 (Electronic)\\r0027-8424 (Linking)", "ISSN" : "0027-8424", "PMID" : "27638214", "abstract" : "For half a century, the process of economic integration of the Amazon has been based on intensive use of renewable and nonrenewable natural resources, which has brought significant basin-wide environmental alterations. The rural development in the Amazonia pushed the agricultural frontier swiftly, resulting in widespread land-cover change, but agriculture in the Amazon has been of low productivity and unsustainable. The loss of biodiversity and continued deforestation will lead to high risks of irreversible change of its tropical forests. It has been established by modeling studies that the Amazon may have two \"tipping points,\" namely, temperature increase of 4 \u00b0C or deforestation exceeding 40% of the forest area. If transgressed, large-scale \"savannization\" of mostly southern and eastern Amazon may take place. The region has warmed about 1 \u00b0C over the last 60 y, and total deforestation is reaching 20% of the forested area. The recent significant reductions in deforestation-80% reduction in the Brazilian Amazon in the last decade-opens up opportunities for a novel sustainable development paradigm for the future of the Amazon. We argue for a new development paradigm-away from only attempting to reconcile maximizing conservation versus intensification of traditional agriculture and expansion of hydropower capacity-in which we research, develop, and scale a high-tech innovation approach that sees the Amazon as a global public good of biological assets that can enable the creation of innovative high-value products, services, and platforms through combining advanced digital, biological, and material technologies of the Fourth Industrial Revolution in progress.", "author" : [ { "dropping-particle" : "", "family" : "Nobre", "given" : "Carlos A.", "non-dropping-particle" : "", "parse-names" : false, "suffix" : "" }, { "dropping-particle" : "", "family" : "Sampaio", "given" : "Gilvan", "non-dropping-particle" : "", "parse-names" : false, "suffix" : "" }, { "dropping-particle" : "", "family" : "Borma", "given" : "Laura S.", "non-dropping-particle" : "", "parse-names" : false, "suffix" : "" }, { "dropping-particle" : "", "family" : "Castilla-Rubio", "given" : "Juan Carlos", "non-dropping-particle" : "", "parse-names" : false, "suffix" : "" }, { "dropping-particle" : "", "family" : "Silva", "given" : "Jos\u00e9 S.", "non-dropping-particle" : "", "parse-names" : false, "suffix" : "" }, { "dropping-particle" : "", "family" : "Cardoso", "given" : "Manoel", "non-dropping-particle" : "", "parse-names" : false, "suffix" : "" } ], "container-title" : "Proceedings of the National Academy of Sciences", "id" : "ITEM-2", "issue" : "39", "issued" : { "date-parts" : [ [ "2016" ] ] }, "page" : "10759-10768", "title" : "Land-use and climate change risks in the Amazon and the need of a novel sustainable development paradigm", "type" : "article-journal", "volume" : "113" }, "uris" : [ "http://www.mendeley.com/documents/?uuid=4bc28853-40ab-44bc-8034-bb5bb01f1295" ] }, { "id" : "ITEM-3", "itemData" : { "DOI" : "10.1098/rstb.2007.0036", "ISBN" : "0962-8436", "ISSN" : "0962-8436", "PMID" : "18267897", "abstract" : "Some model experiments predict a large-scale substitution of Amazon forest by savannah-like vegetation by the end of the twenty-first century. Expanding global demands for biofuels and grains, positive feedbacks in the Amazon forest fire regime and drought may drive a faster process of forest degradation that could lead to a near-term forest dieback. Rising worldwide demands for biofuel and meat are creating powerful new incentives for agro-industrial expansion into Amazon forest regions. Forest fires, drought and logging increase susceptibility to further burning while deforestation and smoke can inhibit rainfall, exacerbating fire risk. If sea surface temperature anomalies (such as El Ni\u00f1o episodes) and associated Amazon droughts of the last decade continue into the future, approximately 55% of the forests of the Amazon will be cleared, logged, damaged by drought or burned over the next 20 years, emitting 15-26Pg of carbon to the atmosphere. Several important trends could prevent a near-term dieback. As fire-sensitive investments accumulate in the landscape, property holders use less fire and invest more in fire control. Commodity markets are demanding higher environmental performance from farmers and cattle ranchers. Protected areas have been established in the pathway of expanding agricultural frontiers. Finally, emerging carbon market incentives for reductions in deforestation could support these trends.", "author" : [ { "dropping-particle" : "", "family" : "Nepstad", "given" : "D. C", "non-dropping-particle" : "", "parse-names" : false, "suffix" : "" }, { "dropping-particle" : "", "family" : "Stickler", "given" : "C. M", "non-dropping-particle" : "", "parse-names" : false, "suffix" : "" }, { "dropping-particle" : "", "family" : "Filho", "given" : "B. S.", "non-dropping-particle" : "", "parse-names" : false, "suffix" : "" }, { "dropping-particle" : "", "family" : "Merry", "given" : "F.", "non-dropping-particle" : "", "parse-names" : false, "suffix" : "" } ], "container-title" : "Philosophical Transactions of the Royal Society B: Biological Sciences", "id" : "ITEM-3", "issue" : "1498", "issued" : { "date-parts" : [ [ "2008" ] ] }, "page" : "1737-1746", "title" : "Interactions among Amazon land use, forests and climate: prospects for a near-term forest tipping point", "type" : "article-journal", "volume" : "363" }, "uris" : [ "http://www.mendeley.com/documents/?uuid=dbb25774-d9f8-4b27-aa72-b7bdf66f23eb" ] } ], "mendeley" : { "formattedCitation" : "(Malhi et al., 2008; Nepstad et al., 2008; Nobre et al., 2016)", "plainTextFormattedCitation" : "(Malhi et al., 2008; Nepstad et al., 2008; Nobre et al., 2016)", "previouslyFormattedCitation" : "(Malhi et al., 2008; Nepstad et al., 2008; Nobre et al., 2016)" }, "properties" : {  }, "schema" : "https://github.com/citation-style-language/schema/raw/master/csl-citation.json" }</w:instrText>
      </w:r>
      <w:r w:rsidR="00097D3C">
        <w:rPr>
          <w:lang w:val="en-US"/>
        </w:rPr>
        <w:fldChar w:fldCharType="separate"/>
      </w:r>
      <w:r w:rsidR="00097D3C" w:rsidRPr="00097D3C">
        <w:rPr>
          <w:noProof/>
          <w:lang w:val="en-US"/>
        </w:rPr>
        <w:t>(Malhi et al., 2008; Nepstad et al., 2008; Nobre et al., 2016)</w:t>
      </w:r>
      <w:ins w:id="2566" w:author="Ulrike Hiltner" w:date="2018-03-12T11:42:00Z">
        <w:r w:rsidR="00097D3C">
          <w:rPr>
            <w:lang w:val="en-US"/>
          </w:rPr>
          <w:fldChar w:fldCharType="end"/>
        </w:r>
      </w:ins>
      <w:ins w:id="2567" w:author="Ulrike Hiltner" w:date="2018-03-07T12:07:00Z">
        <w:r w:rsidR="002B5C57" w:rsidRPr="002B5C57">
          <w:rPr>
            <w:lang w:val="en-US"/>
          </w:rPr>
          <w:t>.</w:t>
        </w:r>
      </w:ins>
    </w:p>
    <w:p w:rsidR="00D7084D" w:rsidRPr="00450098" w:rsidRDefault="008919C0">
      <w:pPr>
        <w:rPr>
          <w:lang w:val="en-US"/>
        </w:rPr>
      </w:pPr>
      <w:ins w:id="2568" w:author="Ulrike Hiltner" w:date="2018-03-06T12:26:00Z">
        <w:r w:rsidRPr="008919C0">
          <w:rPr>
            <w:lang w:val="en-US"/>
          </w:rPr>
          <w:t>Against this background, we successfully implement a mechanistic model approach in this study, which can be used to investigate different strategies of selective logging in humid lowland rainforest types similar to</w:t>
        </w:r>
      </w:ins>
      <w:r w:rsidR="003C4999">
        <w:rPr>
          <w:lang w:val="en-US"/>
        </w:rPr>
        <w:t xml:space="preserve"> the study site’s</w:t>
      </w:r>
      <w:ins w:id="2569" w:author="Ulrike Hiltner" w:date="2018-03-06T12:26:00Z">
        <w:r w:rsidRPr="008919C0">
          <w:rPr>
            <w:lang w:val="en-US"/>
          </w:rPr>
          <w:t xml:space="preserve"> Paracou</w:t>
        </w:r>
      </w:ins>
      <w:r w:rsidR="003C4999">
        <w:rPr>
          <w:lang w:val="en-US"/>
        </w:rPr>
        <w:t xml:space="preserve"> in French Guiana</w:t>
      </w:r>
      <w:ins w:id="2570" w:author="Ulrike Hiltner" w:date="2018-03-06T12:26:00Z">
        <w:r w:rsidRPr="008919C0">
          <w:rPr>
            <w:lang w:val="en-US"/>
          </w:rPr>
          <w:t>.</w:t>
        </w:r>
      </w:ins>
      <w:ins w:id="2571" w:author="Ulrike Hiltner" w:date="2018-03-06T12:28:00Z">
        <w:r>
          <w:rPr>
            <w:lang w:val="en-US"/>
          </w:rPr>
          <w:t xml:space="preserve"> </w:t>
        </w:r>
        <w:r w:rsidRPr="008919C0">
          <w:rPr>
            <w:lang w:val="en-US"/>
          </w:rPr>
          <w:t>We linked empirical data from the test site and forest modeling.</w:t>
        </w:r>
        <w:r>
          <w:rPr>
            <w:lang w:val="en-US"/>
          </w:rPr>
          <w:t xml:space="preserve"> </w:t>
        </w:r>
      </w:ins>
      <w:ins w:id="2572" w:author="Ulrike Hiltner" w:date="2018-03-06T12:33:00Z">
        <w:r w:rsidRPr="008919C0">
          <w:rPr>
            <w:lang w:val="en-US"/>
          </w:rPr>
          <w:t>We have succeeded in developing a parameterization for the FORMIND forest model including a management</w:t>
        </w:r>
      </w:ins>
      <w:r w:rsidR="003C4999">
        <w:rPr>
          <w:lang w:val="en-US"/>
        </w:rPr>
        <w:t>-</w:t>
      </w:r>
      <w:ins w:id="2573" w:author="Ulrike Hiltner" w:date="2018-03-06T12:33:00Z">
        <w:r w:rsidRPr="008919C0">
          <w:rPr>
            <w:lang w:val="en-US"/>
          </w:rPr>
          <w:t>module, so that it is now possible to conduct simulation experiments estimating the long-term effects of current forestry on future forest growth and structure.</w:t>
        </w:r>
        <w:r w:rsidR="007F4BEF">
          <w:rPr>
            <w:lang w:val="en-US"/>
          </w:rPr>
          <w:t xml:space="preserve"> </w:t>
        </w:r>
      </w:ins>
      <w:ins w:id="2574" w:author="Ulrike Hiltner" w:date="2018-03-06T12:46:00Z">
        <w:r w:rsidR="007F4BEF" w:rsidRPr="007F4BEF">
          <w:rPr>
            <w:lang w:val="en-US"/>
          </w:rPr>
          <w:t xml:space="preserve">In this respect, we took a first step by examining results of simulation </w:t>
        </w:r>
      </w:ins>
      <w:r w:rsidR="003C4999">
        <w:rPr>
          <w:lang w:val="en-US"/>
        </w:rPr>
        <w:t>scenarios</w:t>
      </w:r>
      <w:ins w:id="2575" w:author="Ulrike Hiltner" w:date="2018-03-06T12:46:00Z">
        <w:r w:rsidR="007F4BEF" w:rsidRPr="007F4BEF">
          <w:rPr>
            <w:lang w:val="en-US"/>
          </w:rPr>
          <w:t>. In addition, the forest model was able to evaluate variables (</w:t>
        </w:r>
      </w:ins>
      <w:ins w:id="2576" w:author="Ulrike Hiltner" w:date="2018-03-07T09:56:00Z">
        <w:r w:rsidR="009027C9">
          <w:rPr>
            <w:lang w:val="en-US"/>
          </w:rPr>
          <w:t>gross primary production, leaf area index, and Shannon-index</w:t>
        </w:r>
      </w:ins>
      <w:ins w:id="2577" w:author="Ulrike Hiltner" w:date="2018-03-06T12:46:00Z">
        <w:r w:rsidR="007F4BEF" w:rsidRPr="007F4BEF">
          <w:rPr>
            <w:lang w:val="en-US"/>
          </w:rPr>
          <w:t>) whose empirical measurement on different scales is complex or has not yet been carried out.</w:t>
        </w:r>
      </w:ins>
      <w:ins w:id="2578" w:author="Ulrike Hiltner" w:date="2018-03-06T14:01:00Z">
        <w:r w:rsidR="00FC0F72">
          <w:rPr>
            <w:lang w:val="en-US"/>
          </w:rPr>
          <w:t xml:space="preserve"> </w:t>
        </w:r>
      </w:ins>
      <w:del w:id="2579" w:author="Ulrike Hiltner" w:date="2018-03-06T11:37:00Z">
        <w:r w:rsidR="00450098" w:rsidRPr="00450098" w:rsidDel="00F311FC">
          <w:rPr>
            <w:lang w:val="en-US"/>
          </w:rPr>
          <w:delText xml:space="preserve"> </w:delText>
        </w:r>
      </w:del>
      <w:r w:rsidR="00450098" w:rsidRPr="00450098">
        <w:rPr>
          <w:lang w:val="en-US"/>
        </w:rPr>
        <w:t xml:space="preserve">This methodological approach </w:t>
      </w:r>
      <w:r w:rsidR="003C4999">
        <w:rPr>
          <w:lang w:val="en-US"/>
        </w:rPr>
        <w:t>may</w:t>
      </w:r>
      <w:r w:rsidR="00450098" w:rsidRPr="00450098">
        <w:rPr>
          <w:lang w:val="en-US"/>
        </w:rPr>
        <w:t xml:space="preserve"> allow </w:t>
      </w:r>
      <w:r w:rsidR="00450098" w:rsidRPr="00450098">
        <w:rPr>
          <w:lang w:val="en-US"/>
        </w:rPr>
        <w:lastRenderedPageBreak/>
        <w:t xml:space="preserve">the development of </w:t>
      </w:r>
      <w:del w:id="2580" w:author="Ulrike Hiltner" w:date="2018-03-06T13:07:00Z">
        <w:r w:rsidR="00450098" w:rsidRPr="00450098" w:rsidDel="00865CC2">
          <w:rPr>
            <w:lang w:val="en-US"/>
          </w:rPr>
          <w:delText xml:space="preserve">silviculture </w:delText>
        </w:r>
      </w:del>
      <w:ins w:id="2581" w:author="Ulrike Hiltner" w:date="2018-03-06T13:07:00Z">
        <w:r w:rsidR="00865CC2">
          <w:rPr>
            <w:lang w:val="en-US"/>
          </w:rPr>
          <w:t>forest management</w:t>
        </w:r>
        <w:r w:rsidR="00865CC2" w:rsidRPr="00450098">
          <w:rPr>
            <w:lang w:val="en-US"/>
          </w:rPr>
          <w:t xml:space="preserve"> </w:t>
        </w:r>
      </w:ins>
      <w:r w:rsidR="00450098" w:rsidRPr="00450098">
        <w:rPr>
          <w:lang w:val="en-US"/>
        </w:rPr>
        <w:t xml:space="preserve">strategies that are more economic and ecological friendly. Knowledge gained through such simulation experiments </w:t>
      </w:r>
      <w:del w:id="2582" w:author="Ulrike Hiltner" w:date="2018-03-06T13:06:00Z">
        <w:r w:rsidR="00450098" w:rsidRPr="00450098" w:rsidDel="00865CC2">
          <w:rPr>
            <w:lang w:val="en-US"/>
          </w:rPr>
          <w:delText xml:space="preserve">may </w:delText>
        </w:r>
      </w:del>
      <w:ins w:id="2583" w:author="Ulrike Hiltner" w:date="2018-03-06T13:06:00Z">
        <w:r w:rsidR="00865CC2">
          <w:rPr>
            <w:lang w:val="en-US"/>
          </w:rPr>
          <w:t>can</w:t>
        </w:r>
        <w:r w:rsidR="00865CC2" w:rsidRPr="00450098">
          <w:rPr>
            <w:lang w:val="en-US"/>
          </w:rPr>
          <w:t xml:space="preserve"> </w:t>
        </w:r>
      </w:ins>
      <w:r w:rsidR="00450098" w:rsidRPr="00450098">
        <w:rPr>
          <w:lang w:val="en-US"/>
        </w:rPr>
        <w:t>help decision-</w:t>
      </w:r>
      <w:del w:id="2584" w:author="Ulrike Hiltner" w:date="2018-03-06T13:07:00Z">
        <w:r w:rsidR="00450098" w:rsidRPr="00450098" w:rsidDel="00865CC2">
          <w:rPr>
            <w:lang w:val="en-US"/>
          </w:rPr>
          <w:delText xml:space="preserve">making </w:delText>
        </w:r>
      </w:del>
      <w:ins w:id="2585" w:author="Ulrike Hiltner" w:date="2018-03-06T13:07:00Z">
        <w:r w:rsidR="00865CC2" w:rsidRPr="00450098">
          <w:rPr>
            <w:lang w:val="en-US"/>
          </w:rPr>
          <w:t>mak</w:t>
        </w:r>
        <w:r w:rsidR="00865CC2">
          <w:rPr>
            <w:lang w:val="en-US"/>
          </w:rPr>
          <w:t>ers</w:t>
        </w:r>
        <w:r w:rsidR="00865CC2" w:rsidRPr="00450098">
          <w:rPr>
            <w:lang w:val="en-US"/>
          </w:rPr>
          <w:t xml:space="preserve"> </w:t>
        </w:r>
      </w:ins>
      <w:r w:rsidR="00450098" w:rsidRPr="00450098">
        <w:rPr>
          <w:lang w:val="en-US"/>
        </w:rPr>
        <w:t>(REDD+ and FSC-labeling).</w:t>
      </w:r>
    </w:p>
    <w:p w:rsidR="00D7084D" w:rsidRPr="00450098" w:rsidRDefault="00450098" w:rsidP="002C753F">
      <w:pPr>
        <w:pStyle w:val="berschrift1"/>
      </w:pPr>
      <w:bookmarkStart w:id="2586" w:name="acknowledgements"/>
      <w:bookmarkEnd w:id="2586"/>
      <w:r w:rsidRPr="00450098">
        <w:t>Acknowledgements</w:t>
      </w:r>
    </w:p>
    <w:p w:rsidR="00DA0296" w:rsidRDefault="00450098">
      <w:pPr>
        <w:rPr>
          <w:ins w:id="2587" w:author="Ulrike Hiltner" w:date="2018-03-06T21:46:00Z"/>
          <w:lang w:val="en-US"/>
        </w:rPr>
        <w:pPrChange w:id="2588" w:author="Ulrike Hiltner" w:date="2018-03-06T21:46:00Z">
          <w:pPr>
            <w:spacing w:after="200"/>
            <w:jc w:val="left"/>
          </w:pPr>
        </w:pPrChange>
      </w:pPr>
      <w:r w:rsidRPr="00450098">
        <w:rPr>
          <w:lang w:val="en-US"/>
        </w:rPr>
        <w:t xml:space="preserve">We want to thank </w:t>
      </w:r>
      <w:r w:rsidRPr="00450098">
        <w:rPr>
          <w:i/>
          <w:lang w:val="en-US"/>
        </w:rPr>
        <w:t xml:space="preserve">Prof. Dr. </w:t>
      </w:r>
      <w:proofErr w:type="spellStart"/>
      <w:r w:rsidRPr="00450098">
        <w:rPr>
          <w:i/>
          <w:lang w:val="en-US"/>
        </w:rPr>
        <w:t>Stéphane</w:t>
      </w:r>
      <w:proofErr w:type="spellEnd"/>
      <w:r w:rsidRPr="00450098">
        <w:rPr>
          <w:i/>
          <w:lang w:val="en-US"/>
        </w:rPr>
        <w:t xml:space="preserve"> </w:t>
      </w:r>
      <w:proofErr w:type="spellStart"/>
      <w:r w:rsidRPr="00450098">
        <w:rPr>
          <w:i/>
          <w:lang w:val="en-US"/>
        </w:rPr>
        <w:t>Traissac</w:t>
      </w:r>
      <w:proofErr w:type="spellEnd"/>
      <w:r w:rsidRPr="00450098">
        <w:rPr>
          <w:lang w:val="en-US"/>
        </w:rPr>
        <w:t xml:space="preserve"> very much for his valuable comments and support regarding the model parameterization as well as </w:t>
      </w:r>
      <w:r w:rsidRPr="00450098">
        <w:rPr>
          <w:i/>
          <w:lang w:val="en-US"/>
        </w:rPr>
        <w:t xml:space="preserve">Laurent </w:t>
      </w:r>
      <w:proofErr w:type="spellStart"/>
      <w:r w:rsidRPr="00450098">
        <w:rPr>
          <w:i/>
          <w:lang w:val="en-US"/>
        </w:rPr>
        <w:t>Descroix</w:t>
      </w:r>
      <w:proofErr w:type="spellEnd"/>
      <w:r w:rsidRPr="00450098">
        <w:rPr>
          <w:lang w:val="en-US"/>
        </w:rPr>
        <w:t xml:space="preserve"> for his helpful discussion on the silviculture of French Guiana's production forests. We also want to thank the anonymous reviewers for their valuable comments. We gratefully acknowledge the </w:t>
      </w:r>
      <w:r w:rsidRPr="00450098">
        <w:rPr>
          <w:i/>
          <w:lang w:val="en-US"/>
        </w:rPr>
        <w:t>German Federal Environmental Foundation - DBU</w:t>
      </w:r>
      <w:r w:rsidRPr="00450098">
        <w:rPr>
          <w:lang w:val="en-US"/>
        </w:rPr>
        <w:t xml:space="preserve"> for funding </w:t>
      </w:r>
      <w:r w:rsidRPr="00450098">
        <w:rPr>
          <w:i/>
          <w:lang w:val="en-US"/>
        </w:rPr>
        <w:t xml:space="preserve">Ulrike </w:t>
      </w:r>
      <w:proofErr w:type="spellStart"/>
      <w:r w:rsidRPr="00450098">
        <w:rPr>
          <w:i/>
          <w:lang w:val="en-US"/>
        </w:rPr>
        <w:t>Hiltner</w:t>
      </w:r>
      <w:r w:rsidRPr="00450098">
        <w:rPr>
          <w:lang w:val="en-US"/>
        </w:rPr>
        <w:t>'s</w:t>
      </w:r>
      <w:proofErr w:type="spellEnd"/>
      <w:r w:rsidRPr="00450098">
        <w:rPr>
          <w:lang w:val="en-US"/>
        </w:rPr>
        <w:t xml:space="preserve"> PhD project AZ 20015/398.</w:t>
      </w:r>
    </w:p>
    <w:p w:rsidR="00D7084D" w:rsidRPr="00450098" w:rsidDel="00B84CB7" w:rsidRDefault="00D7084D">
      <w:pPr>
        <w:pStyle w:val="berschrift1"/>
        <w:rPr>
          <w:del w:id="2589" w:author="Ulrike Hiltner" w:date="2017-12-08T15:26:00Z"/>
        </w:rPr>
        <w:pPrChange w:id="2590" w:author="Ulrike Hiltner" w:date="2018-03-12T12:37:00Z">
          <w:pPr/>
        </w:pPrChange>
      </w:pPr>
    </w:p>
    <w:p w:rsidR="00D7084D" w:rsidRPr="00450098" w:rsidDel="00492E4F" w:rsidRDefault="00450098">
      <w:pPr>
        <w:pStyle w:val="berschrift1"/>
        <w:rPr>
          <w:del w:id="2591" w:author="Ulrike Hiltner" w:date="2018-03-02T16:12:00Z"/>
        </w:rPr>
      </w:pPr>
      <w:bookmarkStart w:id="2592" w:name="headerA1"/>
      <w:bookmarkEnd w:id="2592"/>
      <w:del w:id="2593" w:author="Ulrike Hiltner" w:date="2018-03-02T16:12:00Z">
        <w:r w:rsidRPr="00450098" w:rsidDel="00492E4F">
          <w:delText>Appendix A1</w:delText>
        </w:r>
      </w:del>
    </w:p>
    <w:p w:rsidR="00D7084D" w:rsidRPr="00450098" w:rsidDel="00492E4F" w:rsidRDefault="00450098">
      <w:pPr>
        <w:pStyle w:val="berschrift1"/>
        <w:rPr>
          <w:del w:id="2594" w:author="Ulrike Hiltner" w:date="2018-03-02T16:12:00Z"/>
        </w:rPr>
        <w:pPrChange w:id="2595" w:author="Ulrike Hiltner" w:date="2018-03-12T12:37:00Z">
          <w:pPr/>
        </w:pPrChange>
      </w:pPr>
      <w:del w:id="2596" w:author="Ulrike Hiltner" w:date="2018-03-02T16:12:00Z">
        <w:r w:rsidRPr="00450098" w:rsidDel="00492E4F">
          <w:delText xml:space="preserve">Additional information on the parameterization process of the FORMIND forest model including management module and detailed lists of the parameter values used are documented below. Please, find a detailed model description in Fischer et al. (2016) or on the </w:delText>
        </w:r>
        <w:r w:rsidDel="00492E4F">
          <w:fldChar w:fldCharType="begin"/>
        </w:r>
      </w:del>
      <w:del w:id="2597" w:author="Ulrike Hiltner" w:date="2017-12-08T15:34:00Z">
        <w:r w:rsidRPr="00450098" w:rsidDel="00EE3446">
          <w:delInstrText xml:space="preserve"> HYPERLINK "www.formind.org" \h </w:delInstrText>
        </w:r>
      </w:del>
      <w:del w:id="2598" w:author="Ulrike Hiltner" w:date="2018-03-02T16:12:00Z">
        <w:r w:rsidDel="00492E4F">
          <w:fldChar w:fldCharType="separate"/>
        </w:r>
        <w:r w:rsidRPr="00450098" w:rsidDel="00492E4F">
          <w:delText>homepage www.FORMIND.org</w:delText>
        </w:r>
        <w:r w:rsidDel="00492E4F">
          <w:fldChar w:fldCharType="end"/>
        </w:r>
        <w:r w:rsidRPr="00450098" w:rsidDel="00492E4F">
          <w:delText>.</w:delText>
        </w:r>
      </w:del>
    </w:p>
    <w:p w:rsidR="00D7084D" w:rsidRPr="00450098" w:rsidDel="00492E4F" w:rsidRDefault="00450098">
      <w:pPr>
        <w:pStyle w:val="berschrift1"/>
        <w:rPr>
          <w:del w:id="2599" w:author="Ulrike Hiltner" w:date="2018-03-02T16:12:00Z"/>
        </w:rPr>
        <w:pPrChange w:id="2600" w:author="Ulrike Hiltner" w:date="2018-03-12T12:37:00Z">
          <w:pPr>
            <w:pStyle w:val="berschrift2"/>
          </w:pPr>
        </w:pPrChange>
      </w:pPr>
      <w:bookmarkStart w:id="2601" w:name="headerA1.1"/>
      <w:bookmarkEnd w:id="2601"/>
      <w:del w:id="2602" w:author="Ulrike Hiltner" w:date="2018-03-02T16:12:00Z">
        <w:r w:rsidRPr="00450098" w:rsidDel="00492E4F">
          <w:delText>A1.1 The model's parameterization</w:delText>
        </w:r>
      </w:del>
    </w:p>
    <w:p w:rsidR="00D7084D" w:rsidRPr="00450098" w:rsidDel="00492E4F" w:rsidRDefault="00450098">
      <w:pPr>
        <w:pStyle w:val="berschrift1"/>
        <w:rPr>
          <w:del w:id="2603" w:author="Ulrike Hiltner" w:date="2018-03-02T16:12:00Z"/>
        </w:rPr>
        <w:pPrChange w:id="2604" w:author="Ulrike Hiltner" w:date="2018-03-12T12:37:00Z">
          <w:pPr/>
        </w:pPrChange>
      </w:pPr>
      <w:del w:id="2605" w:author="Ulrike Hiltner" w:date="2018-03-02T16:12:00Z">
        <w:r w:rsidRPr="00450098" w:rsidDel="00492E4F">
          <w:delText>The model landscape is defined as squared area from 1 ha up to several km</w:delText>
        </w:r>
        <w:r w:rsidRPr="00450098" w:rsidDel="00492E4F">
          <w:rPr>
            <w:vertAlign w:val="superscript"/>
          </w:rPr>
          <w:delText>2</w:delText>
        </w:r>
        <w:r w:rsidRPr="00450098" w:rsidDel="00492E4F">
          <w:delText xml:space="preserve"> (in this study 16 ha) being composed of such squared patches (Fig. A1.1.1).</w:delText>
        </w:r>
      </w:del>
    </w:p>
    <w:p w:rsidR="00D7084D" w:rsidRPr="00450098" w:rsidDel="00492E4F" w:rsidRDefault="00450098">
      <w:pPr>
        <w:pStyle w:val="berschrift1"/>
        <w:rPr>
          <w:del w:id="2606" w:author="Ulrike Hiltner" w:date="2018-03-02T16:12:00Z"/>
        </w:rPr>
        <w:pPrChange w:id="2607" w:author="Ulrike Hiltner" w:date="2018-03-12T12:37:00Z">
          <w:pPr/>
        </w:pPrChange>
      </w:pPr>
      <w:del w:id="2608" w:author="Ulrike Hiltner" w:date="2018-03-02T16:12:00Z">
        <w:r w:rsidDel="00492E4F">
          <w:rPr>
            <w:noProof/>
          </w:rPr>
          <w:drawing>
            <wp:inline distT="0" distB="0" distL="0" distR="0" wp14:anchorId="65819520" wp14:editId="3742E303">
              <wp:extent cx="2880000" cy="238798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FORMIND_Plot.jpg"/>
                      <pic:cNvPicPr>
                        <a:picLocks noChangeAspect="1" noChangeArrowheads="1"/>
                      </pic:cNvPicPr>
                    </pic:nvPicPr>
                    <pic:blipFill>
                      <a:blip r:embed="rId21"/>
                      <a:stretch>
                        <a:fillRect/>
                      </a:stretch>
                    </pic:blipFill>
                    <pic:spPr bwMode="auto">
                      <a:xfrm>
                        <a:off x="0" y="0"/>
                        <a:ext cx="2880000" cy="2387985"/>
                      </a:xfrm>
                      <a:prstGeom prst="rect">
                        <a:avLst/>
                      </a:prstGeom>
                      <a:noFill/>
                      <a:ln w="9525">
                        <a:noFill/>
                        <a:headEnd/>
                        <a:tailEnd/>
                      </a:ln>
                    </pic:spPr>
                  </pic:pic>
                </a:graphicData>
              </a:graphic>
            </wp:inline>
          </w:drawing>
        </w:r>
        <w:r w:rsidRPr="00450098" w:rsidDel="00492E4F">
          <w:delText xml:space="preserve"> Fig A1.1.1: The FORMIND model's patch structure. The model landscape is defined as squared area from 1 ha up to several km</w:delText>
        </w:r>
        <w:r w:rsidRPr="00450098" w:rsidDel="00492E4F">
          <w:rPr>
            <w:vertAlign w:val="superscript"/>
          </w:rPr>
          <w:delText>2</w:delText>
        </w:r>
        <w:r w:rsidRPr="00450098" w:rsidDel="00492E4F">
          <w:delText xml:space="preserve"> (in this study 16 ha) being composed of squared patches (20 m x 20 m). Patches obtain an explicit spatial position, while the trees within a patch are positioned explicitly depending on the light climate on the ground.</w:delText>
        </w:r>
      </w:del>
    </w:p>
    <w:p w:rsidR="00D7084D" w:rsidRPr="00450098" w:rsidDel="00492E4F" w:rsidRDefault="00450098">
      <w:pPr>
        <w:pStyle w:val="berschrift1"/>
        <w:rPr>
          <w:del w:id="2609" w:author="Ulrike Hiltner" w:date="2018-03-02T16:12:00Z"/>
        </w:rPr>
        <w:pPrChange w:id="2610" w:author="Ulrike Hiltner" w:date="2018-03-12T12:37:00Z">
          <w:pPr/>
        </w:pPrChange>
      </w:pPr>
      <w:del w:id="2611" w:author="Ulrike Hiltner" w:date="2018-03-02T16:12:00Z">
        <w:r w:rsidRPr="00450098" w:rsidDel="00492E4F">
          <w:delText xml:space="preserve">Allometric relations of the trees were modeled on a tree-level for all stem diameter measurements. Undetermined tree species were gathered and their parameter values were averaged. Since wood density is related to the forest stand dynamics, we assigned all available wood densities after Chave et al. (2009) and Zanne et al. (2009) to the tree species and completed undetermined ones by deriving mean wood densities that were genre-, family- or study site-specific. All derived geometric relations were then aggregated group-specifically to model tree growth individually. The functional relations used are documented in Tab. A1.1.1 and the parameter values can be found in Tab. A1.1.2. Throughout the study corrected values of </w:delText>
        </w:r>
        <w:r w:rsidRPr="00450098" w:rsidDel="00492E4F">
          <w:rPr>
            <w:i/>
          </w:rPr>
          <w:delText>dbh</w:delText>
        </w:r>
        <w:r w:rsidRPr="00450098" w:rsidDel="00492E4F">
          <w:delText xml:space="preserve">-measurements were used </w:delText>
        </w:r>
        <w:r w:rsidR="00C41B75" w:rsidDel="00492E4F">
          <w:fldChar w:fldCharType="begin"/>
        </w:r>
        <w:r w:rsidR="00C41B75" w:rsidRPr="00BB7219" w:rsidDel="00492E4F">
          <w:delInstrText xml:space="preserve"> HYPERLINK \l "headerA1.2" \h </w:delInstrText>
        </w:r>
        <w:r w:rsidR="00C41B75" w:rsidDel="00492E4F">
          <w:fldChar w:fldCharType="separate"/>
        </w:r>
        <w:r w:rsidRPr="00450098" w:rsidDel="00492E4F">
          <w:delText>(cf. Appendix A1.2)</w:delText>
        </w:r>
        <w:r w:rsidR="00C41B75" w:rsidDel="00492E4F">
          <w:fldChar w:fldCharType="end"/>
        </w:r>
        <w:r w:rsidRPr="00450098" w:rsidDel="00492E4F">
          <w:delText>.</w:delText>
        </w:r>
      </w:del>
    </w:p>
    <w:p w:rsidR="00D7084D" w:rsidRPr="002C753F" w:rsidDel="00492E4F" w:rsidRDefault="00450098">
      <w:pPr>
        <w:pStyle w:val="berschrift1"/>
        <w:rPr>
          <w:del w:id="2612" w:author="Ulrike Hiltner" w:date="2018-03-02T16:12:00Z"/>
        </w:rPr>
        <w:pPrChange w:id="2613" w:author="Ulrike Hiltner" w:date="2018-03-12T12:37:00Z">
          <w:pPr/>
        </w:pPrChange>
      </w:pPr>
      <w:del w:id="2614" w:author="Ulrike Hiltner" w:date="2018-03-02T16:12:00Z">
        <w:r w:rsidRPr="00450098" w:rsidDel="00492E4F">
          <w:delText xml:space="preserve">Tab. A1.1.1: Functional relations used in this study with </w:delText>
        </w:r>
        <w:r w:rsidRPr="00450098" w:rsidDel="00492E4F">
          <w:rPr>
            <w:i/>
          </w:rPr>
          <w:delText>agb</w:delText>
        </w:r>
        <w:r w:rsidRPr="00450098" w:rsidDel="00492E4F">
          <w:delText xml:space="preserve">: aboveground biomass; </w:delText>
        </w:r>
        <w:r w:rsidRPr="00450098" w:rsidDel="00492E4F">
          <w:rPr>
            <w:i/>
          </w:rPr>
          <w:delText>cd</w:delText>
        </w:r>
        <w:r w:rsidRPr="00450098" w:rsidDel="00492E4F">
          <w:delText xml:space="preserve">: crown diameter; </w:delText>
        </w:r>
        <w:r w:rsidRPr="00450098" w:rsidDel="00492E4F">
          <w:rPr>
            <w:i/>
          </w:rPr>
          <w:delText>circ</w:delText>
        </w:r>
        <w:r w:rsidRPr="00450098" w:rsidDel="00492E4F">
          <w:delText xml:space="preserve">: stem circumference; </w:delText>
        </w:r>
        <w:r w:rsidRPr="00450098" w:rsidDel="00492E4F">
          <w:rPr>
            <w:i/>
          </w:rPr>
          <w:delText>cl</w:delText>
        </w:r>
        <w:r w:rsidRPr="00450098" w:rsidDel="00492E4F">
          <w:delText xml:space="preserve">: crown length; </w:delText>
        </w:r>
        <w:r w:rsidRPr="00450098" w:rsidDel="00492E4F">
          <w:rPr>
            <w:i/>
          </w:rPr>
          <w:delText>dbh</w:delText>
        </w:r>
        <w:r w:rsidRPr="00450098" w:rsidDel="00492E4F">
          <w:delText xml:space="preserve">: stem diameter at breast height; </w:delText>
        </w:r>
        <w:r w:rsidRPr="00450098" w:rsidDel="00492E4F">
          <w:rPr>
            <w:i/>
          </w:rPr>
          <w:delText>dinc</w:delText>
        </w:r>
        <w:r w:rsidRPr="00450098" w:rsidDel="00492E4F">
          <w:delText xml:space="preserve">: stem diameter increment; </w:delText>
        </w:r>
        <w:r w:rsidRPr="00450098" w:rsidDel="00492E4F">
          <w:rPr>
            <w:i/>
          </w:rPr>
          <w:delText>f</w:delText>
        </w:r>
        <w:r w:rsidRPr="00450098" w:rsidDel="00492E4F">
          <w:delText xml:space="preserve">: form factor; </w:delText>
        </w:r>
        <w:r w:rsidRPr="00450098" w:rsidDel="00492E4F">
          <w:rPr>
            <w:i/>
          </w:rPr>
          <w:delText>h</w:delText>
        </w:r>
        <w:r w:rsidRPr="00450098" w:rsidDel="00492E4F">
          <w:delText xml:space="preserve">: growth height; </w:delText>
        </w:r>
        <w:r w:rsidRPr="00450098" w:rsidDel="00492E4F">
          <w:rPr>
            <w:i/>
          </w:rPr>
          <w:delText>lai</w:delText>
        </w:r>
        <w:r w:rsidRPr="00450098" w:rsidDel="00492E4F">
          <w:delText xml:space="preserve">: leaf area index; </w:delText>
        </w:r>
        <w:r w:rsidRPr="00450098" w:rsidDel="00492E4F">
          <w:rPr>
            <w:i/>
          </w:rPr>
          <w:delText>m</w:delText>
        </w:r>
        <w:r w:rsidRPr="00450098" w:rsidDel="00492E4F">
          <w:delText xml:space="preserve">: stem based mortality rate; </w:delText>
        </w:r>
        <m:oMath>
          <m:r>
            <m:rPr>
              <m:sty m:val="bi"/>
            </m:rPr>
            <w:rPr>
              <w:rFonts w:ascii="Cambria Math" w:hAnsi="Cambria Math"/>
            </w:rPr>
            <m:t>ρ</m:t>
          </m:r>
        </m:oMath>
        <w:r w:rsidRPr="00450098" w:rsidDel="00492E4F">
          <w:delText xml:space="preserve">: wood density; </w:delText>
        </w:r>
        <w:r w:rsidRPr="00450098" w:rsidDel="00492E4F">
          <w:rPr>
            <w:i/>
          </w:rPr>
          <w:delText>tr</w:delText>
        </w:r>
        <w:r w:rsidRPr="00450098" w:rsidDel="00492E4F">
          <w:delText xml:space="preserve">: fraction of stem biomass to total aboveground biomass. </w:delText>
        </w:r>
        <w:r w:rsidRPr="002C753F" w:rsidDel="00492E4F">
          <w:delText>Further basic functions are listed in Fischer et al. (2016).</w:delText>
        </w:r>
      </w:del>
    </w:p>
    <w:tbl>
      <w:tblPr>
        <w:tblW w:w="0" w:type="auto"/>
        <w:tblLook w:val="07E0" w:firstRow="1" w:lastRow="1" w:firstColumn="1" w:lastColumn="1" w:noHBand="1" w:noVBand="1"/>
      </w:tblPr>
      <w:tblGrid>
        <w:gridCol w:w="3303"/>
        <w:gridCol w:w="6267"/>
        <w:tblGridChange w:id="2615">
          <w:tblGrid>
            <w:gridCol w:w="2055"/>
            <w:gridCol w:w="1248"/>
            <w:gridCol w:w="1727"/>
            <w:gridCol w:w="4540"/>
          </w:tblGrid>
        </w:tblGridChange>
      </w:tblGrid>
      <w:tr w:rsidR="00177113" w:rsidRPr="001E1122" w:rsidDel="00CB0D55" w:rsidTr="00B84CB7">
        <w:trPr>
          <w:del w:id="2616" w:author="Ulrike Hiltner" w:date="2018-03-12T12:35:00Z"/>
        </w:trPr>
        <w:tc>
          <w:tcPr>
            <w:tcW w:w="0" w:type="auto"/>
            <w:vAlign w:val="bottom"/>
          </w:tcPr>
          <w:p w:rsidR="00D7084D" w:rsidRPr="001063D4" w:rsidDel="00492E4F" w:rsidRDefault="00450098">
            <w:pPr>
              <w:pStyle w:val="berschrift1"/>
              <w:rPr>
                <w:del w:id="2617" w:author="Ulrike Hiltner" w:date="2018-03-02T16:12:00Z"/>
              </w:rPr>
              <w:pPrChange w:id="2618" w:author="Ulrike Hiltner" w:date="2018-03-12T12:37:00Z">
                <w:pPr>
                  <w:jc w:val="left"/>
                </w:pPr>
              </w:pPrChange>
            </w:pPr>
            <w:del w:id="2619" w:author="Ulrike Hiltner" w:date="2018-03-02T16:12:00Z">
              <w:r w:rsidRPr="003D10F0" w:rsidDel="00492E4F">
                <w:delText>geometric relation</w:delText>
              </w:r>
            </w:del>
          </w:p>
        </w:tc>
        <w:tc>
          <w:tcPr>
            <w:tcW w:w="0" w:type="auto"/>
            <w:vAlign w:val="bottom"/>
          </w:tcPr>
          <w:p w:rsidR="00D7084D" w:rsidRPr="00051C61" w:rsidDel="00492E4F" w:rsidRDefault="00450098">
            <w:pPr>
              <w:pStyle w:val="berschrift1"/>
              <w:rPr>
                <w:del w:id="2620" w:author="Ulrike Hiltner" w:date="2018-03-02T16:12:00Z"/>
              </w:rPr>
              <w:pPrChange w:id="2621" w:author="Ulrike Hiltner" w:date="2018-03-12T12:37:00Z">
                <w:pPr>
                  <w:jc w:val="left"/>
                </w:pPr>
              </w:pPrChange>
            </w:pPr>
            <w:del w:id="2622" w:author="Ulrike Hiltner" w:date="2018-03-02T16:12:00Z">
              <w:r w:rsidRPr="00F031AC" w:rsidDel="00492E4F">
                <w:delText>function</w:delText>
              </w:r>
            </w:del>
          </w:p>
        </w:tc>
      </w:tr>
      <w:tr w:rsidR="00D7084D" w:rsidRPr="001E1122" w:rsidDel="00492E4F" w:rsidTr="00B84CB7">
        <w:tblPrEx>
          <w:tblW w:w="0" w:type="auto"/>
          <w:tblLook w:val="07E0" w:firstRow="1" w:lastRow="1" w:firstColumn="1" w:lastColumn="1" w:noHBand="1" w:noVBand="1"/>
          <w:tblPrExChange w:id="2623" w:author="Ulrike Hiltner" w:date="2017-12-08T15:27:00Z">
            <w:tblPrEx>
              <w:tblW w:w="2708" w:type="pct"/>
              <w:tblLook w:val="07E0" w:firstRow="1" w:lastRow="1" w:firstColumn="1" w:lastColumn="1" w:noHBand="1" w:noVBand="1"/>
            </w:tblPrEx>
          </w:tblPrExChange>
        </w:tblPrEx>
        <w:trPr>
          <w:del w:id="2624" w:author="Ulrike Hiltner" w:date="2018-03-02T16:12:00Z"/>
          <w:trPrChange w:id="2625" w:author="Ulrike Hiltner" w:date="2017-12-08T15:27:00Z">
            <w:trPr>
              <w:gridAfter w:val="0"/>
            </w:trPr>
          </w:trPrChange>
        </w:trPr>
        <w:tc>
          <w:tcPr>
            <w:tcW w:w="0" w:type="auto"/>
            <w:tcPrChange w:id="2626" w:author="Ulrike Hiltner" w:date="2017-12-08T15:27:00Z">
              <w:tcPr>
                <w:tcW w:w="0" w:type="auto"/>
              </w:tcPr>
            </w:tcPrChange>
          </w:tcPr>
          <w:p w:rsidR="00D7084D" w:rsidRPr="002C753F" w:rsidDel="00492E4F" w:rsidRDefault="00450098">
            <w:pPr>
              <w:pStyle w:val="berschrift1"/>
              <w:rPr>
                <w:del w:id="2627" w:author="Ulrike Hiltner" w:date="2018-03-02T16:12:00Z"/>
              </w:rPr>
              <w:pPrChange w:id="2628" w:author="Ulrike Hiltner" w:date="2018-03-12T12:37:00Z">
                <w:pPr>
                  <w:jc w:val="left"/>
                </w:pPr>
              </w:pPrChange>
            </w:pPr>
            <w:del w:id="2629" w:author="Ulrike Hiltner" w:date="2018-03-02T16:12:00Z">
              <w:r w:rsidRPr="002C753F" w:rsidDel="00492E4F">
                <w:delText>stem circumference-dbh</w:delText>
              </w:r>
            </w:del>
          </w:p>
        </w:tc>
        <w:tc>
          <w:tcPr>
            <w:tcW w:w="0" w:type="auto"/>
            <w:tcPrChange w:id="2630" w:author="Ulrike Hiltner" w:date="2017-12-08T15:27:00Z">
              <w:tcPr>
                <w:tcW w:w="0" w:type="auto"/>
                <w:gridSpan w:val="2"/>
              </w:tcPr>
            </w:tcPrChange>
          </w:tcPr>
          <w:p w:rsidR="00D7084D" w:rsidRPr="002C753F" w:rsidDel="00492E4F" w:rsidRDefault="00450098">
            <w:pPr>
              <w:pStyle w:val="berschrift1"/>
              <w:rPr>
                <w:del w:id="2631" w:author="Ulrike Hiltner" w:date="2018-03-02T16:12:00Z"/>
              </w:rPr>
              <w:pPrChange w:id="2632" w:author="Ulrike Hiltner" w:date="2018-03-12T12:37:00Z">
                <w:pPr>
                  <w:jc w:val="left"/>
                </w:pPr>
              </w:pPrChange>
            </w:pPr>
            <m:oMathPara>
              <m:oMath>
                <m:r>
                  <w:del w:id="2633" w:author="Ulrike Hiltner" w:date="2018-03-02T16:12:00Z">
                    <m:rPr>
                      <m:sty m:val="bi"/>
                    </m:rPr>
                    <w:rPr>
                      <w:rFonts w:ascii="Cambria Math" w:hAnsi="Cambria Math"/>
                    </w:rPr>
                    <m:t>dbh</m:t>
                  </w:del>
                </m:r>
                <m:r>
                  <w:del w:id="2634" w:author="Ulrike Hiltner" w:date="2018-03-02T16:12:00Z">
                    <m:rPr>
                      <m:sty m:val="b"/>
                    </m:rPr>
                    <w:rPr>
                      <w:rFonts w:ascii="Cambria Math" w:hAnsi="Cambria Math"/>
                    </w:rPr>
                    <m:t>(</m:t>
                  </w:del>
                </m:r>
                <m:r>
                  <w:del w:id="2635" w:author="Ulrike Hiltner" w:date="2018-03-02T16:12:00Z">
                    <m:rPr>
                      <m:sty m:val="bi"/>
                    </m:rPr>
                    <w:rPr>
                      <w:rFonts w:ascii="Cambria Math" w:hAnsi="Cambria Math"/>
                    </w:rPr>
                    <m:t>circ</m:t>
                  </w:del>
                </m:r>
                <m:r>
                  <w:del w:id="2636" w:author="Ulrike Hiltner" w:date="2018-03-02T16:12:00Z">
                    <m:rPr>
                      <m:sty m:val="b"/>
                    </m:rPr>
                    <w:rPr>
                      <w:rFonts w:ascii="Cambria Math" w:hAnsi="Cambria Math"/>
                    </w:rPr>
                    <m:t>)=</m:t>
                  </w:del>
                </m:r>
                <m:r>
                  <w:del w:id="2637" w:author="Ulrike Hiltner" w:date="2018-03-02T16:12:00Z">
                    <m:rPr>
                      <m:sty m:val="bi"/>
                    </m:rPr>
                    <w:rPr>
                      <w:rFonts w:ascii="Cambria Math" w:hAnsi="Cambria Math"/>
                    </w:rPr>
                    <m:t>circ</m:t>
                  </w:del>
                </m:r>
                <m:r>
                  <w:del w:id="2638" w:author="Ulrike Hiltner" w:date="2018-03-02T16:12:00Z">
                    <m:rPr>
                      <m:sty m:val="b"/>
                    </m:rPr>
                    <w:rPr>
                      <w:rFonts w:ascii="Cambria Math" w:hAnsi="Cambria Math"/>
                    </w:rPr>
                    <m:t>/</m:t>
                  </w:del>
                </m:r>
                <m:r>
                  <w:del w:id="2639" w:author="Ulrike Hiltner" w:date="2018-03-02T16:12:00Z">
                    <m:rPr>
                      <m:sty m:val="bi"/>
                    </m:rPr>
                    <w:rPr>
                      <w:rFonts w:ascii="Cambria Math" w:hAnsi="Cambria Math"/>
                    </w:rPr>
                    <m:t>π</m:t>
                  </w:del>
                </m:r>
              </m:oMath>
            </m:oMathPara>
          </w:p>
        </w:tc>
      </w:tr>
      <w:tr w:rsidR="00D7084D" w:rsidRPr="001E1122" w:rsidDel="00492E4F" w:rsidTr="00B84CB7">
        <w:tblPrEx>
          <w:tblW w:w="0" w:type="auto"/>
          <w:tblLook w:val="07E0" w:firstRow="1" w:lastRow="1" w:firstColumn="1" w:lastColumn="1" w:noHBand="1" w:noVBand="1"/>
          <w:tblPrExChange w:id="2640" w:author="Ulrike Hiltner" w:date="2017-12-08T15:27:00Z">
            <w:tblPrEx>
              <w:tblW w:w="2708" w:type="pct"/>
              <w:tblLook w:val="07E0" w:firstRow="1" w:lastRow="1" w:firstColumn="1" w:lastColumn="1" w:noHBand="1" w:noVBand="1"/>
            </w:tblPrEx>
          </w:tblPrExChange>
        </w:tblPrEx>
        <w:trPr>
          <w:del w:id="2641" w:author="Ulrike Hiltner" w:date="2018-03-02T16:12:00Z"/>
          <w:trPrChange w:id="2642" w:author="Ulrike Hiltner" w:date="2017-12-08T15:27:00Z">
            <w:trPr>
              <w:gridAfter w:val="0"/>
            </w:trPr>
          </w:trPrChange>
        </w:trPr>
        <w:tc>
          <w:tcPr>
            <w:tcW w:w="0" w:type="auto"/>
            <w:tcPrChange w:id="2643" w:author="Ulrike Hiltner" w:date="2017-12-08T15:27:00Z">
              <w:tcPr>
                <w:tcW w:w="0" w:type="auto"/>
              </w:tcPr>
            </w:tcPrChange>
          </w:tcPr>
          <w:p w:rsidR="00D7084D" w:rsidRPr="001063D4" w:rsidDel="00492E4F" w:rsidRDefault="00450098">
            <w:pPr>
              <w:pStyle w:val="berschrift1"/>
              <w:rPr>
                <w:del w:id="2644" w:author="Ulrike Hiltner" w:date="2018-03-02T16:12:00Z"/>
              </w:rPr>
              <w:pPrChange w:id="2645" w:author="Ulrike Hiltner" w:date="2018-03-12T12:37:00Z">
                <w:pPr>
                  <w:jc w:val="left"/>
                </w:pPr>
              </w:pPrChange>
            </w:pPr>
            <w:del w:id="2646" w:author="Ulrike Hiltner" w:date="2018-03-02T16:12:00Z">
              <w:r w:rsidRPr="003D10F0" w:rsidDel="00492E4F">
                <w:delText>aboveground biomass-dbh</w:delText>
              </w:r>
            </w:del>
          </w:p>
        </w:tc>
        <w:tc>
          <w:tcPr>
            <w:tcW w:w="0" w:type="auto"/>
            <w:tcPrChange w:id="2647" w:author="Ulrike Hiltner" w:date="2017-12-08T15:27:00Z">
              <w:tcPr>
                <w:tcW w:w="0" w:type="auto"/>
                <w:gridSpan w:val="2"/>
              </w:tcPr>
            </w:tcPrChange>
          </w:tcPr>
          <w:p w:rsidR="00D7084D" w:rsidRPr="002C753F" w:rsidDel="00492E4F" w:rsidRDefault="00450098">
            <w:pPr>
              <w:pStyle w:val="berschrift1"/>
              <w:rPr>
                <w:del w:id="2648" w:author="Ulrike Hiltner" w:date="2018-03-02T16:12:00Z"/>
              </w:rPr>
              <w:pPrChange w:id="2649" w:author="Ulrike Hiltner" w:date="2018-03-12T12:37:00Z">
                <w:pPr>
                  <w:jc w:val="left"/>
                </w:pPr>
              </w:pPrChange>
            </w:pPr>
            <m:oMathPara>
              <m:oMath>
                <m:r>
                  <w:del w:id="2650" w:author="Ulrike Hiltner" w:date="2018-03-02T16:12:00Z">
                    <m:rPr>
                      <m:sty m:val="bi"/>
                    </m:rPr>
                    <w:rPr>
                      <w:rFonts w:ascii="Cambria Math" w:hAnsi="Cambria Math"/>
                    </w:rPr>
                    <m:t>agb</m:t>
                  </w:del>
                </m:r>
                <m:r>
                  <w:del w:id="2651" w:author="Ulrike Hiltner" w:date="2018-03-02T16:12:00Z">
                    <m:rPr>
                      <m:sty m:val="b"/>
                    </m:rPr>
                    <w:rPr>
                      <w:rFonts w:ascii="Cambria Math" w:hAnsi="Cambria Math"/>
                    </w:rPr>
                    <m:t>(</m:t>
                  </w:del>
                </m:r>
                <m:r>
                  <w:del w:id="2652" w:author="Ulrike Hiltner" w:date="2018-03-02T16:12:00Z">
                    <m:rPr>
                      <m:sty m:val="bi"/>
                    </m:rPr>
                    <w:rPr>
                      <w:rFonts w:ascii="Cambria Math" w:hAnsi="Cambria Math"/>
                    </w:rPr>
                    <m:t>db</m:t>
                  </w:del>
                </m:r>
                <m:r>
                  <w:del w:id="2653" w:author="Ulrike Hiltner" w:date="2018-03-02T16:12:00Z">
                    <m:rPr>
                      <m:sty m:val="bi"/>
                    </m:rPr>
                    <w:rPr>
                      <w:rFonts w:ascii="Cambria Math" w:hAnsi="Cambria Math"/>
                    </w:rPr>
                    <m:t>h</m:t>
                  </w:del>
                </m:r>
                <m:r>
                  <w:del w:id="2654" w:author="Ulrike Hiltner" w:date="2018-03-02T16:12:00Z">
                    <m:rPr>
                      <m:sty m:val="b"/>
                    </m:rPr>
                    <w:rPr>
                      <w:rFonts w:ascii="Cambria Math" w:hAnsi="Cambria Math"/>
                    </w:rPr>
                    <m:t>)=</m:t>
                  </w:del>
                </m:r>
                <m:r>
                  <w:del w:id="2655" w:author="Ulrike Hiltner" w:date="2018-03-02T16:12:00Z">
                    <m:rPr>
                      <m:sty m:val="bi"/>
                    </m:rPr>
                    <w:rPr>
                      <w:rFonts w:ascii="Cambria Math" w:hAnsi="Cambria Math"/>
                    </w:rPr>
                    <m:t>π</m:t>
                  </w:del>
                </m:r>
                <m:r>
                  <w:del w:id="2656" w:author="Ulrike Hiltner" w:date="2018-03-02T16:12:00Z">
                    <m:rPr>
                      <m:sty m:val="b"/>
                    </m:rPr>
                    <w:rPr>
                      <w:rFonts w:ascii="Cambria Math" w:hAnsi="Cambria Math"/>
                    </w:rPr>
                    <m:t>/4*</m:t>
                  </w:del>
                </m:r>
                <m:r>
                  <w:del w:id="2657" w:author="Ulrike Hiltner" w:date="2018-03-02T16:12:00Z">
                    <m:rPr>
                      <m:sty m:val="bi"/>
                    </m:rPr>
                    <w:rPr>
                      <w:rFonts w:ascii="Cambria Math" w:hAnsi="Cambria Math"/>
                    </w:rPr>
                    <m:t>ρ</m:t>
                  </w:del>
                </m:r>
                <m:r>
                  <w:del w:id="2658" w:author="Ulrike Hiltner" w:date="2018-03-02T16:12:00Z">
                    <m:rPr>
                      <m:sty m:val="b"/>
                    </m:rPr>
                    <w:rPr>
                      <w:rFonts w:ascii="Cambria Math" w:hAnsi="Cambria Math"/>
                    </w:rPr>
                    <m:t>/</m:t>
                  </w:del>
                </m:r>
                <m:r>
                  <w:del w:id="2659" w:author="Ulrike Hiltner" w:date="2018-03-02T16:12:00Z">
                    <m:rPr>
                      <m:sty m:val="bi"/>
                    </m:rPr>
                    <w:rPr>
                      <w:rFonts w:ascii="Cambria Math" w:hAnsi="Cambria Math"/>
                    </w:rPr>
                    <m:t>tr</m:t>
                  </w:del>
                </m:r>
                <m:r>
                  <w:del w:id="2660" w:author="Ulrike Hiltner" w:date="2018-03-02T16:12:00Z">
                    <m:rPr>
                      <m:sty m:val="b"/>
                    </m:rPr>
                    <w:rPr>
                      <w:rFonts w:ascii="Cambria Math" w:hAnsi="Cambria Math"/>
                    </w:rPr>
                    <m:t>*</m:t>
                  </w:del>
                </m:r>
                <m:r>
                  <w:del w:id="2661" w:author="Ulrike Hiltner" w:date="2018-03-02T16:12:00Z">
                    <m:rPr>
                      <m:sty m:val="bi"/>
                    </m:rPr>
                    <w:rPr>
                      <w:rFonts w:ascii="Cambria Math" w:hAnsi="Cambria Math"/>
                    </w:rPr>
                    <m:t>db</m:t>
                  </w:del>
                </m:r>
                <m:sSup>
                  <m:sSupPr>
                    <m:ctrlPr>
                      <w:del w:id="2662" w:author="Ulrike Hiltner" w:date="2018-03-02T16:12:00Z">
                        <w:rPr>
                          <w:rFonts w:ascii="Cambria Math" w:hAnsi="Cambria Math"/>
                        </w:rPr>
                      </w:del>
                    </m:ctrlPr>
                  </m:sSupPr>
                  <m:e>
                    <m:r>
                      <w:del w:id="2663" w:author="Ulrike Hiltner" w:date="2018-03-02T16:12:00Z">
                        <m:rPr>
                          <m:sty m:val="bi"/>
                        </m:rPr>
                        <w:rPr>
                          <w:rFonts w:ascii="Cambria Math" w:hAnsi="Cambria Math"/>
                        </w:rPr>
                        <m:t>h</m:t>
                      </w:del>
                    </m:r>
                  </m:e>
                  <m:sup>
                    <m:r>
                      <w:del w:id="2664" w:author="Ulrike Hiltner" w:date="2018-03-02T16:12:00Z">
                        <m:rPr>
                          <m:sty m:val="b"/>
                        </m:rPr>
                        <w:rPr>
                          <w:rFonts w:ascii="Cambria Math" w:hAnsi="Cambria Math"/>
                        </w:rPr>
                        <m:t>2</m:t>
                      </w:del>
                    </m:r>
                  </m:sup>
                </m:sSup>
                <m:r>
                  <w:del w:id="2665" w:author="Ulrike Hiltner" w:date="2018-03-02T16:12:00Z">
                    <m:rPr>
                      <m:sty m:val="b"/>
                    </m:rPr>
                    <w:rPr>
                      <w:rFonts w:ascii="Cambria Math" w:hAnsi="Cambria Math"/>
                    </w:rPr>
                    <m:t>*</m:t>
                  </w:del>
                </m:r>
                <m:r>
                  <w:del w:id="2666" w:author="Ulrike Hiltner" w:date="2018-03-02T16:12:00Z">
                    <m:rPr>
                      <m:sty m:val="bi"/>
                    </m:rPr>
                    <w:rPr>
                      <w:rFonts w:ascii="Cambria Math" w:hAnsi="Cambria Math"/>
                    </w:rPr>
                    <m:t>h</m:t>
                  </w:del>
                </m:r>
                <m:r>
                  <w:del w:id="2667" w:author="Ulrike Hiltner" w:date="2018-03-02T16:12:00Z">
                    <m:rPr>
                      <m:sty m:val="b"/>
                    </m:rPr>
                    <w:rPr>
                      <w:rFonts w:ascii="Cambria Math" w:hAnsi="Cambria Math"/>
                    </w:rPr>
                    <m:t>*</m:t>
                  </w:del>
                </m:r>
                <m:r>
                  <w:del w:id="2668" w:author="Ulrike Hiltner" w:date="2018-03-02T16:12:00Z">
                    <m:rPr>
                      <m:sty m:val="bi"/>
                    </m:rPr>
                    <w:rPr>
                      <w:rFonts w:ascii="Cambria Math" w:hAnsi="Cambria Math"/>
                    </w:rPr>
                    <m:t>f</m:t>
                  </w:del>
                </m:r>
              </m:oMath>
            </m:oMathPara>
          </w:p>
        </w:tc>
      </w:tr>
      <w:tr w:rsidR="00D7084D" w:rsidRPr="001E1122" w:rsidDel="00492E4F" w:rsidTr="00B84CB7">
        <w:tblPrEx>
          <w:tblW w:w="0" w:type="auto"/>
          <w:tblLook w:val="07E0" w:firstRow="1" w:lastRow="1" w:firstColumn="1" w:lastColumn="1" w:noHBand="1" w:noVBand="1"/>
          <w:tblPrExChange w:id="2669" w:author="Ulrike Hiltner" w:date="2017-12-08T15:27:00Z">
            <w:tblPrEx>
              <w:tblW w:w="2708" w:type="pct"/>
              <w:tblLook w:val="07E0" w:firstRow="1" w:lastRow="1" w:firstColumn="1" w:lastColumn="1" w:noHBand="1" w:noVBand="1"/>
            </w:tblPrEx>
          </w:tblPrExChange>
        </w:tblPrEx>
        <w:trPr>
          <w:del w:id="2670" w:author="Ulrike Hiltner" w:date="2018-03-02T16:12:00Z"/>
          <w:trPrChange w:id="2671" w:author="Ulrike Hiltner" w:date="2017-12-08T15:27:00Z">
            <w:trPr>
              <w:gridAfter w:val="0"/>
            </w:trPr>
          </w:trPrChange>
        </w:trPr>
        <w:tc>
          <w:tcPr>
            <w:tcW w:w="0" w:type="auto"/>
            <w:tcPrChange w:id="2672" w:author="Ulrike Hiltner" w:date="2017-12-08T15:27:00Z">
              <w:tcPr>
                <w:tcW w:w="0" w:type="auto"/>
              </w:tcPr>
            </w:tcPrChange>
          </w:tcPr>
          <w:p w:rsidR="00D7084D" w:rsidRPr="00F031AC" w:rsidDel="00492E4F" w:rsidRDefault="00450098">
            <w:pPr>
              <w:pStyle w:val="berschrift1"/>
              <w:rPr>
                <w:del w:id="2673" w:author="Ulrike Hiltner" w:date="2018-03-02T16:12:00Z"/>
              </w:rPr>
              <w:pPrChange w:id="2674" w:author="Ulrike Hiltner" w:date="2018-03-12T12:37:00Z">
                <w:pPr>
                  <w:jc w:val="left"/>
                </w:pPr>
              </w:pPrChange>
            </w:pPr>
            <w:del w:id="2675" w:author="Ulrike Hiltner" w:date="2018-03-02T16:12:00Z">
              <w:r w:rsidRPr="003D10F0" w:rsidDel="00492E4F">
                <w:delText>crown</w:delText>
              </w:r>
              <w:r w:rsidRPr="001063D4" w:rsidDel="00492E4F">
                <w:delText xml:space="preserve"> diameter-dbh</w:delText>
              </w:r>
            </w:del>
          </w:p>
        </w:tc>
        <w:tc>
          <w:tcPr>
            <w:tcW w:w="0" w:type="auto"/>
            <w:tcPrChange w:id="2676" w:author="Ulrike Hiltner" w:date="2017-12-08T15:27:00Z">
              <w:tcPr>
                <w:tcW w:w="0" w:type="auto"/>
                <w:gridSpan w:val="2"/>
              </w:tcPr>
            </w:tcPrChange>
          </w:tcPr>
          <w:p w:rsidR="00D7084D" w:rsidRPr="002C753F" w:rsidDel="00492E4F" w:rsidRDefault="00450098">
            <w:pPr>
              <w:pStyle w:val="berschrift1"/>
              <w:rPr>
                <w:del w:id="2677" w:author="Ulrike Hiltner" w:date="2018-03-02T16:12:00Z"/>
              </w:rPr>
              <w:pPrChange w:id="2678" w:author="Ulrike Hiltner" w:date="2018-03-12T12:37:00Z">
                <w:pPr>
                  <w:jc w:val="left"/>
                </w:pPr>
              </w:pPrChange>
            </w:pPr>
            <m:oMathPara>
              <m:oMath>
                <m:r>
                  <w:del w:id="2679" w:author="Ulrike Hiltner" w:date="2018-03-02T16:12:00Z">
                    <m:rPr>
                      <m:sty m:val="bi"/>
                    </m:rPr>
                    <w:rPr>
                      <w:rFonts w:ascii="Cambria Math" w:hAnsi="Cambria Math"/>
                    </w:rPr>
                    <m:t>cd</m:t>
                  </w:del>
                </m:r>
                <m:r>
                  <w:del w:id="2680" w:author="Ulrike Hiltner" w:date="2018-03-02T16:12:00Z">
                    <m:rPr>
                      <m:sty m:val="b"/>
                    </m:rPr>
                    <w:rPr>
                      <w:rFonts w:ascii="Cambria Math" w:hAnsi="Cambria Math"/>
                    </w:rPr>
                    <m:t>(</m:t>
                  </w:del>
                </m:r>
                <m:r>
                  <w:del w:id="2681" w:author="Ulrike Hiltner" w:date="2018-03-02T16:12:00Z">
                    <m:rPr>
                      <m:sty m:val="bi"/>
                    </m:rPr>
                    <w:rPr>
                      <w:rFonts w:ascii="Cambria Math" w:hAnsi="Cambria Math"/>
                    </w:rPr>
                    <m:t>dbh</m:t>
                  </w:del>
                </m:r>
                <m:r>
                  <w:del w:id="2682" w:author="Ulrike Hiltner" w:date="2018-03-02T16:12:00Z">
                    <m:rPr>
                      <m:sty m:val="b"/>
                    </m:rPr>
                    <w:rPr>
                      <w:rFonts w:ascii="Cambria Math" w:hAnsi="Cambria Math"/>
                    </w:rPr>
                    <m:t>)=</m:t>
                  </w:del>
                </m:r>
                <m:r>
                  <w:del w:id="2683" w:author="Ulrike Hiltner" w:date="2018-03-02T16:12:00Z">
                    <m:rPr>
                      <m:sty m:val="bi"/>
                    </m:rPr>
                    <w:rPr>
                      <w:rFonts w:ascii="Cambria Math" w:hAnsi="Cambria Math"/>
                    </w:rPr>
                    <m:t>c</m:t>
                  </w:del>
                </m:r>
                <m:sSub>
                  <m:sSubPr>
                    <m:ctrlPr>
                      <w:del w:id="2684" w:author="Ulrike Hiltner" w:date="2018-03-02T16:12:00Z">
                        <w:rPr>
                          <w:rFonts w:ascii="Cambria Math" w:hAnsi="Cambria Math"/>
                        </w:rPr>
                      </w:del>
                    </m:ctrlPr>
                  </m:sSubPr>
                  <m:e>
                    <m:r>
                      <w:del w:id="2685" w:author="Ulrike Hiltner" w:date="2018-03-02T16:12:00Z">
                        <m:rPr>
                          <m:sty m:val="bi"/>
                        </m:rPr>
                        <w:rPr>
                          <w:rFonts w:ascii="Cambria Math" w:hAnsi="Cambria Math"/>
                        </w:rPr>
                        <m:t>d</m:t>
                      </w:del>
                    </m:r>
                  </m:e>
                  <m:sub>
                    <m:r>
                      <w:del w:id="2686" w:author="Ulrike Hiltner" w:date="2018-03-02T16:12:00Z">
                        <m:rPr>
                          <m:sty m:val="b"/>
                        </m:rPr>
                        <w:rPr>
                          <w:rFonts w:ascii="Cambria Math" w:hAnsi="Cambria Math"/>
                        </w:rPr>
                        <m:t>0</m:t>
                      </w:del>
                    </m:r>
                  </m:sub>
                </m:sSub>
                <m:r>
                  <w:del w:id="2687" w:author="Ulrike Hiltner" w:date="2018-03-02T16:12:00Z">
                    <m:rPr>
                      <m:sty m:val="b"/>
                    </m:rPr>
                    <w:rPr>
                      <w:rFonts w:ascii="Cambria Math" w:hAnsi="Cambria Math"/>
                    </w:rPr>
                    <m:t>*</m:t>
                  </w:del>
                </m:r>
                <m:r>
                  <w:del w:id="2688" w:author="Ulrike Hiltner" w:date="2018-03-02T16:12:00Z">
                    <m:rPr>
                      <m:sty m:val="bi"/>
                    </m:rPr>
                    <w:rPr>
                      <w:rFonts w:ascii="Cambria Math" w:hAnsi="Cambria Math"/>
                    </w:rPr>
                    <m:t>db</m:t>
                  </w:del>
                </m:r>
                <m:sSup>
                  <m:sSupPr>
                    <m:ctrlPr>
                      <w:del w:id="2689" w:author="Ulrike Hiltner" w:date="2018-03-02T16:12:00Z">
                        <w:rPr>
                          <w:rFonts w:ascii="Cambria Math" w:hAnsi="Cambria Math"/>
                        </w:rPr>
                      </w:del>
                    </m:ctrlPr>
                  </m:sSupPr>
                  <m:e>
                    <m:r>
                      <w:del w:id="2690" w:author="Ulrike Hiltner" w:date="2018-03-02T16:12:00Z">
                        <m:rPr>
                          <m:sty m:val="bi"/>
                        </m:rPr>
                        <w:rPr>
                          <w:rFonts w:ascii="Cambria Math" w:hAnsi="Cambria Math"/>
                        </w:rPr>
                        <m:t>h</m:t>
                      </w:del>
                    </m:r>
                  </m:e>
                  <m:sup>
                    <m:r>
                      <w:del w:id="2691" w:author="Ulrike Hiltner" w:date="2018-03-02T16:12:00Z">
                        <m:rPr>
                          <m:sty m:val="bi"/>
                        </m:rPr>
                        <w:rPr>
                          <w:rFonts w:ascii="Cambria Math" w:hAnsi="Cambria Math"/>
                        </w:rPr>
                        <m:t>c</m:t>
                      </w:del>
                    </m:r>
                    <m:sSub>
                      <m:sSubPr>
                        <m:ctrlPr>
                          <w:del w:id="2692" w:author="Ulrike Hiltner" w:date="2018-03-02T16:12:00Z">
                            <w:rPr>
                              <w:rFonts w:ascii="Cambria Math" w:hAnsi="Cambria Math"/>
                            </w:rPr>
                          </w:del>
                        </m:ctrlPr>
                      </m:sSubPr>
                      <m:e>
                        <m:r>
                          <w:del w:id="2693" w:author="Ulrike Hiltner" w:date="2018-03-02T16:12:00Z">
                            <m:rPr>
                              <m:sty m:val="bi"/>
                            </m:rPr>
                            <w:rPr>
                              <w:rFonts w:ascii="Cambria Math" w:hAnsi="Cambria Math"/>
                            </w:rPr>
                            <m:t>d</m:t>
                          </w:del>
                        </m:r>
                      </m:e>
                      <m:sub>
                        <m:r>
                          <w:del w:id="2694" w:author="Ulrike Hiltner" w:date="2018-03-02T16:12:00Z">
                            <m:rPr>
                              <m:sty m:val="b"/>
                            </m:rPr>
                            <w:rPr>
                              <w:rFonts w:ascii="Cambria Math" w:hAnsi="Cambria Math"/>
                            </w:rPr>
                            <m:t>1</m:t>
                          </w:del>
                        </m:r>
                      </m:sub>
                    </m:sSub>
                  </m:sup>
                </m:sSup>
              </m:oMath>
            </m:oMathPara>
          </w:p>
        </w:tc>
      </w:tr>
      <w:tr w:rsidR="00D7084D" w:rsidRPr="001E1122" w:rsidDel="00492E4F" w:rsidTr="00B84CB7">
        <w:tblPrEx>
          <w:tblW w:w="0" w:type="auto"/>
          <w:tblLook w:val="07E0" w:firstRow="1" w:lastRow="1" w:firstColumn="1" w:lastColumn="1" w:noHBand="1" w:noVBand="1"/>
          <w:tblPrExChange w:id="2695" w:author="Ulrike Hiltner" w:date="2017-12-08T15:27:00Z">
            <w:tblPrEx>
              <w:tblW w:w="2708" w:type="pct"/>
              <w:tblLook w:val="07E0" w:firstRow="1" w:lastRow="1" w:firstColumn="1" w:lastColumn="1" w:noHBand="1" w:noVBand="1"/>
            </w:tblPrEx>
          </w:tblPrExChange>
        </w:tblPrEx>
        <w:trPr>
          <w:del w:id="2696" w:author="Ulrike Hiltner" w:date="2018-03-02T16:12:00Z"/>
          <w:trPrChange w:id="2697" w:author="Ulrike Hiltner" w:date="2017-12-08T15:27:00Z">
            <w:trPr>
              <w:gridAfter w:val="0"/>
            </w:trPr>
          </w:trPrChange>
        </w:trPr>
        <w:tc>
          <w:tcPr>
            <w:tcW w:w="0" w:type="auto"/>
            <w:tcPrChange w:id="2698" w:author="Ulrike Hiltner" w:date="2017-12-08T15:27:00Z">
              <w:tcPr>
                <w:tcW w:w="0" w:type="auto"/>
              </w:tcPr>
            </w:tcPrChange>
          </w:tcPr>
          <w:p w:rsidR="00D7084D" w:rsidRPr="001063D4" w:rsidDel="00492E4F" w:rsidRDefault="00450098">
            <w:pPr>
              <w:pStyle w:val="berschrift1"/>
              <w:rPr>
                <w:del w:id="2699" w:author="Ulrike Hiltner" w:date="2018-03-02T16:12:00Z"/>
              </w:rPr>
              <w:pPrChange w:id="2700" w:author="Ulrike Hiltner" w:date="2018-03-12T12:37:00Z">
                <w:pPr>
                  <w:jc w:val="left"/>
                </w:pPr>
              </w:pPrChange>
            </w:pPr>
            <w:del w:id="2701" w:author="Ulrike Hiltner" w:date="2018-03-02T16:12:00Z">
              <w:r w:rsidRPr="003D10F0" w:rsidDel="00492E4F">
                <w:delText>crown length-height</w:delText>
              </w:r>
            </w:del>
          </w:p>
        </w:tc>
        <w:tc>
          <w:tcPr>
            <w:tcW w:w="0" w:type="auto"/>
            <w:tcPrChange w:id="2702" w:author="Ulrike Hiltner" w:date="2017-12-08T15:27:00Z">
              <w:tcPr>
                <w:tcW w:w="0" w:type="auto"/>
                <w:gridSpan w:val="2"/>
              </w:tcPr>
            </w:tcPrChange>
          </w:tcPr>
          <w:p w:rsidR="00D7084D" w:rsidRPr="002C753F" w:rsidDel="00492E4F" w:rsidRDefault="00450098">
            <w:pPr>
              <w:pStyle w:val="berschrift1"/>
              <w:rPr>
                <w:del w:id="2703" w:author="Ulrike Hiltner" w:date="2018-03-02T16:12:00Z"/>
              </w:rPr>
              <w:pPrChange w:id="2704" w:author="Ulrike Hiltner" w:date="2018-03-12T12:37:00Z">
                <w:pPr>
                  <w:jc w:val="left"/>
                </w:pPr>
              </w:pPrChange>
            </w:pPr>
            <m:oMathPara>
              <m:oMath>
                <m:r>
                  <w:del w:id="2705" w:author="Ulrike Hiltner" w:date="2018-03-02T16:12:00Z">
                    <m:rPr>
                      <m:sty m:val="bi"/>
                    </m:rPr>
                    <w:rPr>
                      <w:rFonts w:ascii="Cambria Math" w:hAnsi="Cambria Math"/>
                    </w:rPr>
                    <m:t>cl</m:t>
                  </w:del>
                </m:r>
                <m:r>
                  <w:del w:id="2706" w:author="Ulrike Hiltner" w:date="2018-03-02T16:12:00Z">
                    <m:rPr>
                      <m:sty m:val="b"/>
                    </m:rPr>
                    <w:rPr>
                      <w:rFonts w:ascii="Cambria Math" w:hAnsi="Cambria Math"/>
                    </w:rPr>
                    <m:t>(</m:t>
                  </w:del>
                </m:r>
                <m:r>
                  <w:del w:id="2707" w:author="Ulrike Hiltner" w:date="2018-03-02T16:12:00Z">
                    <m:rPr>
                      <m:sty m:val="bi"/>
                    </m:rPr>
                    <w:rPr>
                      <w:rFonts w:ascii="Cambria Math" w:hAnsi="Cambria Math"/>
                    </w:rPr>
                    <m:t>h</m:t>
                  </w:del>
                </m:r>
                <m:r>
                  <w:del w:id="2708" w:author="Ulrike Hiltner" w:date="2018-03-02T16:12:00Z">
                    <m:rPr>
                      <m:sty m:val="b"/>
                    </m:rPr>
                    <w:rPr>
                      <w:rFonts w:ascii="Cambria Math" w:hAnsi="Cambria Math"/>
                    </w:rPr>
                    <m:t>)=</m:t>
                  </w:del>
                </m:r>
                <m:r>
                  <w:del w:id="2709" w:author="Ulrike Hiltner" w:date="2018-03-02T16:12:00Z">
                    <m:rPr>
                      <m:sty m:val="bi"/>
                    </m:rPr>
                    <w:rPr>
                      <w:rFonts w:ascii="Cambria Math" w:hAnsi="Cambria Math"/>
                    </w:rPr>
                    <m:t>c</m:t>
                  </w:del>
                </m:r>
                <m:sSub>
                  <m:sSubPr>
                    <m:ctrlPr>
                      <w:del w:id="2710" w:author="Ulrike Hiltner" w:date="2018-03-02T16:12:00Z">
                        <w:rPr>
                          <w:rFonts w:ascii="Cambria Math" w:hAnsi="Cambria Math"/>
                        </w:rPr>
                      </w:del>
                    </m:ctrlPr>
                  </m:sSubPr>
                  <m:e>
                    <m:r>
                      <w:del w:id="2711" w:author="Ulrike Hiltner" w:date="2018-03-02T16:12:00Z">
                        <m:rPr>
                          <m:sty m:val="bi"/>
                        </m:rPr>
                        <w:rPr>
                          <w:rFonts w:ascii="Cambria Math" w:hAnsi="Cambria Math"/>
                        </w:rPr>
                        <m:t>l</m:t>
                      </w:del>
                    </m:r>
                  </m:e>
                  <m:sub>
                    <m:r>
                      <w:del w:id="2712" w:author="Ulrike Hiltner" w:date="2018-03-02T16:12:00Z">
                        <m:rPr>
                          <m:sty m:val="b"/>
                        </m:rPr>
                        <w:rPr>
                          <w:rFonts w:ascii="Cambria Math" w:hAnsi="Cambria Math"/>
                        </w:rPr>
                        <m:t>0</m:t>
                      </w:del>
                    </m:r>
                  </m:sub>
                </m:sSub>
                <m:r>
                  <w:del w:id="2713" w:author="Ulrike Hiltner" w:date="2018-03-02T16:12:00Z">
                    <m:rPr>
                      <m:sty m:val="b"/>
                    </m:rPr>
                    <w:rPr>
                      <w:rFonts w:ascii="Cambria Math" w:hAnsi="Cambria Math"/>
                    </w:rPr>
                    <m:t>*</m:t>
                  </w:del>
                </m:r>
                <m:r>
                  <w:del w:id="2714" w:author="Ulrike Hiltner" w:date="2018-03-02T16:12:00Z">
                    <m:rPr>
                      <m:sty m:val="bi"/>
                    </m:rPr>
                    <w:rPr>
                      <w:rFonts w:ascii="Cambria Math" w:hAnsi="Cambria Math"/>
                    </w:rPr>
                    <m:t>h</m:t>
                  </w:del>
                </m:r>
              </m:oMath>
            </m:oMathPara>
          </w:p>
        </w:tc>
      </w:tr>
      <w:tr w:rsidR="00D7084D" w:rsidRPr="001E1122" w:rsidDel="00492E4F" w:rsidTr="00B84CB7">
        <w:tblPrEx>
          <w:tblW w:w="0" w:type="auto"/>
          <w:tblLook w:val="07E0" w:firstRow="1" w:lastRow="1" w:firstColumn="1" w:lastColumn="1" w:noHBand="1" w:noVBand="1"/>
          <w:tblPrExChange w:id="2715" w:author="Ulrike Hiltner" w:date="2017-12-08T15:27:00Z">
            <w:tblPrEx>
              <w:tblW w:w="2708" w:type="pct"/>
              <w:tblLook w:val="07E0" w:firstRow="1" w:lastRow="1" w:firstColumn="1" w:lastColumn="1" w:noHBand="1" w:noVBand="1"/>
            </w:tblPrEx>
          </w:tblPrExChange>
        </w:tblPrEx>
        <w:trPr>
          <w:del w:id="2716" w:author="Ulrike Hiltner" w:date="2018-03-02T16:12:00Z"/>
          <w:trPrChange w:id="2717" w:author="Ulrike Hiltner" w:date="2017-12-08T15:27:00Z">
            <w:trPr>
              <w:gridAfter w:val="0"/>
            </w:trPr>
          </w:trPrChange>
        </w:trPr>
        <w:tc>
          <w:tcPr>
            <w:tcW w:w="0" w:type="auto"/>
            <w:tcPrChange w:id="2718" w:author="Ulrike Hiltner" w:date="2017-12-08T15:27:00Z">
              <w:tcPr>
                <w:tcW w:w="0" w:type="auto"/>
              </w:tcPr>
            </w:tcPrChange>
          </w:tcPr>
          <w:p w:rsidR="00D7084D" w:rsidRPr="001063D4" w:rsidDel="00492E4F" w:rsidRDefault="00450098">
            <w:pPr>
              <w:pStyle w:val="berschrift1"/>
              <w:rPr>
                <w:del w:id="2719" w:author="Ulrike Hiltner" w:date="2018-03-02T16:12:00Z"/>
              </w:rPr>
              <w:pPrChange w:id="2720" w:author="Ulrike Hiltner" w:date="2018-03-12T12:37:00Z">
                <w:pPr>
                  <w:jc w:val="left"/>
                </w:pPr>
              </w:pPrChange>
            </w:pPr>
            <w:del w:id="2721" w:author="Ulrike Hiltner" w:date="2018-03-02T16:12:00Z">
              <w:r w:rsidRPr="003D10F0" w:rsidDel="00492E4F">
                <w:delText>stem diameter increment-dbh</w:delText>
              </w:r>
            </w:del>
          </w:p>
        </w:tc>
        <w:tc>
          <w:tcPr>
            <w:tcW w:w="0" w:type="auto"/>
            <w:tcPrChange w:id="2722" w:author="Ulrike Hiltner" w:date="2017-12-08T15:27:00Z">
              <w:tcPr>
                <w:tcW w:w="0" w:type="auto"/>
                <w:gridSpan w:val="2"/>
              </w:tcPr>
            </w:tcPrChange>
          </w:tcPr>
          <w:p w:rsidR="00D7084D" w:rsidRPr="002C753F" w:rsidDel="00492E4F" w:rsidRDefault="00450098">
            <w:pPr>
              <w:pStyle w:val="berschrift1"/>
              <w:rPr>
                <w:del w:id="2723" w:author="Ulrike Hiltner" w:date="2018-03-02T16:12:00Z"/>
              </w:rPr>
              <w:pPrChange w:id="2724" w:author="Ulrike Hiltner" w:date="2018-03-12T12:37:00Z">
                <w:pPr>
                  <w:jc w:val="left"/>
                </w:pPr>
              </w:pPrChange>
            </w:pPr>
            <m:oMathPara>
              <m:oMath>
                <m:r>
                  <w:del w:id="2725" w:author="Ulrike Hiltner" w:date="2018-03-02T16:12:00Z">
                    <m:rPr>
                      <m:sty m:val="bi"/>
                    </m:rPr>
                    <w:rPr>
                      <w:rFonts w:ascii="Cambria Math" w:hAnsi="Cambria Math"/>
                    </w:rPr>
                    <m:t>dinc</m:t>
                  </w:del>
                </m:r>
                <m:r>
                  <w:del w:id="2726" w:author="Ulrike Hiltner" w:date="2018-03-02T16:12:00Z">
                    <m:rPr>
                      <m:sty m:val="b"/>
                    </m:rPr>
                    <w:rPr>
                      <w:rFonts w:ascii="Cambria Math" w:hAnsi="Cambria Math"/>
                    </w:rPr>
                    <m:t>(</m:t>
                  </w:del>
                </m:r>
                <m:r>
                  <w:del w:id="2727" w:author="Ulrike Hiltner" w:date="2018-03-02T16:12:00Z">
                    <m:rPr>
                      <m:sty m:val="bi"/>
                    </m:rPr>
                    <w:rPr>
                      <w:rFonts w:ascii="Cambria Math" w:hAnsi="Cambria Math"/>
                    </w:rPr>
                    <m:t>dbh</m:t>
                  </w:del>
                </m:r>
                <m:r>
                  <w:del w:id="2728" w:author="Ulrike Hiltner" w:date="2018-03-02T16:12:00Z">
                    <m:rPr>
                      <m:sty m:val="b"/>
                    </m:rPr>
                    <w:rPr>
                      <w:rFonts w:ascii="Cambria Math" w:hAnsi="Cambria Math"/>
                    </w:rPr>
                    <m:t>)=</m:t>
                  </w:del>
                </m:r>
                <m:sSub>
                  <m:sSubPr>
                    <m:ctrlPr>
                      <w:del w:id="2729" w:author="Ulrike Hiltner" w:date="2018-03-02T16:12:00Z">
                        <w:rPr>
                          <w:rFonts w:ascii="Cambria Math" w:hAnsi="Cambria Math"/>
                        </w:rPr>
                      </w:del>
                    </m:ctrlPr>
                  </m:sSubPr>
                  <m:e>
                    <m:r>
                      <w:del w:id="2730" w:author="Ulrike Hiltner" w:date="2018-03-02T16:12:00Z">
                        <m:rPr>
                          <m:sty m:val="bi"/>
                        </m:rPr>
                        <w:rPr>
                          <w:rFonts w:ascii="Cambria Math" w:hAnsi="Cambria Math"/>
                        </w:rPr>
                        <m:t>a</m:t>
                      </w:del>
                    </m:r>
                  </m:e>
                  <m:sub>
                    <m:r>
                      <w:del w:id="2731" w:author="Ulrike Hiltner" w:date="2018-03-02T16:12:00Z">
                        <m:rPr>
                          <m:sty m:val="b"/>
                        </m:rPr>
                        <w:rPr>
                          <w:rFonts w:ascii="Cambria Math" w:hAnsi="Cambria Math"/>
                        </w:rPr>
                        <m:t>0</m:t>
                      </w:del>
                    </m:r>
                  </m:sub>
                </m:sSub>
                <m:r>
                  <w:del w:id="2732" w:author="Ulrike Hiltner" w:date="2018-03-02T16:12:00Z">
                    <m:rPr>
                      <m:sty m:val="b"/>
                    </m:rPr>
                    <w:rPr>
                      <w:rFonts w:ascii="Cambria Math" w:hAnsi="Cambria Math"/>
                    </w:rPr>
                    <m:t>*</m:t>
                  </w:del>
                </m:r>
                <m:r>
                  <w:del w:id="2733" w:author="Ulrike Hiltner" w:date="2018-03-02T16:12:00Z">
                    <m:rPr>
                      <m:sty m:val="bi"/>
                    </m:rPr>
                    <w:rPr>
                      <w:rFonts w:ascii="Cambria Math" w:hAnsi="Cambria Math"/>
                    </w:rPr>
                    <m:t>dbh</m:t>
                  </w:del>
                </m:r>
                <m:r>
                  <w:del w:id="2734" w:author="Ulrike Hiltner" w:date="2018-03-02T16:12:00Z">
                    <m:rPr>
                      <m:sty m:val="b"/>
                    </m:rPr>
                    <w:rPr>
                      <w:rFonts w:ascii="Cambria Math" w:hAnsi="Cambria Math"/>
                    </w:rPr>
                    <m:t>*(1-</m:t>
                  </w:del>
                </m:r>
                <m:r>
                  <w:del w:id="2735" w:author="Ulrike Hiltner" w:date="2018-03-02T16:12:00Z">
                    <m:rPr>
                      <m:sty m:val="bi"/>
                    </m:rPr>
                    <w:rPr>
                      <w:rFonts w:ascii="Cambria Math" w:hAnsi="Cambria Math"/>
                    </w:rPr>
                    <m:t>dbh</m:t>
                  </w:del>
                </m:r>
                <m:r>
                  <w:del w:id="2736" w:author="Ulrike Hiltner" w:date="2018-03-02T16:12:00Z">
                    <m:rPr>
                      <m:sty m:val="b"/>
                    </m:rPr>
                    <w:rPr>
                      <w:rFonts w:ascii="Cambria Math" w:hAnsi="Cambria Math"/>
                    </w:rPr>
                    <m:t>/</m:t>
                  </w:del>
                </m:r>
                <m:r>
                  <w:del w:id="2737" w:author="Ulrike Hiltner" w:date="2018-03-02T16:12:00Z">
                    <m:rPr>
                      <m:sty m:val="bi"/>
                    </m:rPr>
                    <w:rPr>
                      <w:rFonts w:ascii="Cambria Math" w:hAnsi="Cambria Math"/>
                    </w:rPr>
                    <m:t>db</m:t>
                  </w:del>
                </m:r>
                <m:sSub>
                  <m:sSubPr>
                    <m:ctrlPr>
                      <w:del w:id="2738" w:author="Ulrike Hiltner" w:date="2018-03-02T16:12:00Z">
                        <w:rPr>
                          <w:rFonts w:ascii="Cambria Math" w:hAnsi="Cambria Math"/>
                        </w:rPr>
                      </w:del>
                    </m:ctrlPr>
                  </m:sSubPr>
                  <m:e>
                    <m:r>
                      <w:del w:id="2739" w:author="Ulrike Hiltner" w:date="2018-03-02T16:12:00Z">
                        <m:rPr>
                          <m:sty m:val="bi"/>
                        </m:rPr>
                        <w:rPr>
                          <w:rFonts w:ascii="Cambria Math" w:hAnsi="Cambria Math"/>
                        </w:rPr>
                        <m:t>h</m:t>
                      </w:del>
                    </m:r>
                  </m:e>
                  <m:sub>
                    <m:r>
                      <w:del w:id="2740" w:author="Ulrike Hiltner" w:date="2018-03-02T16:12:00Z">
                        <m:rPr>
                          <m:sty m:val="bi"/>
                        </m:rPr>
                        <w:rPr>
                          <w:rFonts w:ascii="Cambria Math" w:hAnsi="Cambria Math"/>
                        </w:rPr>
                        <m:t>max</m:t>
                      </w:del>
                    </m:r>
                  </m:sub>
                </m:sSub>
                <m:r>
                  <w:del w:id="2741" w:author="Ulrike Hiltner" w:date="2018-03-02T16:12:00Z">
                    <m:rPr>
                      <m:sty m:val="b"/>
                    </m:rPr>
                    <w:rPr>
                      <w:rFonts w:ascii="Cambria Math" w:hAnsi="Cambria Math"/>
                    </w:rPr>
                    <m:t>)*</m:t>
                  </w:del>
                </m:r>
                <m:r>
                  <w:del w:id="2742" w:author="Ulrike Hiltner" w:date="2018-03-02T16:12:00Z">
                    <m:rPr>
                      <m:sty m:val="bi"/>
                    </m:rPr>
                    <w:rPr>
                      <w:rFonts w:ascii="Cambria Math" w:hAnsi="Cambria Math"/>
                    </w:rPr>
                    <m:t>exp</m:t>
                  </w:del>
                </m:r>
                <m:r>
                  <w:del w:id="2743" w:author="Ulrike Hiltner" w:date="2018-03-02T16:12:00Z">
                    <m:rPr>
                      <m:sty m:val="b"/>
                    </m:rPr>
                    <w:rPr>
                      <w:rFonts w:ascii="Cambria Math" w:hAnsi="Cambria Math"/>
                    </w:rPr>
                    <m:t>(-</m:t>
                  </w:del>
                </m:r>
                <m:sSub>
                  <m:sSubPr>
                    <m:ctrlPr>
                      <w:del w:id="2744" w:author="Ulrike Hiltner" w:date="2018-03-02T16:12:00Z">
                        <w:rPr>
                          <w:rFonts w:ascii="Cambria Math" w:hAnsi="Cambria Math"/>
                        </w:rPr>
                      </w:del>
                    </m:ctrlPr>
                  </m:sSubPr>
                  <m:e>
                    <m:r>
                      <w:del w:id="2745" w:author="Ulrike Hiltner" w:date="2018-03-02T16:12:00Z">
                        <m:rPr>
                          <m:sty m:val="bi"/>
                        </m:rPr>
                        <w:rPr>
                          <w:rFonts w:ascii="Cambria Math" w:hAnsi="Cambria Math"/>
                        </w:rPr>
                        <m:t>a</m:t>
                      </w:del>
                    </m:r>
                  </m:e>
                  <m:sub>
                    <m:r>
                      <w:del w:id="2746" w:author="Ulrike Hiltner" w:date="2018-03-02T16:12:00Z">
                        <m:rPr>
                          <m:sty m:val="b"/>
                        </m:rPr>
                        <w:rPr>
                          <w:rFonts w:ascii="Cambria Math" w:hAnsi="Cambria Math"/>
                        </w:rPr>
                        <m:t>1</m:t>
                      </w:del>
                    </m:r>
                  </m:sub>
                </m:sSub>
                <m:r>
                  <w:del w:id="2747" w:author="Ulrike Hiltner" w:date="2018-03-02T16:12:00Z">
                    <m:rPr>
                      <m:sty m:val="b"/>
                    </m:rPr>
                    <w:rPr>
                      <w:rFonts w:ascii="Cambria Math" w:hAnsi="Cambria Math"/>
                    </w:rPr>
                    <m:t>*</m:t>
                  </w:del>
                </m:r>
                <m:r>
                  <w:del w:id="2748" w:author="Ulrike Hiltner" w:date="2018-03-02T16:12:00Z">
                    <m:rPr>
                      <m:sty m:val="bi"/>
                    </m:rPr>
                    <w:rPr>
                      <w:rFonts w:ascii="Cambria Math" w:hAnsi="Cambria Math"/>
                    </w:rPr>
                    <m:t>dbh</m:t>
                  </w:del>
                </m:r>
                <m:r>
                  <w:del w:id="2749" w:author="Ulrike Hiltner" w:date="2018-03-02T16:12:00Z">
                    <m:rPr>
                      <m:sty m:val="b"/>
                    </m:rPr>
                    <w:rPr>
                      <w:rFonts w:ascii="Cambria Math" w:hAnsi="Cambria Math"/>
                    </w:rPr>
                    <m:t>)</m:t>
                  </w:del>
                </m:r>
              </m:oMath>
            </m:oMathPara>
          </w:p>
        </w:tc>
      </w:tr>
      <w:tr w:rsidR="00D7084D" w:rsidRPr="001E1122" w:rsidDel="00492E4F" w:rsidTr="00B84CB7">
        <w:tblPrEx>
          <w:tblW w:w="0" w:type="auto"/>
          <w:tblLook w:val="07E0" w:firstRow="1" w:lastRow="1" w:firstColumn="1" w:lastColumn="1" w:noHBand="1" w:noVBand="1"/>
          <w:tblPrExChange w:id="2750" w:author="Ulrike Hiltner" w:date="2017-12-08T15:27:00Z">
            <w:tblPrEx>
              <w:tblW w:w="2708" w:type="pct"/>
              <w:tblLook w:val="07E0" w:firstRow="1" w:lastRow="1" w:firstColumn="1" w:lastColumn="1" w:noHBand="1" w:noVBand="1"/>
            </w:tblPrEx>
          </w:tblPrExChange>
        </w:tblPrEx>
        <w:trPr>
          <w:del w:id="2751" w:author="Ulrike Hiltner" w:date="2018-03-02T16:12:00Z"/>
          <w:trPrChange w:id="2752" w:author="Ulrike Hiltner" w:date="2017-12-08T15:27:00Z">
            <w:trPr>
              <w:gridAfter w:val="0"/>
            </w:trPr>
          </w:trPrChange>
        </w:trPr>
        <w:tc>
          <w:tcPr>
            <w:tcW w:w="0" w:type="auto"/>
            <w:tcPrChange w:id="2753" w:author="Ulrike Hiltner" w:date="2017-12-08T15:27:00Z">
              <w:tcPr>
                <w:tcW w:w="0" w:type="auto"/>
              </w:tcPr>
            </w:tcPrChange>
          </w:tcPr>
          <w:p w:rsidR="00D7084D" w:rsidRPr="001063D4" w:rsidDel="00492E4F" w:rsidRDefault="00450098">
            <w:pPr>
              <w:pStyle w:val="berschrift1"/>
              <w:rPr>
                <w:del w:id="2754" w:author="Ulrike Hiltner" w:date="2018-03-02T16:12:00Z"/>
              </w:rPr>
              <w:pPrChange w:id="2755" w:author="Ulrike Hiltner" w:date="2018-03-12T12:37:00Z">
                <w:pPr>
                  <w:jc w:val="left"/>
                </w:pPr>
              </w:pPrChange>
            </w:pPr>
            <w:del w:id="2756" w:author="Ulrike Hiltner" w:date="2018-03-02T16:12:00Z">
              <w:r w:rsidRPr="003D10F0" w:rsidDel="00492E4F">
                <w:delText>form factor-dbh</w:delText>
              </w:r>
            </w:del>
          </w:p>
        </w:tc>
        <w:tc>
          <w:tcPr>
            <w:tcW w:w="0" w:type="auto"/>
            <w:tcPrChange w:id="2757" w:author="Ulrike Hiltner" w:date="2017-12-08T15:27:00Z">
              <w:tcPr>
                <w:tcW w:w="0" w:type="auto"/>
                <w:gridSpan w:val="2"/>
              </w:tcPr>
            </w:tcPrChange>
          </w:tcPr>
          <w:p w:rsidR="00D7084D" w:rsidRPr="002C753F" w:rsidDel="00492E4F" w:rsidRDefault="00450098">
            <w:pPr>
              <w:pStyle w:val="berschrift1"/>
              <w:rPr>
                <w:del w:id="2758" w:author="Ulrike Hiltner" w:date="2018-03-02T16:12:00Z"/>
              </w:rPr>
              <w:pPrChange w:id="2759" w:author="Ulrike Hiltner" w:date="2018-03-12T12:37:00Z">
                <w:pPr>
                  <w:jc w:val="left"/>
                </w:pPr>
              </w:pPrChange>
            </w:pPr>
            <m:oMathPara>
              <m:oMath>
                <m:r>
                  <w:del w:id="2760" w:author="Ulrike Hiltner" w:date="2018-03-02T16:12:00Z">
                    <m:rPr>
                      <m:sty m:val="bi"/>
                    </m:rPr>
                    <w:rPr>
                      <w:rFonts w:ascii="Cambria Math" w:hAnsi="Cambria Math"/>
                    </w:rPr>
                    <m:t>f</m:t>
                  </w:del>
                </m:r>
                <m:r>
                  <w:del w:id="2761" w:author="Ulrike Hiltner" w:date="2018-03-02T16:12:00Z">
                    <m:rPr>
                      <m:sty m:val="b"/>
                    </m:rPr>
                    <w:rPr>
                      <w:rFonts w:ascii="Cambria Math" w:hAnsi="Cambria Math"/>
                    </w:rPr>
                    <m:t>(</m:t>
                  </w:del>
                </m:r>
                <m:r>
                  <w:del w:id="2762" w:author="Ulrike Hiltner" w:date="2018-03-02T16:12:00Z">
                    <m:rPr>
                      <m:sty m:val="bi"/>
                    </m:rPr>
                    <w:rPr>
                      <w:rFonts w:ascii="Cambria Math" w:hAnsi="Cambria Math"/>
                    </w:rPr>
                    <m:t>dbh</m:t>
                  </w:del>
                </m:r>
                <m:r>
                  <w:del w:id="2763" w:author="Ulrike Hiltner" w:date="2018-03-02T16:12:00Z">
                    <m:rPr>
                      <m:sty m:val="b"/>
                    </m:rPr>
                    <w:rPr>
                      <w:rFonts w:ascii="Cambria Math" w:hAnsi="Cambria Math"/>
                    </w:rPr>
                    <m:t>)=</m:t>
                  </w:del>
                </m:r>
                <m:sSub>
                  <m:sSubPr>
                    <m:ctrlPr>
                      <w:del w:id="2764" w:author="Ulrike Hiltner" w:date="2018-03-02T16:12:00Z">
                        <w:rPr>
                          <w:rFonts w:ascii="Cambria Math" w:hAnsi="Cambria Math"/>
                        </w:rPr>
                      </w:del>
                    </m:ctrlPr>
                  </m:sSubPr>
                  <m:e>
                    <m:r>
                      <w:del w:id="2765" w:author="Ulrike Hiltner" w:date="2018-03-02T16:12:00Z">
                        <m:rPr>
                          <m:sty m:val="bi"/>
                        </m:rPr>
                        <w:rPr>
                          <w:rFonts w:ascii="Cambria Math" w:hAnsi="Cambria Math"/>
                        </w:rPr>
                        <m:t>f</m:t>
                      </w:del>
                    </m:r>
                  </m:e>
                  <m:sub>
                    <m:r>
                      <w:del w:id="2766" w:author="Ulrike Hiltner" w:date="2018-03-02T16:12:00Z">
                        <m:rPr>
                          <m:sty m:val="b"/>
                        </m:rPr>
                        <w:rPr>
                          <w:rFonts w:ascii="Cambria Math" w:hAnsi="Cambria Math"/>
                        </w:rPr>
                        <m:t>0</m:t>
                      </w:del>
                    </m:r>
                  </m:sub>
                </m:sSub>
                <m:r>
                  <w:del w:id="2767" w:author="Ulrike Hiltner" w:date="2018-03-02T16:12:00Z">
                    <m:rPr>
                      <m:sty m:val="b"/>
                    </m:rPr>
                    <w:rPr>
                      <w:rFonts w:ascii="Cambria Math" w:hAnsi="Cambria Math"/>
                    </w:rPr>
                    <m:t>*</m:t>
                  </w:del>
                </m:r>
                <m:r>
                  <w:del w:id="2768" w:author="Ulrike Hiltner" w:date="2018-03-02T16:12:00Z">
                    <m:rPr>
                      <m:sty m:val="bi"/>
                    </m:rPr>
                    <w:rPr>
                      <w:rFonts w:ascii="Cambria Math" w:hAnsi="Cambria Math"/>
                    </w:rPr>
                    <m:t>db</m:t>
                  </w:del>
                </m:r>
                <m:sSup>
                  <m:sSupPr>
                    <m:ctrlPr>
                      <w:del w:id="2769" w:author="Ulrike Hiltner" w:date="2018-03-02T16:12:00Z">
                        <w:rPr>
                          <w:rFonts w:ascii="Cambria Math" w:hAnsi="Cambria Math"/>
                        </w:rPr>
                      </w:del>
                    </m:ctrlPr>
                  </m:sSupPr>
                  <m:e>
                    <m:r>
                      <w:del w:id="2770" w:author="Ulrike Hiltner" w:date="2018-03-02T16:12:00Z">
                        <m:rPr>
                          <m:sty m:val="bi"/>
                        </m:rPr>
                        <w:rPr>
                          <w:rFonts w:ascii="Cambria Math" w:hAnsi="Cambria Math"/>
                        </w:rPr>
                        <m:t>h</m:t>
                      </w:del>
                    </m:r>
                  </m:e>
                  <m:sup>
                    <m:sSub>
                      <m:sSubPr>
                        <m:ctrlPr>
                          <w:del w:id="2771" w:author="Ulrike Hiltner" w:date="2018-03-02T16:12:00Z">
                            <w:rPr>
                              <w:rFonts w:ascii="Cambria Math" w:hAnsi="Cambria Math"/>
                            </w:rPr>
                          </w:del>
                        </m:ctrlPr>
                      </m:sSubPr>
                      <m:e>
                        <m:r>
                          <w:del w:id="2772" w:author="Ulrike Hiltner" w:date="2018-03-02T16:12:00Z">
                            <m:rPr>
                              <m:sty m:val="bi"/>
                            </m:rPr>
                            <w:rPr>
                              <w:rFonts w:ascii="Cambria Math" w:hAnsi="Cambria Math"/>
                            </w:rPr>
                            <m:t>f</m:t>
                          </w:del>
                        </m:r>
                      </m:e>
                      <m:sub>
                        <m:r>
                          <w:del w:id="2773" w:author="Ulrike Hiltner" w:date="2018-03-02T16:12:00Z">
                            <m:rPr>
                              <m:sty m:val="b"/>
                            </m:rPr>
                            <w:rPr>
                              <w:rFonts w:ascii="Cambria Math" w:hAnsi="Cambria Math"/>
                            </w:rPr>
                            <m:t>1</m:t>
                          </w:del>
                        </m:r>
                      </m:sub>
                    </m:sSub>
                  </m:sup>
                </m:sSup>
              </m:oMath>
            </m:oMathPara>
          </w:p>
        </w:tc>
      </w:tr>
      <w:tr w:rsidR="00D7084D" w:rsidRPr="001E1122" w:rsidDel="00492E4F" w:rsidTr="00B84CB7">
        <w:tblPrEx>
          <w:tblW w:w="0" w:type="auto"/>
          <w:tblLook w:val="07E0" w:firstRow="1" w:lastRow="1" w:firstColumn="1" w:lastColumn="1" w:noHBand="1" w:noVBand="1"/>
          <w:tblPrExChange w:id="2774" w:author="Ulrike Hiltner" w:date="2017-12-08T15:27:00Z">
            <w:tblPrEx>
              <w:tblW w:w="2708" w:type="pct"/>
              <w:tblLook w:val="07E0" w:firstRow="1" w:lastRow="1" w:firstColumn="1" w:lastColumn="1" w:noHBand="1" w:noVBand="1"/>
            </w:tblPrEx>
          </w:tblPrExChange>
        </w:tblPrEx>
        <w:trPr>
          <w:del w:id="2775" w:author="Ulrike Hiltner" w:date="2018-03-02T16:12:00Z"/>
          <w:trPrChange w:id="2776" w:author="Ulrike Hiltner" w:date="2017-12-08T15:27:00Z">
            <w:trPr>
              <w:gridAfter w:val="0"/>
            </w:trPr>
          </w:trPrChange>
        </w:trPr>
        <w:tc>
          <w:tcPr>
            <w:tcW w:w="0" w:type="auto"/>
            <w:tcPrChange w:id="2777" w:author="Ulrike Hiltner" w:date="2017-12-08T15:27:00Z">
              <w:tcPr>
                <w:tcW w:w="0" w:type="auto"/>
              </w:tcPr>
            </w:tcPrChange>
          </w:tcPr>
          <w:p w:rsidR="00D7084D" w:rsidRPr="001063D4" w:rsidDel="00492E4F" w:rsidRDefault="00450098">
            <w:pPr>
              <w:pStyle w:val="berschrift1"/>
              <w:rPr>
                <w:del w:id="2778" w:author="Ulrike Hiltner" w:date="2018-03-02T16:12:00Z"/>
              </w:rPr>
              <w:pPrChange w:id="2779" w:author="Ulrike Hiltner" w:date="2018-03-12T12:37:00Z">
                <w:pPr>
                  <w:jc w:val="left"/>
                </w:pPr>
              </w:pPrChange>
            </w:pPr>
            <w:del w:id="2780" w:author="Ulrike Hiltner" w:date="2018-03-02T16:12:00Z">
              <w:r w:rsidRPr="003D10F0" w:rsidDel="00492E4F">
                <w:delText>tree height-dbh</w:delText>
              </w:r>
            </w:del>
          </w:p>
        </w:tc>
        <w:tc>
          <w:tcPr>
            <w:tcW w:w="0" w:type="auto"/>
            <w:tcPrChange w:id="2781" w:author="Ulrike Hiltner" w:date="2017-12-08T15:27:00Z">
              <w:tcPr>
                <w:tcW w:w="0" w:type="auto"/>
                <w:gridSpan w:val="2"/>
              </w:tcPr>
            </w:tcPrChange>
          </w:tcPr>
          <w:p w:rsidR="00D7084D" w:rsidRPr="002C753F" w:rsidDel="00492E4F" w:rsidRDefault="00450098">
            <w:pPr>
              <w:pStyle w:val="berschrift1"/>
              <w:rPr>
                <w:del w:id="2782" w:author="Ulrike Hiltner" w:date="2018-03-02T16:12:00Z"/>
              </w:rPr>
              <w:pPrChange w:id="2783" w:author="Ulrike Hiltner" w:date="2018-03-12T12:37:00Z">
                <w:pPr>
                  <w:jc w:val="left"/>
                </w:pPr>
              </w:pPrChange>
            </w:pPr>
            <m:oMathPara>
              <m:oMath>
                <m:r>
                  <w:del w:id="2784" w:author="Ulrike Hiltner" w:date="2018-03-02T16:12:00Z">
                    <m:rPr>
                      <m:sty m:val="bi"/>
                    </m:rPr>
                    <w:rPr>
                      <w:rFonts w:ascii="Cambria Math" w:hAnsi="Cambria Math"/>
                    </w:rPr>
                    <m:t>h</m:t>
                  </w:del>
                </m:r>
                <m:r>
                  <w:del w:id="2785" w:author="Ulrike Hiltner" w:date="2018-03-02T16:12:00Z">
                    <m:rPr>
                      <m:sty m:val="b"/>
                    </m:rPr>
                    <w:rPr>
                      <w:rFonts w:ascii="Cambria Math" w:hAnsi="Cambria Math"/>
                    </w:rPr>
                    <m:t>(</m:t>
                  </w:del>
                </m:r>
                <m:r>
                  <w:del w:id="2786" w:author="Ulrike Hiltner" w:date="2018-03-02T16:12:00Z">
                    <m:rPr>
                      <m:sty m:val="bi"/>
                    </m:rPr>
                    <w:rPr>
                      <w:rFonts w:ascii="Cambria Math" w:hAnsi="Cambria Math"/>
                    </w:rPr>
                    <m:t>dbh</m:t>
                  </w:del>
                </m:r>
                <m:r>
                  <w:del w:id="2787" w:author="Ulrike Hiltner" w:date="2018-03-02T16:12:00Z">
                    <m:rPr>
                      <m:sty m:val="b"/>
                    </m:rPr>
                    <w:rPr>
                      <w:rFonts w:ascii="Cambria Math" w:hAnsi="Cambria Math"/>
                    </w:rPr>
                    <m:t>)=</m:t>
                  </w:del>
                </m:r>
                <m:sSub>
                  <m:sSubPr>
                    <m:ctrlPr>
                      <w:del w:id="2788" w:author="Ulrike Hiltner" w:date="2018-03-02T16:12:00Z">
                        <w:rPr>
                          <w:rFonts w:ascii="Cambria Math" w:hAnsi="Cambria Math"/>
                        </w:rPr>
                      </w:del>
                    </m:ctrlPr>
                  </m:sSubPr>
                  <m:e>
                    <m:r>
                      <w:del w:id="2789" w:author="Ulrike Hiltner" w:date="2018-03-02T16:12:00Z">
                        <m:rPr>
                          <m:sty m:val="bi"/>
                        </m:rPr>
                        <w:rPr>
                          <w:rFonts w:ascii="Cambria Math" w:hAnsi="Cambria Math"/>
                        </w:rPr>
                        <m:t>h</m:t>
                      </w:del>
                    </m:r>
                  </m:e>
                  <m:sub>
                    <m:r>
                      <w:del w:id="2790" w:author="Ulrike Hiltner" w:date="2018-03-02T16:12:00Z">
                        <m:rPr>
                          <m:sty m:val="b"/>
                        </m:rPr>
                        <w:rPr>
                          <w:rFonts w:ascii="Cambria Math" w:hAnsi="Cambria Math"/>
                        </w:rPr>
                        <m:t>0</m:t>
                      </w:del>
                    </m:r>
                  </m:sub>
                </m:sSub>
                <m:r>
                  <w:del w:id="2791" w:author="Ulrike Hiltner" w:date="2018-03-02T16:12:00Z">
                    <m:rPr>
                      <m:sty m:val="b"/>
                    </m:rPr>
                    <w:rPr>
                      <w:rFonts w:ascii="Cambria Math" w:hAnsi="Cambria Math"/>
                    </w:rPr>
                    <m:t>*</m:t>
                  </w:del>
                </m:r>
                <m:r>
                  <w:del w:id="2792" w:author="Ulrike Hiltner" w:date="2018-03-02T16:12:00Z">
                    <m:rPr>
                      <m:sty m:val="bi"/>
                    </m:rPr>
                    <w:rPr>
                      <w:rFonts w:ascii="Cambria Math" w:hAnsi="Cambria Math"/>
                    </w:rPr>
                    <m:t>dbh</m:t>
                  </w:del>
                </m:r>
                <m:r>
                  <w:del w:id="2793" w:author="Ulrike Hiltner" w:date="2018-03-02T16:12:00Z">
                    <m:rPr>
                      <m:sty m:val="b"/>
                    </m:rPr>
                    <w:rPr>
                      <w:rFonts w:ascii="Cambria Math" w:hAnsi="Cambria Math"/>
                    </w:rPr>
                    <m:t>/(</m:t>
                  </w:del>
                </m:r>
                <m:sSub>
                  <m:sSubPr>
                    <m:ctrlPr>
                      <w:del w:id="2794" w:author="Ulrike Hiltner" w:date="2018-03-02T16:12:00Z">
                        <w:rPr>
                          <w:rFonts w:ascii="Cambria Math" w:hAnsi="Cambria Math"/>
                        </w:rPr>
                      </w:del>
                    </m:ctrlPr>
                  </m:sSubPr>
                  <m:e>
                    <m:r>
                      <w:del w:id="2795" w:author="Ulrike Hiltner" w:date="2018-03-02T16:12:00Z">
                        <m:rPr>
                          <m:sty m:val="bi"/>
                        </m:rPr>
                        <w:rPr>
                          <w:rFonts w:ascii="Cambria Math" w:hAnsi="Cambria Math"/>
                        </w:rPr>
                        <m:t>h</m:t>
                      </w:del>
                    </m:r>
                  </m:e>
                  <m:sub>
                    <m:r>
                      <w:del w:id="2796" w:author="Ulrike Hiltner" w:date="2018-03-02T16:12:00Z">
                        <m:rPr>
                          <m:sty m:val="b"/>
                        </m:rPr>
                        <w:rPr>
                          <w:rFonts w:ascii="Cambria Math" w:hAnsi="Cambria Math"/>
                        </w:rPr>
                        <m:t>1</m:t>
                      </w:del>
                    </m:r>
                  </m:sub>
                </m:sSub>
                <m:r>
                  <w:del w:id="2797" w:author="Ulrike Hiltner" w:date="2018-03-02T16:12:00Z">
                    <m:rPr>
                      <m:sty m:val="b"/>
                    </m:rPr>
                    <w:rPr>
                      <w:rFonts w:ascii="Cambria Math" w:hAnsi="Cambria Math"/>
                    </w:rPr>
                    <m:t>+</m:t>
                  </w:del>
                </m:r>
                <m:r>
                  <w:del w:id="2798" w:author="Ulrike Hiltner" w:date="2018-03-02T16:12:00Z">
                    <m:rPr>
                      <m:sty m:val="bi"/>
                    </m:rPr>
                    <w:rPr>
                      <w:rFonts w:ascii="Cambria Math" w:hAnsi="Cambria Math"/>
                    </w:rPr>
                    <m:t>dbh</m:t>
                  </w:del>
                </m:r>
                <m:r>
                  <w:del w:id="2799" w:author="Ulrike Hiltner" w:date="2018-03-02T16:12:00Z">
                    <m:rPr>
                      <m:sty m:val="b"/>
                    </m:rPr>
                    <w:rPr>
                      <w:rFonts w:ascii="Cambria Math" w:hAnsi="Cambria Math"/>
                    </w:rPr>
                    <m:t>)</m:t>
                  </w:del>
                </m:r>
              </m:oMath>
            </m:oMathPara>
          </w:p>
        </w:tc>
      </w:tr>
      <w:tr w:rsidR="00D7084D" w:rsidRPr="001E1122" w:rsidDel="00492E4F" w:rsidTr="00B84CB7">
        <w:tblPrEx>
          <w:tblW w:w="0" w:type="auto"/>
          <w:tblLook w:val="07E0" w:firstRow="1" w:lastRow="1" w:firstColumn="1" w:lastColumn="1" w:noHBand="1" w:noVBand="1"/>
          <w:tblPrExChange w:id="2800" w:author="Ulrike Hiltner" w:date="2017-12-08T15:27:00Z">
            <w:tblPrEx>
              <w:tblW w:w="2708" w:type="pct"/>
              <w:tblLook w:val="07E0" w:firstRow="1" w:lastRow="1" w:firstColumn="1" w:lastColumn="1" w:noHBand="1" w:noVBand="1"/>
            </w:tblPrEx>
          </w:tblPrExChange>
        </w:tblPrEx>
        <w:trPr>
          <w:del w:id="2801" w:author="Ulrike Hiltner" w:date="2018-03-02T16:12:00Z"/>
          <w:trPrChange w:id="2802" w:author="Ulrike Hiltner" w:date="2017-12-08T15:27:00Z">
            <w:trPr>
              <w:gridAfter w:val="0"/>
            </w:trPr>
          </w:trPrChange>
        </w:trPr>
        <w:tc>
          <w:tcPr>
            <w:tcW w:w="0" w:type="auto"/>
            <w:tcPrChange w:id="2803" w:author="Ulrike Hiltner" w:date="2017-12-08T15:27:00Z">
              <w:tcPr>
                <w:tcW w:w="0" w:type="auto"/>
              </w:tcPr>
            </w:tcPrChange>
          </w:tcPr>
          <w:p w:rsidR="00D7084D" w:rsidRPr="001063D4" w:rsidDel="00492E4F" w:rsidRDefault="00450098">
            <w:pPr>
              <w:pStyle w:val="berschrift1"/>
              <w:rPr>
                <w:del w:id="2804" w:author="Ulrike Hiltner" w:date="2018-03-02T16:12:00Z"/>
              </w:rPr>
              <w:pPrChange w:id="2805" w:author="Ulrike Hiltner" w:date="2018-03-12T12:37:00Z">
                <w:pPr>
                  <w:jc w:val="left"/>
                </w:pPr>
              </w:pPrChange>
            </w:pPr>
            <w:del w:id="2806" w:author="Ulrike Hiltner" w:date="2018-03-02T16:12:00Z">
              <w:r w:rsidRPr="003D10F0" w:rsidDel="00492E4F">
                <w:delText>leaf area index-dbh</w:delText>
              </w:r>
            </w:del>
          </w:p>
        </w:tc>
        <w:tc>
          <w:tcPr>
            <w:tcW w:w="0" w:type="auto"/>
            <w:tcPrChange w:id="2807" w:author="Ulrike Hiltner" w:date="2017-12-08T15:27:00Z">
              <w:tcPr>
                <w:tcW w:w="0" w:type="auto"/>
                <w:gridSpan w:val="2"/>
              </w:tcPr>
            </w:tcPrChange>
          </w:tcPr>
          <w:p w:rsidR="00D7084D" w:rsidRPr="002C753F" w:rsidDel="00492E4F" w:rsidRDefault="00450098">
            <w:pPr>
              <w:pStyle w:val="berschrift1"/>
              <w:rPr>
                <w:del w:id="2808" w:author="Ulrike Hiltner" w:date="2018-03-02T16:12:00Z"/>
              </w:rPr>
              <w:pPrChange w:id="2809" w:author="Ulrike Hiltner" w:date="2018-03-12T12:37:00Z">
                <w:pPr>
                  <w:jc w:val="left"/>
                </w:pPr>
              </w:pPrChange>
            </w:pPr>
            <m:oMathPara>
              <m:oMath>
                <m:r>
                  <w:del w:id="2810" w:author="Ulrike Hiltner" w:date="2018-03-02T16:12:00Z">
                    <m:rPr>
                      <m:sty m:val="bi"/>
                    </m:rPr>
                    <w:rPr>
                      <w:rFonts w:ascii="Cambria Math" w:hAnsi="Cambria Math"/>
                    </w:rPr>
                    <m:t>lai</m:t>
                  </w:del>
                </m:r>
                <m:r>
                  <w:del w:id="2811" w:author="Ulrike Hiltner" w:date="2018-03-02T16:12:00Z">
                    <m:rPr>
                      <m:sty m:val="b"/>
                    </m:rPr>
                    <w:rPr>
                      <w:rFonts w:ascii="Cambria Math" w:hAnsi="Cambria Math"/>
                    </w:rPr>
                    <m:t>(</m:t>
                  </w:del>
                </m:r>
                <m:r>
                  <w:del w:id="2812" w:author="Ulrike Hiltner" w:date="2018-03-02T16:12:00Z">
                    <m:rPr>
                      <m:sty m:val="bi"/>
                    </m:rPr>
                    <w:rPr>
                      <w:rFonts w:ascii="Cambria Math" w:hAnsi="Cambria Math"/>
                    </w:rPr>
                    <m:t>dbh</m:t>
                  </w:del>
                </m:r>
                <m:r>
                  <w:del w:id="2813" w:author="Ulrike Hiltner" w:date="2018-03-02T16:12:00Z">
                    <m:rPr>
                      <m:sty m:val="b"/>
                    </m:rPr>
                    <w:rPr>
                      <w:rFonts w:ascii="Cambria Math" w:hAnsi="Cambria Math"/>
                    </w:rPr>
                    <m:t>)=</m:t>
                  </w:del>
                </m:r>
                <m:sSub>
                  <m:sSubPr>
                    <m:ctrlPr>
                      <w:del w:id="2814" w:author="Ulrike Hiltner" w:date="2018-03-02T16:12:00Z">
                        <w:rPr>
                          <w:rFonts w:ascii="Cambria Math" w:hAnsi="Cambria Math"/>
                        </w:rPr>
                      </w:del>
                    </m:ctrlPr>
                  </m:sSubPr>
                  <m:e>
                    <m:r>
                      <w:del w:id="2815" w:author="Ulrike Hiltner" w:date="2018-03-02T16:12:00Z">
                        <m:rPr>
                          <m:sty m:val="bi"/>
                        </m:rPr>
                        <w:rPr>
                          <w:rFonts w:ascii="Cambria Math" w:hAnsi="Cambria Math"/>
                        </w:rPr>
                        <m:t>l</m:t>
                      </w:del>
                    </m:r>
                  </m:e>
                  <m:sub>
                    <m:r>
                      <w:del w:id="2816" w:author="Ulrike Hiltner" w:date="2018-03-02T16:12:00Z">
                        <m:rPr>
                          <m:sty m:val="b"/>
                        </m:rPr>
                        <w:rPr>
                          <w:rFonts w:ascii="Cambria Math" w:hAnsi="Cambria Math"/>
                        </w:rPr>
                        <m:t>0</m:t>
                      </w:del>
                    </m:r>
                  </m:sub>
                </m:sSub>
                <m:r>
                  <w:del w:id="2817" w:author="Ulrike Hiltner" w:date="2018-03-02T16:12:00Z">
                    <m:rPr>
                      <m:sty m:val="b"/>
                    </m:rPr>
                    <w:rPr>
                      <w:rFonts w:ascii="Cambria Math" w:hAnsi="Cambria Math"/>
                    </w:rPr>
                    <m:t>*</m:t>
                  </w:del>
                </m:r>
                <m:r>
                  <w:del w:id="2818" w:author="Ulrike Hiltner" w:date="2018-03-02T16:12:00Z">
                    <m:rPr>
                      <m:sty m:val="bi"/>
                    </m:rPr>
                    <w:rPr>
                      <w:rFonts w:ascii="Cambria Math" w:hAnsi="Cambria Math"/>
                    </w:rPr>
                    <m:t>db</m:t>
                  </w:del>
                </m:r>
                <m:sSup>
                  <m:sSupPr>
                    <m:ctrlPr>
                      <w:del w:id="2819" w:author="Ulrike Hiltner" w:date="2018-03-02T16:12:00Z">
                        <w:rPr>
                          <w:rFonts w:ascii="Cambria Math" w:hAnsi="Cambria Math"/>
                        </w:rPr>
                      </w:del>
                    </m:ctrlPr>
                  </m:sSupPr>
                  <m:e>
                    <m:r>
                      <w:del w:id="2820" w:author="Ulrike Hiltner" w:date="2018-03-02T16:12:00Z">
                        <m:rPr>
                          <m:sty m:val="bi"/>
                        </m:rPr>
                        <w:rPr>
                          <w:rFonts w:ascii="Cambria Math" w:hAnsi="Cambria Math"/>
                        </w:rPr>
                        <m:t>h</m:t>
                      </w:del>
                    </m:r>
                  </m:e>
                  <m:sup>
                    <m:sSub>
                      <m:sSubPr>
                        <m:ctrlPr>
                          <w:del w:id="2821" w:author="Ulrike Hiltner" w:date="2018-03-02T16:12:00Z">
                            <w:rPr>
                              <w:rFonts w:ascii="Cambria Math" w:hAnsi="Cambria Math"/>
                            </w:rPr>
                          </w:del>
                        </m:ctrlPr>
                      </m:sSubPr>
                      <m:e>
                        <m:r>
                          <w:del w:id="2822" w:author="Ulrike Hiltner" w:date="2018-03-02T16:12:00Z">
                            <m:rPr>
                              <m:sty m:val="bi"/>
                            </m:rPr>
                            <w:rPr>
                              <w:rFonts w:ascii="Cambria Math" w:hAnsi="Cambria Math"/>
                            </w:rPr>
                            <m:t>l</m:t>
                          </w:del>
                        </m:r>
                      </m:e>
                      <m:sub>
                        <m:r>
                          <w:del w:id="2823" w:author="Ulrike Hiltner" w:date="2018-03-02T16:12:00Z">
                            <m:rPr>
                              <m:sty m:val="b"/>
                            </m:rPr>
                            <w:rPr>
                              <w:rFonts w:ascii="Cambria Math" w:hAnsi="Cambria Math"/>
                            </w:rPr>
                            <m:t>1</m:t>
                          </w:del>
                        </m:r>
                      </m:sub>
                    </m:sSub>
                  </m:sup>
                </m:sSup>
              </m:oMath>
            </m:oMathPara>
          </w:p>
        </w:tc>
      </w:tr>
      <w:tr w:rsidR="00177113" w:rsidRPr="001E1122" w:rsidDel="00492E4F" w:rsidTr="00B84CB7">
        <w:trPr>
          <w:del w:id="2824" w:author="Ulrike Hiltner" w:date="2018-03-02T16:12:00Z"/>
        </w:trPr>
        <w:tc>
          <w:tcPr>
            <w:tcW w:w="0" w:type="auto"/>
          </w:tcPr>
          <w:p w:rsidR="00D7084D" w:rsidRPr="001063D4" w:rsidDel="00492E4F" w:rsidRDefault="00450098">
            <w:pPr>
              <w:pStyle w:val="berschrift1"/>
              <w:rPr>
                <w:del w:id="2825" w:author="Ulrike Hiltner" w:date="2018-03-02T16:12:00Z"/>
              </w:rPr>
              <w:pPrChange w:id="2826" w:author="Ulrike Hiltner" w:date="2018-03-12T12:37:00Z">
                <w:pPr>
                  <w:jc w:val="left"/>
                </w:pPr>
              </w:pPrChange>
            </w:pPr>
            <w:del w:id="2827" w:author="Ulrike Hiltner" w:date="2018-03-02T16:12:00Z">
              <w:r w:rsidRPr="003D10F0" w:rsidDel="00492E4F">
                <w:delText>mortality-dbh</w:delText>
              </w:r>
            </w:del>
          </w:p>
        </w:tc>
        <w:tc>
          <w:tcPr>
            <w:tcW w:w="0" w:type="auto"/>
          </w:tcPr>
          <w:p w:rsidR="00D7084D" w:rsidRPr="002C753F" w:rsidDel="00492E4F" w:rsidRDefault="00450098">
            <w:pPr>
              <w:pStyle w:val="berschrift1"/>
              <w:rPr>
                <w:del w:id="2828" w:author="Ulrike Hiltner" w:date="2018-03-02T16:12:00Z"/>
              </w:rPr>
              <w:pPrChange w:id="2829" w:author="Ulrike Hiltner" w:date="2018-03-12T12:37:00Z">
                <w:pPr>
                  <w:jc w:val="left"/>
                </w:pPr>
              </w:pPrChange>
            </w:pPr>
            <m:oMathPara>
              <m:oMath>
                <m:r>
                  <w:del w:id="2830" w:author="Ulrike Hiltner" w:date="2018-03-02T16:12:00Z">
                    <m:rPr>
                      <m:sty m:val="bi"/>
                    </m:rPr>
                    <w:rPr>
                      <w:rFonts w:ascii="Cambria Math" w:hAnsi="Cambria Math"/>
                    </w:rPr>
                    <m:t>m</m:t>
                  </w:del>
                </m:r>
                <m:r>
                  <w:del w:id="2831" w:author="Ulrike Hiltner" w:date="2018-03-02T16:12:00Z">
                    <m:rPr>
                      <m:sty m:val="b"/>
                    </m:rPr>
                    <w:rPr>
                      <w:rFonts w:ascii="Cambria Math" w:hAnsi="Cambria Math"/>
                    </w:rPr>
                    <m:t>(</m:t>
                  </w:del>
                </m:r>
                <m:r>
                  <w:del w:id="2832" w:author="Ulrike Hiltner" w:date="2018-03-02T16:12:00Z">
                    <m:rPr>
                      <m:sty m:val="bi"/>
                    </m:rPr>
                    <w:rPr>
                      <w:rFonts w:ascii="Cambria Math" w:hAnsi="Cambria Math"/>
                    </w:rPr>
                    <m:t>dbh</m:t>
                  </w:del>
                </m:r>
                <m:r>
                  <w:del w:id="2833" w:author="Ulrike Hiltner" w:date="2018-03-02T16:12:00Z">
                    <m:rPr>
                      <m:sty m:val="b"/>
                    </m:rPr>
                    <w:rPr>
                      <w:rFonts w:ascii="Cambria Math" w:hAnsi="Cambria Math"/>
                    </w:rPr>
                    <m:t>)=</m:t>
                  </w:del>
                </m:r>
                <m:sSub>
                  <m:sSubPr>
                    <m:ctrlPr>
                      <w:del w:id="2834" w:author="Ulrike Hiltner" w:date="2018-03-02T16:12:00Z">
                        <w:rPr>
                          <w:rFonts w:ascii="Cambria Math" w:hAnsi="Cambria Math"/>
                        </w:rPr>
                      </w:del>
                    </m:ctrlPr>
                  </m:sSubPr>
                  <m:e>
                    <m:r>
                      <w:del w:id="2835" w:author="Ulrike Hiltner" w:date="2018-03-02T16:12:00Z">
                        <m:rPr>
                          <m:sty m:val="bi"/>
                        </m:rPr>
                        <w:rPr>
                          <w:rFonts w:ascii="Cambria Math" w:hAnsi="Cambria Math"/>
                        </w:rPr>
                        <m:t>m</m:t>
                      </w:del>
                    </m:r>
                  </m:e>
                  <m:sub>
                    <m:r>
                      <w:del w:id="2836" w:author="Ulrike Hiltner" w:date="2018-03-02T16:12:00Z">
                        <m:rPr>
                          <m:sty m:val="b"/>
                        </m:rPr>
                        <w:rPr>
                          <w:rFonts w:ascii="Cambria Math" w:hAnsi="Cambria Math"/>
                        </w:rPr>
                        <m:t>0</m:t>
                      </w:del>
                    </m:r>
                  </m:sub>
                </m:sSub>
                <m:r>
                  <w:del w:id="2837" w:author="Ulrike Hiltner" w:date="2018-03-02T16:12:00Z">
                    <m:rPr>
                      <m:sty m:val="b"/>
                    </m:rPr>
                    <w:rPr>
                      <w:rFonts w:ascii="Cambria Math" w:hAnsi="Cambria Math"/>
                    </w:rPr>
                    <m:t>*</m:t>
                  </w:del>
                </m:r>
                <m:sSup>
                  <m:sSupPr>
                    <m:ctrlPr>
                      <w:del w:id="2838" w:author="Ulrike Hiltner" w:date="2018-03-02T16:12:00Z">
                        <w:rPr>
                          <w:rFonts w:ascii="Cambria Math" w:hAnsi="Cambria Math"/>
                        </w:rPr>
                      </w:del>
                    </m:ctrlPr>
                  </m:sSupPr>
                  <m:e>
                    <m:r>
                      <w:del w:id="2839" w:author="Ulrike Hiltner" w:date="2018-03-02T16:12:00Z">
                        <m:rPr>
                          <m:sty m:val="bi"/>
                        </m:rPr>
                        <w:rPr>
                          <w:rFonts w:ascii="Cambria Math" w:hAnsi="Cambria Math"/>
                        </w:rPr>
                        <m:t>e</m:t>
                      </w:del>
                    </m:r>
                  </m:e>
                  <m:sup>
                    <m:r>
                      <w:del w:id="2840" w:author="Ulrike Hiltner" w:date="2018-03-02T16:12:00Z">
                        <m:rPr>
                          <m:sty m:val="b"/>
                        </m:rPr>
                        <w:rPr>
                          <w:rFonts w:ascii="Cambria Math" w:hAnsi="Cambria Math"/>
                        </w:rPr>
                        <m:t>-</m:t>
                      </w:del>
                    </m:r>
                    <m:sSub>
                      <m:sSubPr>
                        <m:ctrlPr>
                          <w:del w:id="2841" w:author="Ulrike Hiltner" w:date="2018-03-02T16:12:00Z">
                            <w:rPr>
                              <w:rFonts w:ascii="Cambria Math" w:hAnsi="Cambria Math"/>
                            </w:rPr>
                          </w:del>
                        </m:ctrlPr>
                      </m:sSubPr>
                      <m:e>
                        <m:r>
                          <w:del w:id="2842" w:author="Ulrike Hiltner" w:date="2018-03-02T16:12:00Z">
                            <m:rPr>
                              <m:sty m:val="bi"/>
                            </m:rPr>
                            <w:rPr>
                              <w:rFonts w:ascii="Cambria Math" w:hAnsi="Cambria Math"/>
                            </w:rPr>
                            <m:t>m</m:t>
                          </w:del>
                        </m:r>
                      </m:e>
                      <m:sub>
                        <m:r>
                          <w:del w:id="2843" w:author="Ulrike Hiltner" w:date="2018-03-02T16:12:00Z">
                            <m:rPr>
                              <m:sty m:val="b"/>
                            </m:rPr>
                            <w:rPr>
                              <w:rFonts w:ascii="Cambria Math" w:hAnsi="Cambria Math"/>
                            </w:rPr>
                            <m:t>1</m:t>
                          </w:del>
                        </m:r>
                      </m:sub>
                    </m:sSub>
                    <m:r>
                      <w:del w:id="2844" w:author="Ulrike Hiltner" w:date="2018-03-02T16:12:00Z">
                        <m:rPr>
                          <m:sty m:val="b"/>
                        </m:rPr>
                        <w:rPr>
                          <w:rFonts w:ascii="Cambria Math" w:hAnsi="Cambria Math"/>
                        </w:rPr>
                        <m:t>*</m:t>
                      </w:del>
                    </m:r>
                    <m:r>
                      <w:del w:id="2845" w:author="Ulrike Hiltner" w:date="2018-03-02T16:12:00Z">
                        <m:rPr>
                          <m:sty m:val="bi"/>
                        </m:rPr>
                        <w:rPr>
                          <w:rFonts w:ascii="Cambria Math" w:hAnsi="Cambria Math"/>
                        </w:rPr>
                        <m:t>dbh</m:t>
                      </w:del>
                    </m:r>
                  </m:sup>
                </m:sSup>
              </m:oMath>
            </m:oMathPara>
          </w:p>
        </w:tc>
      </w:tr>
    </w:tbl>
    <w:p w:rsidR="00D7084D" w:rsidRPr="003D10F0" w:rsidDel="00492E4F" w:rsidRDefault="00D7084D">
      <w:pPr>
        <w:pStyle w:val="berschrift1"/>
        <w:rPr>
          <w:del w:id="2846" w:author="Ulrike Hiltner" w:date="2018-03-02T16:12:00Z"/>
        </w:rPr>
        <w:pPrChange w:id="2847" w:author="Ulrike Hiltner" w:date="2018-03-12T12:37:00Z">
          <w:pPr/>
        </w:pPrChange>
      </w:pPr>
    </w:p>
    <w:p w:rsidR="00D7084D" w:rsidRPr="00450098" w:rsidDel="00492E4F" w:rsidRDefault="00450098">
      <w:pPr>
        <w:pStyle w:val="berschrift1"/>
        <w:rPr>
          <w:del w:id="2848" w:author="Ulrike Hiltner" w:date="2018-03-02T16:12:00Z"/>
        </w:rPr>
        <w:pPrChange w:id="2849" w:author="Ulrike Hiltner" w:date="2018-03-12T12:37:00Z">
          <w:pPr/>
        </w:pPrChange>
      </w:pPr>
      <w:del w:id="2850" w:author="Ulrike Hiltner" w:date="2018-03-02T16:12:00Z">
        <w:r w:rsidRPr="00450098" w:rsidDel="00492E4F">
          <w:delText>Tab. A1.1.2: PFT-specific parameter values and their meaning or unit of the forest model FORMIND used for the Paracou test site.</w:delText>
        </w:r>
      </w:del>
    </w:p>
    <w:tbl>
      <w:tblPr>
        <w:tblW w:w="5000" w:type="pct"/>
        <w:tblLook w:val="07E0" w:firstRow="1" w:lastRow="1" w:firstColumn="1" w:lastColumn="1" w:noHBand="1" w:noVBand="1"/>
      </w:tblPr>
      <w:tblGrid>
        <w:gridCol w:w="1116"/>
        <w:gridCol w:w="1176"/>
        <w:gridCol w:w="1147"/>
        <w:gridCol w:w="581"/>
        <w:gridCol w:w="637"/>
        <w:gridCol w:w="637"/>
        <w:gridCol w:w="637"/>
        <w:gridCol w:w="637"/>
        <w:gridCol w:w="637"/>
        <w:gridCol w:w="637"/>
        <w:gridCol w:w="637"/>
        <w:gridCol w:w="1091"/>
      </w:tblGrid>
      <w:tr w:rsidR="00177113" w:rsidRPr="001E1122" w:rsidDel="00CB0D55">
        <w:trPr>
          <w:del w:id="2851" w:author="Ulrike Hiltner" w:date="2018-03-12T12:35:00Z"/>
        </w:trPr>
        <w:tc>
          <w:tcPr>
            <w:tcW w:w="0" w:type="auto"/>
            <w:vAlign w:val="bottom"/>
          </w:tcPr>
          <w:p w:rsidR="00D7084D" w:rsidRPr="002C753F" w:rsidDel="00492E4F" w:rsidRDefault="00450098">
            <w:pPr>
              <w:pStyle w:val="berschrift1"/>
              <w:rPr>
                <w:del w:id="2852" w:author="Ulrike Hiltner" w:date="2018-03-02T16:12:00Z"/>
              </w:rPr>
              <w:pPrChange w:id="2853" w:author="Ulrike Hiltner" w:date="2018-03-12T12:37:00Z">
                <w:pPr>
                  <w:jc w:val="left"/>
                </w:pPr>
              </w:pPrChange>
            </w:pPr>
            <w:del w:id="2854" w:author="Ulrike Hiltner" w:date="2018-03-02T16:12:00Z">
              <w:r w:rsidRPr="002C753F" w:rsidDel="00492E4F">
                <w:delText>parameter</w:delText>
              </w:r>
            </w:del>
          </w:p>
        </w:tc>
        <w:tc>
          <w:tcPr>
            <w:tcW w:w="0" w:type="auto"/>
            <w:vAlign w:val="bottom"/>
          </w:tcPr>
          <w:p w:rsidR="00D7084D" w:rsidRPr="001063D4" w:rsidDel="00492E4F" w:rsidRDefault="00450098">
            <w:pPr>
              <w:pStyle w:val="berschrift1"/>
              <w:rPr>
                <w:del w:id="2855" w:author="Ulrike Hiltner" w:date="2018-03-02T16:12:00Z"/>
              </w:rPr>
              <w:pPrChange w:id="2856" w:author="Ulrike Hiltner" w:date="2018-03-12T12:37:00Z">
                <w:pPr>
                  <w:jc w:val="left"/>
                </w:pPr>
              </w:pPrChange>
            </w:pPr>
            <w:del w:id="2857" w:author="Ulrike Hiltner" w:date="2018-03-02T16:12:00Z">
              <w:r w:rsidRPr="003D10F0" w:rsidDel="00492E4F">
                <w:delText>pescription</w:delText>
              </w:r>
            </w:del>
          </w:p>
        </w:tc>
        <w:tc>
          <w:tcPr>
            <w:tcW w:w="0" w:type="auto"/>
            <w:vAlign w:val="bottom"/>
          </w:tcPr>
          <w:p w:rsidR="00D7084D" w:rsidRPr="00051C61" w:rsidDel="00492E4F" w:rsidRDefault="00450098">
            <w:pPr>
              <w:pStyle w:val="berschrift1"/>
              <w:rPr>
                <w:del w:id="2858" w:author="Ulrike Hiltner" w:date="2018-03-02T16:12:00Z"/>
              </w:rPr>
              <w:pPrChange w:id="2859" w:author="Ulrike Hiltner" w:date="2018-03-12T12:37:00Z">
                <w:pPr>
                  <w:jc w:val="left"/>
                </w:pPr>
              </w:pPrChange>
            </w:pPr>
            <w:del w:id="2860" w:author="Ulrike Hiltner" w:date="2018-03-02T16:12:00Z">
              <w:r w:rsidRPr="00F031AC" w:rsidDel="00492E4F">
                <w:delText>unit</w:delText>
              </w:r>
            </w:del>
          </w:p>
        </w:tc>
        <w:tc>
          <w:tcPr>
            <w:tcW w:w="0" w:type="auto"/>
            <w:vAlign w:val="bottom"/>
          </w:tcPr>
          <w:p w:rsidR="00D7084D" w:rsidRPr="00E526AD" w:rsidDel="00492E4F" w:rsidRDefault="00450098">
            <w:pPr>
              <w:pStyle w:val="berschrift1"/>
              <w:rPr>
                <w:del w:id="2861" w:author="Ulrike Hiltner" w:date="2018-03-02T16:12:00Z"/>
              </w:rPr>
              <w:pPrChange w:id="2862" w:author="Ulrike Hiltner" w:date="2018-03-12T12:37:00Z">
                <w:pPr>
                  <w:jc w:val="left"/>
                </w:pPr>
              </w:pPrChange>
            </w:pPr>
            <w:del w:id="2863" w:author="Ulrike Hiltner" w:date="2018-03-02T16:12:00Z">
              <w:r w:rsidRPr="002C668F" w:rsidDel="00492E4F">
                <w:delText>PFT1</w:delText>
              </w:r>
            </w:del>
          </w:p>
        </w:tc>
        <w:tc>
          <w:tcPr>
            <w:tcW w:w="0" w:type="auto"/>
            <w:vAlign w:val="bottom"/>
          </w:tcPr>
          <w:p w:rsidR="00D7084D" w:rsidRPr="00104D13" w:rsidDel="00492E4F" w:rsidRDefault="00450098">
            <w:pPr>
              <w:pStyle w:val="berschrift1"/>
              <w:rPr>
                <w:del w:id="2864" w:author="Ulrike Hiltner" w:date="2018-03-02T16:12:00Z"/>
              </w:rPr>
              <w:pPrChange w:id="2865" w:author="Ulrike Hiltner" w:date="2018-03-12T12:37:00Z">
                <w:pPr>
                  <w:jc w:val="left"/>
                </w:pPr>
              </w:pPrChange>
            </w:pPr>
            <w:del w:id="2866" w:author="Ulrike Hiltner" w:date="2018-03-02T16:12:00Z">
              <w:r w:rsidRPr="00E67CCE" w:rsidDel="00492E4F">
                <w:delText>PFT2</w:delText>
              </w:r>
            </w:del>
          </w:p>
        </w:tc>
        <w:tc>
          <w:tcPr>
            <w:tcW w:w="0" w:type="auto"/>
            <w:vAlign w:val="bottom"/>
          </w:tcPr>
          <w:p w:rsidR="00D7084D" w:rsidRPr="00BB7219" w:rsidDel="00492E4F" w:rsidRDefault="00450098">
            <w:pPr>
              <w:pStyle w:val="berschrift1"/>
              <w:rPr>
                <w:del w:id="2867" w:author="Ulrike Hiltner" w:date="2018-03-02T16:12:00Z"/>
              </w:rPr>
              <w:pPrChange w:id="2868" w:author="Ulrike Hiltner" w:date="2018-03-12T12:37:00Z">
                <w:pPr>
                  <w:jc w:val="left"/>
                </w:pPr>
              </w:pPrChange>
            </w:pPr>
            <w:del w:id="2869" w:author="Ulrike Hiltner" w:date="2018-03-02T16:12:00Z">
              <w:r w:rsidRPr="00BB6027" w:rsidDel="00492E4F">
                <w:delText>PFT3</w:delText>
              </w:r>
            </w:del>
          </w:p>
        </w:tc>
        <w:tc>
          <w:tcPr>
            <w:tcW w:w="0" w:type="auto"/>
            <w:vAlign w:val="bottom"/>
          </w:tcPr>
          <w:p w:rsidR="00D7084D" w:rsidRPr="00BB7219" w:rsidDel="00492E4F" w:rsidRDefault="00450098">
            <w:pPr>
              <w:pStyle w:val="berschrift1"/>
              <w:rPr>
                <w:del w:id="2870" w:author="Ulrike Hiltner" w:date="2018-03-02T16:12:00Z"/>
              </w:rPr>
              <w:pPrChange w:id="2871" w:author="Ulrike Hiltner" w:date="2018-03-12T12:37:00Z">
                <w:pPr>
                  <w:jc w:val="left"/>
                </w:pPr>
              </w:pPrChange>
            </w:pPr>
            <w:del w:id="2872" w:author="Ulrike Hiltner" w:date="2018-03-02T16:12:00Z">
              <w:r w:rsidRPr="00BB7219" w:rsidDel="00492E4F">
                <w:delText>PFT4</w:delText>
              </w:r>
            </w:del>
          </w:p>
        </w:tc>
        <w:tc>
          <w:tcPr>
            <w:tcW w:w="0" w:type="auto"/>
            <w:vAlign w:val="bottom"/>
          </w:tcPr>
          <w:p w:rsidR="00D7084D" w:rsidRPr="00BB7219" w:rsidDel="00492E4F" w:rsidRDefault="00450098">
            <w:pPr>
              <w:pStyle w:val="berschrift1"/>
              <w:rPr>
                <w:del w:id="2873" w:author="Ulrike Hiltner" w:date="2018-03-02T16:12:00Z"/>
              </w:rPr>
              <w:pPrChange w:id="2874" w:author="Ulrike Hiltner" w:date="2018-03-12T12:37:00Z">
                <w:pPr>
                  <w:jc w:val="left"/>
                </w:pPr>
              </w:pPrChange>
            </w:pPr>
            <w:del w:id="2875" w:author="Ulrike Hiltner" w:date="2018-03-02T16:12:00Z">
              <w:r w:rsidRPr="00BB7219" w:rsidDel="00492E4F">
                <w:delText>PFT5</w:delText>
              </w:r>
            </w:del>
          </w:p>
        </w:tc>
        <w:tc>
          <w:tcPr>
            <w:tcW w:w="0" w:type="auto"/>
            <w:vAlign w:val="bottom"/>
          </w:tcPr>
          <w:p w:rsidR="00D7084D" w:rsidRPr="00BB7219" w:rsidDel="00492E4F" w:rsidRDefault="00450098">
            <w:pPr>
              <w:pStyle w:val="berschrift1"/>
              <w:rPr>
                <w:del w:id="2876" w:author="Ulrike Hiltner" w:date="2018-03-02T16:12:00Z"/>
              </w:rPr>
              <w:pPrChange w:id="2877" w:author="Ulrike Hiltner" w:date="2018-03-12T12:37:00Z">
                <w:pPr>
                  <w:jc w:val="left"/>
                </w:pPr>
              </w:pPrChange>
            </w:pPr>
            <w:del w:id="2878" w:author="Ulrike Hiltner" w:date="2018-03-02T16:12:00Z">
              <w:r w:rsidRPr="00BB7219" w:rsidDel="00492E4F">
                <w:delText>PFT6</w:delText>
              </w:r>
            </w:del>
          </w:p>
        </w:tc>
        <w:tc>
          <w:tcPr>
            <w:tcW w:w="0" w:type="auto"/>
            <w:vAlign w:val="bottom"/>
          </w:tcPr>
          <w:p w:rsidR="00D7084D" w:rsidRPr="00BB7219" w:rsidDel="00492E4F" w:rsidRDefault="00450098">
            <w:pPr>
              <w:pStyle w:val="berschrift1"/>
              <w:rPr>
                <w:del w:id="2879" w:author="Ulrike Hiltner" w:date="2018-03-02T16:12:00Z"/>
              </w:rPr>
              <w:pPrChange w:id="2880" w:author="Ulrike Hiltner" w:date="2018-03-12T12:37:00Z">
                <w:pPr>
                  <w:jc w:val="left"/>
                </w:pPr>
              </w:pPrChange>
            </w:pPr>
            <w:del w:id="2881" w:author="Ulrike Hiltner" w:date="2018-03-02T16:12:00Z">
              <w:r w:rsidRPr="00BB7219" w:rsidDel="00492E4F">
                <w:delText>PFT7</w:delText>
              </w:r>
            </w:del>
          </w:p>
        </w:tc>
        <w:tc>
          <w:tcPr>
            <w:tcW w:w="0" w:type="auto"/>
            <w:vAlign w:val="bottom"/>
          </w:tcPr>
          <w:p w:rsidR="00D7084D" w:rsidRPr="00BB7219" w:rsidDel="00492E4F" w:rsidRDefault="00450098">
            <w:pPr>
              <w:pStyle w:val="berschrift1"/>
              <w:rPr>
                <w:del w:id="2882" w:author="Ulrike Hiltner" w:date="2018-03-02T16:12:00Z"/>
              </w:rPr>
              <w:pPrChange w:id="2883" w:author="Ulrike Hiltner" w:date="2018-03-12T12:37:00Z">
                <w:pPr>
                  <w:jc w:val="left"/>
                </w:pPr>
              </w:pPrChange>
            </w:pPr>
            <w:del w:id="2884" w:author="Ulrike Hiltner" w:date="2018-03-02T16:12:00Z">
              <w:r w:rsidRPr="00BB7219" w:rsidDel="00492E4F">
                <w:delText>PFT8</w:delText>
              </w:r>
            </w:del>
          </w:p>
        </w:tc>
        <w:tc>
          <w:tcPr>
            <w:tcW w:w="0" w:type="auto"/>
            <w:vAlign w:val="bottom"/>
          </w:tcPr>
          <w:p w:rsidR="00D7084D" w:rsidRPr="00BB7219" w:rsidDel="00492E4F" w:rsidRDefault="00450098">
            <w:pPr>
              <w:pStyle w:val="berschrift1"/>
              <w:rPr>
                <w:del w:id="2885" w:author="Ulrike Hiltner" w:date="2018-03-02T16:12:00Z"/>
              </w:rPr>
              <w:pPrChange w:id="2886" w:author="Ulrike Hiltner" w:date="2018-03-12T12:37:00Z">
                <w:pPr>
                  <w:jc w:val="left"/>
                </w:pPr>
              </w:pPrChange>
            </w:pPr>
            <w:del w:id="2887" w:author="Ulrike Hiltner" w:date="2018-03-02T16:12:00Z">
              <w:r w:rsidRPr="00BB7219" w:rsidDel="00492E4F">
                <w:delText>reference</w:delText>
              </w:r>
            </w:del>
          </w:p>
        </w:tc>
      </w:tr>
      <w:tr w:rsidR="00D7084D" w:rsidRPr="001E1122" w:rsidDel="00492E4F">
        <w:trPr>
          <w:del w:id="2888" w:author="Ulrike Hiltner" w:date="2018-03-02T16:12:00Z"/>
        </w:trPr>
        <w:tc>
          <w:tcPr>
            <w:tcW w:w="0" w:type="auto"/>
          </w:tcPr>
          <w:p w:rsidR="00D7084D" w:rsidRPr="002C753F" w:rsidDel="00492E4F" w:rsidRDefault="00450098">
            <w:pPr>
              <w:pStyle w:val="berschrift1"/>
              <w:rPr>
                <w:del w:id="2889" w:author="Ulrike Hiltner" w:date="2018-03-02T16:12:00Z"/>
              </w:rPr>
              <w:pPrChange w:id="2890" w:author="Ulrike Hiltner" w:date="2018-03-12T12:37:00Z">
                <w:pPr>
                  <w:jc w:val="left"/>
                </w:pPr>
              </w:pPrChange>
            </w:pPr>
            <w:del w:id="2891" w:author="Ulrike Hiltner" w:date="2018-03-02T16:12:00Z">
              <w:r w:rsidRPr="002C753F" w:rsidDel="00492E4F">
                <w:delText>light and establishment</w:delText>
              </w:r>
            </w:del>
          </w:p>
        </w:tc>
        <w:tc>
          <w:tcPr>
            <w:tcW w:w="0" w:type="auto"/>
          </w:tcPr>
          <w:p w:rsidR="00D7084D" w:rsidRPr="003D10F0" w:rsidDel="00492E4F" w:rsidRDefault="00D7084D">
            <w:pPr>
              <w:pStyle w:val="berschrift1"/>
              <w:rPr>
                <w:del w:id="2892" w:author="Ulrike Hiltner" w:date="2018-03-02T16:12:00Z"/>
              </w:rPr>
              <w:pPrChange w:id="2893" w:author="Ulrike Hiltner" w:date="2018-03-12T12:37:00Z">
                <w:pPr/>
              </w:pPrChange>
            </w:pPr>
          </w:p>
        </w:tc>
        <w:tc>
          <w:tcPr>
            <w:tcW w:w="0" w:type="auto"/>
          </w:tcPr>
          <w:p w:rsidR="00D7084D" w:rsidRPr="001063D4" w:rsidDel="00492E4F" w:rsidRDefault="00D7084D">
            <w:pPr>
              <w:pStyle w:val="berschrift1"/>
              <w:rPr>
                <w:del w:id="2894" w:author="Ulrike Hiltner" w:date="2018-03-02T16:12:00Z"/>
              </w:rPr>
              <w:pPrChange w:id="2895" w:author="Ulrike Hiltner" w:date="2018-03-12T12:37:00Z">
                <w:pPr/>
              </w:pPrChange>
            </w:pPr>
          </w:p>
        </w:tc>
        <w:tc>
          <w:tcPr>
            <w:tcW w:w="0" w:type="auto"/>
          </w:tcPr>
          <w:p w:rsidR="00D7084D" w:rsidRPr="00F031AC" w:rsidDel="00492E4F" w:rsidRDefault="00D7084D">
            <w:pPr>
              <w:pStyle w:val="berschrift1"/>
              <w:rPr>
                <w:del w:id="2896" w:author="Ulrike Hiltner" w:date="2018-03-02T16:12:00Z"/>
              </w:rPr>
              <w:pPrChange w:id="2897" w:author="Ulrike Hiltner" w:date="2018-03-12T12:37:00Z">
                <w:pPr/>
              </w:pPrChange>
            </w:pPr>
          </w:p>
        </w:tc>
        <w:tc>
          <w:tcPr>
            <w:tcW w:w="0" w:type="auto"/>
          </w:tcPr>
          <w:p w:rsidR="00D7084D" w:rsidRPr="00051C61" w:rsidDel="00492E4F" w:rsidRDefault="00D7084D">
            <w:pPr>
              <w:pStyle w:val="berschrift1"/>
              <w:rPr>
                <w:del w:id="2898" w:author="Ulrike Hiltner" w:date="2018-03-02T16:12:00Z"/>
              </w:rPr>
              <w:pPrChange w:id="2899" w:author="Ulrike Hiltner" w:date="2018-03-12T12:37:00Z">
                <w:pPr/>
              </w:pPrChange>
            </w:pPr>
          </w:p>
        </w:tc>
        <w:tc>
          <w:tcPr>
            <w:tcW w:w="0" w:type="auto"/>
          </w:tcPr>
          <w:p w:rsidR="00D7084D" w:rsidRPr="002C668F" w:rsidDel="00492E4F" w:rsidRDefault="00D7084D">
            <w:pPr>
              <w:pStyle w:val="berschrift1"/>
              <w:rPr>
                <w:del w:id="2900" w:author="Ulrike Hiltner" w:date="2018-03-02T16:12:00Z"/>
              </w:rPr>
              <w:pPrChange w:id="2901" w:author="Ulrike Hiltner" w:date="2018-03-12T12:37:00Z">
                <w:pPr/>
              </w:pPrChange>
            </w:pPr>
          </w:p>
        </w:tc>
        <w:tc>
          <w:tcPr>
            <w:tcW w:w="0" w:type="auto"/>
          </w:tcPr>
          <w:p w:rsidR="00D7084D" w:rsidRPr="00E526AD" w:rsidDel="00492E4F" w:rsidRDefault="00D7084D">
            <w:pPr>
              <w:pStyle w:val="berschrift1"/>
              <w:rPr>
                <w:del w:id="2902" w:author="Ulrike Hiltner" w:date="2018-03-02T16:12:00Z"/>
              </w:rPr>
              <w:pPrChange w:id="2903" w:author="Ulrike Hiltner" w:date="2018-03-12T12:37:00Z">
                <w:pPr/>
              </w:pPrChange>
            </w:pPr>
          </w:p>
        </w:tc>
        <w:tc>
          <w:tcPr>
            <w:tcW w:w="0" w:type="auto"/>
          </w:tcPr>
          <w:p w:rsidR="00D7084D" w:rsidRPr="00E67CCE" w:rsidDel="00492E4F" w:rsidRDefault="00D7084D">
            <w:pPr>
              <w:pStyle w:val="berschrift1"/>
              <w:rPr>
                <w:del w:id="2904" w:author="Ulrike Hiltner" w:date="2018-03-02T16:12:00Z"/>
              </w:rPr>
              <w:pPrChange w:id="2905" w:author="Ulrike Hiltner" w:date="2018-03-12T12:37:00Z">
                <w:pPr/>
              </w:pPrChange>
            </w:pPr>
          </w:p>
        </w:tc>
        <w:tc>
          <w:tcPr>
            <w:tcW w:w="0" w:type="auto"/>
          </w:tcPr>
          <w:p w:rsidR="00D7084D" w:rsidRPr="00104D13" w:rsidDel="00492E4F" w:rsidRDefault="00D7084D">
            <w:pPr>
              <w:pStyle w:val="berschrift1"/>
              <w:rPr>
                <w:del w:id="2906" w:author="Ulrike Hiltner" w:date="2018-03-02T16:12:00Z"/>
              </w:rPr>
              <w:pPrChange w:id="2907" w:author="Ulrike Hiltner" w:date="2018-03-12T12:37:00Z">
                <w:pPr/>
              </w:pPrChange>
            </w:pPr>
          </w:p>
        </w:tc>
        <w:tc>
          <w:tcPr>
            <w:tcW w:w="0" w:type="auto"/>
          </w:tcPr>
          <w:p w:rsidR="00D7084D" w:rsidRPr="00BB6027" w:rsidDel="00492E4F" w:rsidRDefault="00D7084D">
            <w:pPr>
              <w:pStyle w:val="berschrift1"/>
              <w:rPr>
                <w:del w:id="2908" w:author="Ulrike Hiltner" w:date="2018-03-02T16:12:00Z"/>
              </w:rPr>
              <w:pPrChange w:id="2909" w:author="Ulrike Hiltner" w:date="2018-03-12T12:37:00Z">
                <w:pPr/>
              </w:pPrChange>
            </w:pPr>
          </w:p>
        </w:tc>
        <w:tc>
          <w:tcPr>
            <w:tcW w:w="0" w:type="auto"/>
          </w:tcPr>
          <w:p w:rsidR="00D7084D" w:rsidRPr="00BB7219" w:rsidDel="00492E4F" w:rsidRDefault="00D7084D">
            <w:pPr>
              <w:pStyle w:val="berschrift1"/>
              <w:rPr>
                <w:del w:id="2910" w:author="Ulrike Hiltner" w:date="2018-03-02T16:12:00Z"/>
              </w:rPr>
              <w:pPrChange w:id="2911" w:author="Ulrike Hiltner" w:date="2018-03-12T12:37:00Z">
                <w:pPr/>
              </w:pPrChange>
            </w:pPr>
          </w:p>
        </w:tc>
        <w:tc>
          <w:tcPr>
            <w:tcW w:w="0" w:type="auto"/>
          </w:tcPr>
          <w:p w:rsidR="00D7084D" w:rsidRPr="00BB7219" w:rsidDel="00492E4F" w:rsidRDefault="00D7084D">
            <w:pPr>
              <w:pStyle w:val="berschrift1"/>
              <w:rPr>
                <w:del w:id="2912" w:author="Ulrike Hiltner" w:date="2018-03-02T16:12:00Z"/>
              </w:rPr>
              <w:pPrChange w:id="2913" w:author="Ulrike Hiltner" w:date="2018-03-12T12:37:00Z">
                <w:pPr/>
              </w:pPrChange>
            </w:pPr>
          </w:p>
        </w:tc>
      </w:tr>
      <w:tr w:rsidR="00D7084D" w:rsidRPr="001E1122" w:rsidDel="00492E4F">
        <w:trPr>
          <w:del w:id="2914" w:author="Ulrike Hiltner" w:date="2018-03-02T16:12:00Z"/>
        </w:trPr>
        <w:tc>
          <w:tcPr>
            <w:tcW w:w="0" w:type="auto"/>
          </w:tcPr>
          <w:p w:rsidR="00D7084D" w:rsidRPr="001063D4" w:rsidDel="00492E4F" w:rsidRDefault="00450098">
            <w:pPr>
              <w:pStyle w:val="berschrift1"/>
              <w:rPr>
                <w:del w:id="2915" w:author="Ulrike Hiltner" w:date="2018-03-02T16:12:00Z"/>
              </w:rPr>
              <w:pPrChange w:id="2916" w:author="Ulrike Hiltner" w:date="2018-03-12T12:37:00Z">
                <w:pPr>
                  <w:jc w:val="left"/>
                </w:pPr>
              </w:pPrChange>
            </w:pPr>
            <w:del w:id="2917" w:author="Ulrike Hiltner" w:date="2018-03-02T16:12:00Z">
              <w:r w:rsidRPr="003D10F0" w:rsidDel="00492E4F">
                <w:delText>k</w:delText>
              </w:r>
            </w:del>
          </w:p>
        </w:tc>
        <w:tc>
          <w:tcPr>
            <w:tcW w:w="0" w:type="auto"/>
          </w:tcPr>
          <w:p w:rsidR="00D7084D" w:rsidRPr="00051C61" w:rsidDel="00492E4F" w:rsidRDefault="00450098">
            <w:pPr>
              <w:pStyle w:val="berschrift1"/>
              <w:rPr>
                <w:del w:id="2918" w:author="Ulrike Hiltner" w:date="2018-03-02T16:12:00Z"/>
              </w:rPr>
              <w:pPrChange w:id="2919" w:author="Ulrike Hiltner" w:date="2018-03-12T12:37:00Z">
                <w:pPr>
                  <w:jc w:val="left"/>
                </w:pPr>
              </w:pPrChange>
            </w:pPr>
            <w:del w:id="2920" w:author="Ulrike Hiltner" w:date="2018-03-02T16:12:00Z">
              <w:r w:rsidRPr="00F031AC" w:rsidDel="00492E4F">
                <w:delText>light extinction coefficient</w:delText>
              </w:r>
            </w:del>
          </w:p>
        </w:tc>
        <w:tc>
          <w:tcPr>
            <w:tcW w:w="0" w:type="auto"/>
          </w:tcPr>
          <w:p w:rsidR="00D7084D" w:rsidRPr="00E526AD" w:rsidDel="00492E4F" w:rsidRDefault="00450098">
            <w:pPr>
              <w:pStyle w:val="berschrift1"/>
              <w:rPr>
                <w:del w:id="2921" w:author="Ulrike Hiltner" w:date="2018-03-02T16:12:00Z"/>
              </w:rPr>
              <w:pPrChange w:id="2922" w:author="Ulrike Hiltner" w:date="2018-03-12T12:37:00Z">
                <w:pPr>
                  <w:jc w:val="left"/>
                </w:pPr>
              </w:pPrChange>
            </w:pPr>
            <w:del w:id="2923" w:author="Ulrike Hiltner" w:date="2018-03-02T16:12:00Z">
              <w:r w:rsidRPr="002C668F" w:rsidDel="00492E4F">
                <w:delText>-</w:delText>
              </w:r>
            </w:del>
          </w:p>
        </w:tc>
        <w:tc>
          <w:tcPr>
            <w:tcW w:w="0" w:type="auto"/>
          </w:tcPr>
          <w:p w:rsidR="00D7084D" w:rsidRPr="00104D13" w:rsidDel="00492E4F" w:rsidRDefault="00450098">
            <w:pPr>
              <w:pStyle w:val="berschrift1"/>
              <w:rPr>
                <w:del w:id="2924" w:author="Ulrike Hiltner" w:date="2018-03-02T16:12:00Z"/>
              </w:rPr>
              <w:pPrChange w:id="2925" w:author="Ulrike Hiltner" w:date="2018-03-12T12:37:00Z">
                <w:pPr>
                  <w:jc w:val="left"/>
                </w:pPr>
              </w:pPrChange>
            </w:pPr>
            <w:del w:id="2926" w:author="Ulrike Hiltner" w:date="2018-03-02T16:12:00Z">
              <w:r w:rsidRPr="00E67CCE" w:rsidDel="00492E4F">
                <w:delText>0.7</w:delText>
              </w:r>
            </w:del>
          </w:p>
        </w:tc>
        <w:tc>
          <w:tcPr>
            <w:tcW w:w="0" w:type="auto"/>
          </w:tcPr>
          <w:p w:rsidR="00D7084D" w:rsidRPr="00BB7219" w:rsidDel="00492E4F" w:rsidRDefault="00450098">
            <w:pPr>
              <w:pStyle w:val="berschrift1"/>
              <w:rPr>
                <w:del w:id="2927" w:author="Ulrike Hiltner" w:date="2018-03-02T16:12:00Z"/>
              </w:rPr>
              <w:pPrChange w:id="2928" w:author="Ulrike Hiltner" w:date="2018-03-12T12:37:00Z">
                <w:pPr>
                  <w:jc w:val="left"/>
                </w:pPr>
              </w:pPrChange>
            </w:pPr>
            <w:del w:id="2929" w:author="Ulrike Hiltner" w:date="2018-03-02T16:12:00Z">
              <w:r w:rsidRPr="00BB6027" w:rsidDel="00492E4F">
                <w:delText>0.7</w:delText>
              </w:r>
            </w:del>
          </w:p>
        </w:tc>
        <w:tc>
          <w:tcPr>
            <w:tcW w:w="0" w:type="auto"/>
          </w:tcPr>
          <w:p w:rsidR="00D7084D" w:rsidRPr="00BB7219" w:rsidDel="00492E4F" w:rsidRDefault="00450098">
            <w:pPr>
              <w:pStyle w:val="berschrift1"/>
              <w:rPr>
                <w:del w:id="2930" w:author="Ulrike Hiltner" w:date="2018-03-02T16:12:00Z"/>
              </w:rPr>
              <w:pPrChange w:id="2931" w:author="Ulrike Hiltner" w:date="2018-03-12T12:37:00Z">
                <w:pPr>
                  <w:jc w:val="left"/>
                </w:pPr>
              </w:pPrChange>
            </w:pPr>
            <w:del w:id="2932" w:author="Ulrike Hiltner" w:date="2018-03-02T16:12:00Z">
              <w:r w:rsidRPr="00BB7219" w:rsidDel="00492E4F">
                <w:delText>0.7</w:delText>
              </w:r>
            </w:del>
          </w:p>
        </w:tc>
        <w:tc>
          <w:tcPr>
            <w:tcW w:w="0" w:type="auto"/>
          </w:tcPr>
          <w:p w:rsidR="00D7084D" w:rsidRPr="00BB7219" w:rsidDel="00492E4F" w:rsidRDefault="00450098">
            <w:pPr>
              <w:pStyle w:val="berschrift1"/>
              <w:rPr>
                <w:del w:id="2933" w:author="Ulrike Hiltner" w:date="2018-03-02T16:12:00Z"/>
              </w:rPr>
              <w:pPrChange w:id="2934" w:author="Ulrike Hiltner" w:date="2018-03-12T12:37:00Z">
                <w:pPr>
                  <w:jc w:val="left"/>
                </w:pPr>
              </w:pPrChange>
            </w:pPr>
            <w:del w:id="2935" w:author="Ulrike Hiltner" w:date="2018-03-02T16:12:00Z">
              <w:r w:rsidRPr="00BB7219" w:rsidDel="00492E4F">
                <w:delText>0.7</w:delText>
              </w:r>
            </w:del>
          </w:p>
        </w:tc>
        <w:tc>
          <w:tcPr>
            <w:tcW w:w="0" w:type="auto"/>
          </w:tcPr>
          <w:p w:rsidR="00D7084D" w:rsidRPr="00BB7219" w:rsidDel="00492E4F" w:rsidRDefault="00450098">
            <w:pPr>
              <w:pStyle w:val="berschrift1"/>
              <w:rPr>
                <w:del w:id="2936" w:author="Ulrike Hiltner" w:date="2018-03-02T16:12:00Z"/>
              </w:rPr>
              <w:pPrChange w:id="2937" w:author="Ulrike Hiltner" w:date="2018-03-12T12:37:00Z">
                <w:pPr>
                  <w:jc w:val="left"/>
                </w:pPr>
              </w:pPrChange>
            </w:pPr>
            <w:del w:id="2938" w:author="Ulrike Hiltner" w:date="2018-03-02T16:12:00Z">
              <w:r w:rsidRPr="00BB7219" w:rsidDel="00492E4F">
                <w:delText>0.7</w:delText>
              </w:r>
            </w:del>
          </w:p>
        </w:tc>
        <w:tc>
          <w:tcPr>
            <w:tcW w:w="0" w:type="auto"/>
          </w:tcPr>
          <w:p w:rsidR="00D7084D" w:rsidRPr="00BB7219" w:rsidDel="00492E4F" w:rsidRDefault="00450098">
            <w:pPr>
              <w:pStyle w:val="berschrift1"/>
              <w:rPr>
                <w:del w:id="2939" w:author="Ulrike Hiltner" w:date="2018-03-02T16:12:00Z"/>
              </w:rPr>
              <w:pPrChange w:id="2940" w:author="Ulrike Hiltner" w:date="2018-03-12T12:37:00Z">
                <w:pPr>
                  <w:jc w:val="left"/>
                </w:pPr>
              </w:pPrChange>
            </w:pPr>
            <w:del w:id="2941" w:author="Ulrike Hiltner" w:date="2018-03-02T16:12:00Z">
              <w:r w:rsidRPr="00BB7219" w:rsidDel="00492E4F">
                <w:delText>0.7</w:delText>
              </w:r>
            </w:del>
          </w:p>
        </w:tc>
        <w:tc>
          <w:tcPr>
            <w:tcW w:w="0" w:type="auto"/>
          </w:tcPr>
          <w:p w:rsidR="00D7084D" w:rsidRPr="00BB7219" w:rsidDel="00492E4F" w:rsidRDefault="00450098">
            <w:pPr>
              <w:pStyle w:val="berschrift1"/>
              <w:rPr>
                <w:del w:id="2942" w:author="Ulrike Hiltner" w:date="2018-03-02T16:12:00Z"/>
              </w:rPr>
              <w:pPrChange w:id="2943" w:author="Ulrike Hiltner" w:date="2018-03-12T12:37:00Z">
                <w:pPr>
                  <w:jc w:val="left"/>
                </w:pPr>
              </w:pPrChange>
            </w:pPr>
            <w:del w:id="2944" w:author="Ulrike Hiltner" w:date="2018-03-02T16:12:00Z">
              <w:r w:rsidRPr="00BB7219" w:rsidDel="00492E4F">
                <w:delText>0.7</w:delText>
              </w:r>
            </w:del>
          </w:p>
        </w:tc>
        <w:tc>
          <w:tcPr>
            <w:tcW w:w="0" w:type="auto"/>
          </w:tcPr>
          <w:p w:rsidR="00D7084D" w:rsidRPr="00BB7219" w:rsidDel="00492E4F" w:rsidRDefault="00450098">
            <w:pPr>
              <w:pStyle w:val="berschrift1"/>
              <w:rPr>
                <w:del w:id="2945" w:author="Ulrike Hiltner" w:date="2018-03-02T16:12:00Z"/>
              </w:rPr>
              <w:pPrChange w:id="2946" w:author="Ulrike Hiltner" w:date="2018-03-12T12:37:00Z">
                <w:pPr>
                  <w:jc w:val="left"/>
                </w:pPr>
              </w:pPrChange>
            </w:pPr>
            <w:del w:id="2947" w:author="Ulrike Hiltner" w:date="2018-03-02T16:12:00Z">
              <w:r w:rsidRPr="00BB7219" w:rsidDel="00492E4F">
                <w:delText>0.7</w:delText>
              </w:r>
            </w:del>
          </w:p>
        </w:tc>
        <w:tc>
          <w:tcPr>
            <w:tcW w:w="0" w:type="auto"/>
          </w:tcPr>
          <w:p w:rsidR="00D7084D" w:rsidRPr="00BB7219" w:rsidDel="00492E4F" w:rsidRDefault="00450098">
            <w:pPr>
              <w:pStyle w:val="berschrift1"/>
              <w:rPr>
                <w:del w:id="2948" w:author="Ulrike Hiltner" w:date="2018-03-02T16:12:00Z"/>
              </w:rPr>
              <w:pPrChange w:id="2949" w:author="Ulrike Hiltner" w:date="2018-03-12T12:37:00Z">
                <w:pPr>
                  <w:jc w:val="left"/>
                </w:pPr>
              </w:pPrChange>
            </w:pPr>
            <w:del w:id="2950" w:author="Ulrike Hiltner" w:date="2018-03-02T16:12:00Z">
              <w:r w:rsidRPr="00BB7219" w:rsidDel="00492E4F">
                <w:delText>Köhler et al. (2003)</w:delText>
              </w:r>
            </w:del>
          </w:p>
        </w:tc>
      </w:tr>
      <w:tr w:rsidR="00D7084D" w:rsidRPr="001E1122" w:rsidDel="00492E4F">
        <w:trPr>
          <w:del w:id="2951" w:author="Ulrike Hiltner" w:date="2018-03-02T16:12:00Z"/>
        </w:trPr>
        <w:tc>
          <w:tcPr>
            <w:tcW w:w="0" w:type="auto"/>
          </w:tcPr>
          <w:p w:rsidR="00D7084D" w:rsidRPr="00F031AC" w:rsidDel="00492E4F" w:rsidRDefault="00450098">
            <w:pPr>
              <w:pStyle w:val="berschrift1"/>
              <w:rPr>
                <w:del w:id="2952" w:author="Ulrike Hiltner" w:date="2018-03-02T16:12:00Z"/>
              </w:rPr>
              <w:pPrChange w:id="2953" w:author="Ulrike Hiltner" w:date="2018-03-12T12:37:00Z">
                <w:pPr>
                  <w:jc w:val="left"/>
                </w:pPr>
              </w:pPrChange>
            </w:pPr>
            <w:del w:id="2954" w:author="Ulrike Hiltner" w:date="2018-03-02T16:12:00Z">
              <w:r w:rsidRPr="003D10F0" w:rsidDel="00492E4F">
                <w:delText>n</w:delText>
              </w:r>
              <w:r w:rsidRPr="001063D4" w:rsidDel="00492E4F">
                <w:rPr>
                  <w:vertAlign w:val="subscript"/>
                </w:rPr>
                <w:delText>seed</w:delText>
              </w:r>
            </w:del>
          </w:p>
        </w:tc>
        <w:tc>
          <w:tcPr>
            <w:tcW w:w="0" w:type="auto"/>
          </w:tcPr>
          <w:p w:rsidR="00D7084D" w:rsidRPr="002C668F" w:rsidDel="00492E4F" w:rsidRDefault="00450098">
            <w:pPr>
              <w:pStyle w:val="berschrift1"/>
              <w:rPr>
                <w:del w:id="2955" w:author="Ulrike Hiltner" w:date="2018-03-02T16:12:00Z"/>
              </w:rPr>
              <w:pPrChange w:id="2956" w:author="Ulrike Hiltner" w:date="2018-03-12T12:37:00Z">
                <w:pPr>
                  <w:jc w:val="left"/>
                </w:pPr>
              </w:pPrChange>
            </w:pPr>
            <w:del w:id="2957" w:author="Ulrike Hiltner" w:date="2018-03-02T16:12:00Z">
              <w:r w:rsidRPr="00051C61" w:rsidDel="00492E4F">
                <w:delText>global number of seeds</w:delText>
              </w:r>
            </w:del>
          </w:p>
        </w:tc>
        <w:tc>
          <w:tcPr>
            <w:tcW w:w="0" w:type="auto"/>
          </w:tcPr>
          <w:p w:rsidR="00D7084D" w:rsidRPr="00104D13" w:rsidDel="00492E4F" w:rsidRDefault="00450098">
            <w:pPr>
              <w:pStyle w:val="berschrift1"/>
              <w:rPr>
                <w:del w:id="2958" w:author="Ulrike Hiltner" w:date="2018-03-02T16:12:00Z"/>
              </w:rPr>
              <w:pPrChange w:id="2959" w:author="Ulrike Hiltner" w:date="2018-03-12T12:37:00Z">
                <w:pPr>
                  <w:jc w:val="left"/>
                </w:pPr>
              </w:pPrChange>
            </w:pPr>
            <w:del w:id="2960" w:author="Ulrike Hiltner" w:date="2018-03-02T16:12:00Z">
              <w:r w:rsidRPr="00E526AD" w:rsidDel="00492E4F">
                <w:delText>1 ha</w:delText>
              </w:r>
              <w:r w:rsidRPr="00E67CCE" w:rsidDel="00492E4F">
                <w:rPr>
                  <w:vertAlign w:val="superscript"/>
                </w:rPr>
                <w:delText>-1</w:delText>
              </w:r>
            </w:del>
          </w:p>
        </w:tc>
        <w:tc>
          <w:tcPr>
            <w:tcW w:w="0" w:type="auto"/>
          </w:tcPr>
          <w:p w:rsidR="00D7084D" w:rsidRPr="00BB7219" w:rsidDel="00492E4F" w:rsidRDefault="00450098">
            <w:pPr>
              <w:pStyle w:val="berschrift1"/>
              <w:rPr>
                <w:del w:id="2961" w:author="Ulrike Hiltner" w:date="2018-03-02T16:12:00Z"/>
              </w:rPr>
              <w:pPrChange w:id="2962" w:author="Ulrike Hiltner" w:date="2018-03-12T12:37:00Z">
                <w:pPr>
                  <w:jc w:val="left"/>
                </w:pPr>
              </w:pPrChange>
            </w:pPr>
            <w:del w:id="2963" w:author="Ulrike Hiltner" w:date="2018-03-02T16:12:00Z">
              <w:r w:rsidRPr="00BB6027" w:rsidDel="00492E4F">
                <w:delText>2</w:delText>
              </w:r>
            </w:del>
          </w:p>
        </w:tc>
        <w:tc>
          <w:tcPr>
            <w:tcW w:w="0" w:type="auto"/>
          </w:tcPr>
          <w:p w:rsidR="00D7084D" w:rsidRPr="00BB7219" w:rsidDel="00492E4F" w:rsidRDefault="00450098">
            <w:pPr>
              <w:pStyle w:val="berschrift1"/>
              <w:rPr>
                <w:del w:id="2964" w:author="Ulrike Hiltner" w:date="2018-03-02T16:12:00Z"/>
              </w:rPr>
              <w:pPrChange w:id="2965" w:author="Ulrike Hiltner" w:date="2018-03-12T12:37:00Z">
                <w:pPr>
                  <w:jc w:val="left"/>
                </w:pPr>
              </w:pPrChange>
            </w:pPr>
            <w:del w:id="2966" w:author="Ulrike Hiltner" w:date="2018-03-02T16:12:00Z">
              <w:r w:rsidRPr="00BB7219" w:rsidDel="00492E4F">
                <w:delText>27</w:delText>
              </w:r>
            </w:del>
          </w:p>
        </w:tc>
        <w:tc>
          <w:tcPr>
            <w:tcW w:w="0" w:type="auto"/>
          </w:tcPr>
          <w:p w:rsidR="00D7084D" w:rsidRPr="00BB7219" w:rsidDel="00492E4F" w:rsidRDefault="00450098">
            <w:pPr>
              <w:pStyle w:val="berschrift1"/>
              <w:rPr>
                <w:del w:id="2967" w:author="Ulrike Hiltner" w:date="2018-03-02T16:12:00Z"/>
              </w:rPr>
              <w:pPrChange w:id="2968" w:author="Ulrike Hiltner" w:date="2018-03-12T12:37:00Z">
                <w:pPr>
                  <w:jc w:val="left"/>
                </w:pPr>
              </w:pPrChange>
            </w:pPr>
            <w:del w:id="2969" w:author="Ulrike Hiltner" w:date="2018-03-02T16:12:00Z">
              <w:r w:rsidRPr="00BB7219" w:rsidDel="00492E4F">
                <w:delText>2</w:delText>
              </w:r>
            </w:del>
          </w:p>
        </w:tc>
        <w:tc>
          <w:tcPr>
            <w:tcW w:w="0" w:type="auto"/>
          </w:tcPr>
          <w:p w:rsidR="00D7084D" w:rsidRPr="00BB7219" w:rsidDel="00492E4F" w:rsidRDefault="00450098">
            <w:pPr>
              <w:pStyle w:val="berschrift1"/>
              <w:rPr>
                <w:del w:id="2970" w:author="Ulrike Hiltner" w:date="2018-03-02T16:12:00Z"/>
              </w:rPr>
              <w:pPrChange w:id="2971" w:author="Ulrike Hiltner" w:date="2018-03-12T12:37:00Z">
                <w:pPr>
                  <w:jc w:val="left"/>
                </w:pPr>
              </w:pPrChange>
            </w:pPr>
            <w:del w:id="2972" w:author="Ulrike Hiltner" w:date="2018-03-02T16:12:00Z">
              <w:r w:rsidRPr="00BB7219" w:rsidDel="00492E4F">
                <w:delText>15</w:delText>
              </w:r>
            </w:del>
          </w:p>
        </w:tc>
        <w:tc>
          <w:tcPr>
            <w:tcW w:w="0" w:type="auto"/>
          </w:tcPr>
          <w:p w:rsidR="00D7084D" w:rsidRPr="00BB7219" w:rsidDel="00492E4F" w:rsidRDefault="00450098">
            <w:pPr>
              <w:pStyle w:val="berschrift1"/>
              <w:rPr>
                <w:del w:id="2973" w:author="Ulrike Hiltner" w:date="2018-03-02T16:12:00Z"/>
              </w:rPr>
              <w:pPrChange w:id="2974" w:author="Ulrike Hiltner" w:date="2018-03-12T12:37:00Z">
                <w:pPr>
                  <w:jc w:val="left"/>
                </w:pPr>
              </w:pPrChange>
            </w:pPr>
            <w:del w:id="2975" w:author="Ulrike Hiltner" w:date="2018-03-02T16:12:00Z">
              <w:r w:rsidRPr="00BB7219" w:rsidDel="00492E4F">
                <w:delText>14</w:delText>
              </w:r>
            </w:del>
          </w:p>
        </w:tc>
        <w:tc>
          <w:tcPr>
            <w:tcW w:w="0" w:type="auto"/>
          </w:tcPr>
          <w:p w:rsidR="00D7084D" w:rsidRPr="00BB7219" w:rsidDel="00492E4F" w:rsidRDefault="00450098">
            <w:pPr>
              <w:pStyle w:val="berschrift1"/>
              <w:rPr>
                <w:del w:id="2976" w:author="Ulrike Hiltner" w:date="2018-03-02T16:12:00Z"/>
              </w:rPr>
              <w:pPrChange w:id="2977" w:author="Ulrike Hiltner" w:date="2018-03-12T12:37:00Z">
                <w:pPr>
                  <w:jc w:val="left"/>
                </w:pPr>
              </w:pPrChange>
            </w:pPr>
            <w:del w:id="2978" w:author="Ulrike Hiltner" w:date="2018-03-02T16:12:00Z">
              <w:r w:rsidRPr="00BB7219" w:rsidDel="00492E4F">
                <w:delText>16</w:delText>
              </w:r>
            </w:del>
          </w:p>
        </w:tc>
        <w:tc>
          <w:tcPr>
            <w:tcW w:w="0" w:type="auto"/>
          </w:tcPr>
          <w:p w:rsidR="00D7084D" w:rsidRPr="00BB7219" w:rsidDel="00492E4F" w:rsidRDefault="00450098">
            <w:pPr>
              <w:pStyle w:val="berschrift1"/>
              <w:rPr>
                <w:del w:id="2979" w:author="Ulrike Hiltner" w:date="2018-03-02T16:12:00Z"/>
              </w:rPr>
              <w:pPrChange w:id="2980" w:author="Ulrike Hiltner" w:date="2018-03-12T12:37:00Z">
                <w:pPr>
                  <w:jc w:val="left"/>
                </w:pPr>
              </w:pPrChange>
            </w:pPr>
            <w:del w:id="2981" w:author="Ulrike Hiltner" w:date="2018-03-02T16:12:00Z">
              <w:r w:rsidRPr="00BB7219" w:rsidDel="00492E4F">
                <w:delText>20</w:delText>
              </w:r>
            </w:del>
          </w:p>
        </w:tc>
        <w:tc>
          <w:tcPr>
            <w:tcW w:w="0" w:type="auto"/>
          </w:tcPr>
          <w:p w:rsidR="00D7084D" w:rsidRPr="00BB7219" w:rsidDel="00492E4F" w:rsidRDefault="00450098">
            <w:pPr>
              <w:pStyle w:val="berschrift1"/>
              <w:rPr>
                <w:del w:id="2982" w:author="Ulrike Hiltner" w:date="2018-03-02T16:12:00Z"/>
              </w:rPr>
              <w:pPrChange w:id="2983" w:author="Ulrike Hiltner" w:date="2018-03-12T12:37:00Z">
                <w:pPr>
                  <w:jc w:val="left"/>
                </w:pPr>
              </w:pPrChange>
            </w:pPr>
            <w:del w:id="2984" w:author="Ulrike Hiltner" w:date="2018-03-02T16:12:00Z">
              <w:r w:rsidRPr="00BB7219" w:rsidDel="00492E4F">
                <w:delText>2</w:delText>
              </w:r>
            </w:del>
          </w:p>
        </w:tc>
        <w:tc>
          <w:tcPr>
            <w:tcW w:w="0" w:type="auto"/>
          </w:tcPr>
          <w:p w:rsidR="00D7084D" w:rsidRPr="00BB7219" w:rsidDel="00492E4F" w:rsidRDefault="00450098">
            <w:pPr>
              <w:pStyle w:val="berschrift1"/>
              <w:rPr>
                <w:del w:id="2985" w:author="Ulrike Hiltner" w:date="2018-03-02T16:12:00Z"/>
              </w:rPr>
              <w:pPrChange w:id="2986" w:author="Ulrike Hiltner" w:date="2018-03-12T12:37:00Z">
                <w:pPr>
                  <w:jc w:val="left"/>
                </w:pPr>
              </w:pPrChange>
            </w:pPr>
            <w:del w:id="2987" w:author="Ulrike Hiltner" w:date="2018-03-02T16:12:00Z">
              <w:r w:rsidRPr="00BB7219" w:rsidDel="00492E4F">
                <w:delText>fine-tuned</w:delText>
              </w:r>
            </w:del>
          </w:p>
        </w:tc>
      </w:tr>
      <w:tr w:rsidR="00D7084D" w:rsidRPr="001E1122" w:rsidDel="00492E4F">
        <w:trPr>
          <w:del w:id="2988" w:author="Ulrike Hiltner" w:date="2018-03-02T16:12:00Z"/>
        </w:trPr>
        <w:tc>
          <w:tcPr>
            <w:tcW w:w="0" w:type="auto"/>
          </w:tcPr>
          <w:p w:rsidR="00D7084D" w:rsidRPr="00F031AC" w:rsidDel="00492E4F" w:rsidRDefault="00450098">
            <w:pPr>
              <w:pStyle w:val="berschrift1"/>
              <w:rPr>
                <w:del w:id="2989" w:author="Ulrike Hiltner" w:date="2018-03-02T16:12:00Z"/>
              </w:rPr>
              <w:pPrChange w:id="2990" w:author="Ulrike Hiltner" w:date="2018-03-12T12:38:00Z">
                <w:pPr>
                  <w:jc w:val="left"/>
                </w:pPr>
              </w:pPrChange>
            </w:pPr>
            <w:del w:id="2991" w:author="Ulrike Hiltner" w:date="2018-03-02T16:12:00Z">
              <w:r w:rsidRPr="003D10F0" w:rsidDel="00492E4F">
                <w:delText>i</w:delText>
              </w:r>
              <w:r w:rsidRPr="001063D4" w:rsidDel="00492E4F">
                <w:rPr>
                  <w:vertAlign w:val="subscript"/>
                </w:rPr>
                <w:delText>seed</w:delText>
              </w:r>
            </w:del>
          </w:p>
        </w:tc>
        <w:tc>
          <w:tcPr>
            <w:tcW w:w="0" w:type="auto"/>
          </w:tcPr>
          <w:p w:rsidR="00D7084D" w:rsidRPr="00450098" w:rsidDel="00492E4F" w:rsidRDefault="00450098">
            <w:pPr>
              <w:pStyle w:val="berschrift1"/>
              <w:rPr>
                <w:del w:id="2992" w:author="Ulrike Hiltner" w:date="2018-03-02T16:12:00Z"/>
              </w:rPr>
              <w:pPrChange w:id="2993" w:author="Ulrike Hiltner" w:date="2018-03-12T12:38:00Z">
                <w:pPr>
                  <w:jc w:val="left"/>
                </w:pPr>
              </w:pPrChange>
            </w:pPr>
            <w:del w:id="2994" w:author="Ulrike Hiltner" w:date="2018-03-02T16:12:00Z">
              <w:r w:rsidRPr="00450098" w:rsidDel="00492E4F">
                <w:delText>min. light intensity to establish</w:delText>
              </w:r>
            </w:del>
          </w:p>
        </w:tc>
        <w:tc>
          <w:tcPr>
            <w:tcW w:w="0" w:type="auto"/>
          </w:tcPr>
          <w:p w:rsidR="00D7084D" w:rsidRPr="002C753F" w:rsidDel="00492E4F" w:rsidRDefault="00450098">
            <w:pPr>
              <w:pStyle w:val="berschrift1"/>
              <w:rPr>
                <w:del w:id="2995" w:author="Ulrike Hiltner" w:date="2018-03-02T16:12:00Z"/>
              </w:rPr>
              <w:pPrChange w:id="2996" w:author="Ulrike Hiltner" w:date="2018-03-12T12:38:00Z">
                <w:pPr>
                  <w:jc w:val="left"/>
                </w:pPr>
              </w:pPrChange>
            </w:pPr>
            <w:del w:id="2997" w:author="Ulrike Hiltner" w:date="2018-03-02T16:12:00Z">
              <w:r w:rsidRPr="002C753F" w:rsidDel="00492E4F">
                <w:delText>-</w:delText>
              </w:r>
            </w:del>
          </w:p>
        </w:tc>
        <w:tc>
          <w:tcPr>
            <w:tcW w:w="0" w:type="auto"/>
          </w:tcPr>
          <w:p w:rsidR="00D7084D" w:rsidRPr="001063D4" w:rsidDel="00492E4F" w:rsidRDefault="00450098">
            <w:pPr>
              <w:pStyle w:val="berschrift1"/>
              <w:rPr>
                <w:del w:id="2998" w:author="Ulrike Hiltner" w:date="2018-03-02T16:12:00Z"/>
              </w:rPr>
              <w:pPrChange w:id="2999" w:author="Ulrike Hiltner" w:date="2018-03-12T12:38:00Z">
                <w:pPr>
                  <w:jc w:val="left"/>
                </w:pPr>
              </w:pPrChange>
            </w:pPr>
            <w:del w:id="3000" w:author="Ulrike Hiltner" w:date="2018-03-02T16:12:00Z">
              <w:r w:rsidRPr="003D10F0" w:rsidDel="00492E4F">
                <w:delText>0.01</w:delText>
              </w:r>
            </w:del>
          </w:p>
        </w:tc>
        <w:tc>
          <w:tcPr>
            <w:tcW w:w="0" w:type="auto"/>
          </w:tcPr>
          <w:p w:rsidR="00D7084D" w:rsidRPr="00051C61" w:rsidDel="00492E4F" w:rsidRDefault="00450098">
            <w:pPr>
              <w:pStyle w:val="berschrift1"/>
              <w:rPr>
                <w:del w:id="3001" w:author="Ulrike Hiltner" w:date="2018-03-02T16:12:00Z"/>
              </w:rPr>
              <w:pPrChange w:id="3002" w:author="Ulrike Hiltner" w:date="2018-03-12T12:38:00Z">
                <w:pPr>
                  <w:jc w:val="left"/>
                </w:pPr>
              </w:pPrChange>
            </w:pPr>
            <w:del w:id="3003" w:author="Ulrike Hiltner" w:date="2018-03-02T16:12:00Z">
              <w:r w:rsidRPr="00F031AC" w:rsidDel="00492E4F">
                <w:delText>0.01</w:delText>
              </w:r>
            </w:del>
          </w:p>
        </w:tc>
        <w:tc>
          <w:tcPr>
            <w:tcW w:w="0" w:type="auto"/>
          </w:tcPr>
          <w:p w:rsidR="00D7084D" w:rsidRPr="00E526AD" w:rsidDel="00492E4F" w:rsidRDefault="00450098">
            <w:pPr>
              <w:pStyle w:val="berschrift1"/>
              <w:rPr>
                <w:del w:id="3004" w:author="Ulrike Hiltner" w:date="2018-03-02T16:12:00Z"/>
              </w:rPr>
              <w:pPrChange w:id="3005" w:author="Ulrike Hiltner" w:date="2018-03-12T12:38:00Z">
                <w:pPr>
                  <w:jc w:val="left"/>
                </w:pPr>
              </w:pPrChange>
            </w:pPr>
            <w:del w:id="3006" w:author="Ulrike Hiltner" w:date="2018-03-02T16:12:00Z">
              <w:r w:rsidRPr="002C668F" w:rsidDel="00492E4F">
                <w:delText>0.05</w:delText>
              </w:r>
            </w:del>
          </w:p>
        </w:tc>
        <w:tc>
          <w:tcPr>
            <w:tcW w:w="0" w:type="auto"/>
          </w:tcPr>
          <w:p w:rsidR="00D7084D" w:rsidRPr="00104D13" w:rsidDel="00492E4F" w:rsidRDefault="00450098">
            <w:pPr>
              <w:pStyle w:val="berschrift1"/>
              <w:rPr>
                <w:del w:id="3007" w:author="Ulrike Hiltner" w:date="2018-03-02T16:12:00Z"/>
              </w:rPr>
              <w:pPrChange w:id="3008" w:author="Ulrike Hiltner" w:date="2018-03-12T12:38:00Z">
                <w:pPr>
                  <w:jc w:val="left"/>
                </w:pPr>
              </w:pPrChange>
            </w:pPr>
            <w:del w:id="3009" w:author="Ulrike Hiltner" w:date="2018-03-02T16:12:00Z">
              <w:r w:rsidRPr="00E67CCE" w:rsidDel="00492E4F">
                <w:delText>0.20</w:delText>
              </w:r>
            </w:del>
          </w:p>
        </w:tc>
        <w:tc>
          <w:tcPr>
            <w:tcW w:w="0" w:type="auto"/>
          </w:tcPr>
          <w:p w:rsidR="00D7084D" w:rsidRPr="00BB7219" w:rsidDel="00492E4F" w:rsidRDefault="00450098">
            <w:pPr>
              <w:pStyle w:val="berschrift1"/>
              <w:rPr>
                <w:del w:id="3010" w:author="Ulrike Hiltner" w:date="2018-03-02T16:12:00Z"/>
              </w:rPr>
              <w:pPrChange w:id="3011" w:author="Ulrike Hiltner" w:date="2018-03-12T12:38:00Z">
                <w:pPr>
                  <w:jc w:val="left"/>
                </w:pPr>
              </w:pPrChange>
            </w:pPr>
            <w:del w:id="3012" w:author="Ulrike Hiltner" w:date="2018-03-02T16:12:00Z">
              <w:r w:rsidRPr="00BB6027" w:rsidDel="00492E4F">
                <w:delText>0.01</w:delText>
              </w:r>
            </w:del>
          </w:p>
        </w:tc>
        <w:tc>
          <w:tcPr>
            <w:tcW w:w="0" w:type="auto"/>
          </w:tcPr>
          <w:p w:rsidR="00D7084D" w:rsidRPr="00BB7219" w:rsidDel="00492E4F" w:rsidRDefault="00450098">
            <w:pPr>
              <w:pStyle w:val="berschrift1"/>
              <w:rPr>
                <w:del w:id="3013" w:author="Ulrike Hiltner" w:date="2018-03-02T16:12:00Z"/>
              </w:rPr>
              <w:pPrChange w:id="3014" w:author="Ulrike Hiltner" w:date="2018-03-12T12:38:00Z">
                <w:pPr>
                  <w:jc w:val="left"/>
                </w:pPr>
              </w:pPrChange>
            </w:pPr>
            <w:del w:id="3015" w:author="Ulrike Hiltner" w:date="2018-03-02T16:12:00Z">
              <w:r w:rsidRPr="00BB7219" w:rsidDel="00492E4F">
                <w:delText>0.02</w:delText>
              </w:r>
            </w:del>
          </w:p>
        </w:tc>
        <w:tc>
          <w:tcPr>
            <w:tcW w:w="0" w:type="auto"/>
          </w:tcPr>
          <w:p w:rsidR="00D7084D" w:rsidRPr="00BB7219" w:rsidDel="00492E4F" w:rsidRDefault="00450098">
            <w:pPr>
              <w:pStyle w:val="berschrift1"/>
              <w:rPr>
                <w:del w:id="3016" w:author="Ulrike Hiltner" w:date="2018-03-02T16:12:00Z"/>
              </w:rPr>
              <w:pPrChange w:id="3017" w:author="Ulrike Hiltner" w:date="2018-03-12T12:38:00Z">
                <w:pPr>
                  <w:jc w:val="left"/>
                </w:pPr>
              </w:pPrChange>
            </w:pPr>
            <w:del w:id="3018" w:author="Ulrike Hiltner" w:date="2018-03-02T16:12:00Z">
              <w:r w:rsidRPr="00BB7219" w:rsidDel="00492E4F">
                <w:delText>0.15</w:delText>
              </w:r>
            </w:del>
          </w:p>
        </w:tc>
        <w:tc>
          <w:tcPr>
            <w:tcW w:w="0" w:type="auto"/>
          </w:tcPr>
          <w:p w:rsidR="00D7084D" w:rsidRPr="00BB7219" w:rsidDel="00492E4F" w:rsidRDefault="00450098">
            <w:pPr>
              <w:pStyle w:val="berschrift1"/>
              <w:rPr>
                <w:del w:id="3019" w:author="Ulrike Hiltner" w:date="2018-03-02T16:12:00Z"/>
              </w:rPr>
              <w:pPrChange w:id="3020" w:author="Ulrike Hiltner" w:date="2018-03-12T12:38:00Z">
                <w:pPr>
                  <w:jc w:val="left"/>
                </w:pPr>
              </w:pPrChange>
            </w:pPr>
            <w:del w:id="3021" w:author="Ulrike Hiltner" w:date="2018-03-02T16:12:00Z">
              <w:r w:rsidRPr="00BB7219" w:rsidDel="00492E4F">
                <w:delText>0.01</w:delText>
              </w:r>
            </w:del>
          </w:p>
        </w:tc>
        <w:tc>
          <w:tcPr>
            <w:tcW w:w="0" w:type="auto"/>
          </w:tcPr>
          <w:p w:rsidR="00D7084D" w:rsidRPr="00BB7219" w:rsidDel="00492E4F" w:rsidRDefault="00450098">
            <w:pPr>
              <w:pStyle w:val="berschrift1"/>
              <w:rPr>
                <w:del w:id="3022" w:author="Ulrike Hiltner" w:date="2018-03-02T16:12:00Z"/>
              </w:rPr>
              <w:pPrChange w:id="3023" w:author="Ulrike Hiltner" w:date="2018-03-12T12:38:00Z">
                <w:pPr>
                  <w:jc w:val="left"/>
                </w:pPr>
              </w:pPrChange>
            </w:pPr>
            <w:del w:id="3024" w:author="Ulrike Hiltner" w:date="2018-03-02T16:12:00Z">
              <w:r w:rsidRPr="00BB7219" w:rsidDel="00492E4F">
                <w:delText>Köhler et al. (2003)</w:delText>
              </w:r>
            </w:del>
          </w:p>
        </w:tc>
      </w:tr>
      <w:tr w:rsidR="00D7084D" w:rsidRPr="001E1122" w:rsidDel="00492E4F">
        <w:trPr>
          <w:del w:id="3025" w:author="Ulrike Hiltner" w:date="2018-03-02T16:12:00Z"/>
        </w:trPr>
        <w:tc>
          <w:tcPr>
            <w:tcW w:w="0" w:type="auto"/>
          </w:tcPr>
          <w:p w:rsidR="00D7084D" w:rsidRPr="001063D4" w:rsidDel="00492E4F" w:rsidRDefault="00450098">
            <w:pPr>
              <w:pStyle w:val="berschrift1"/>
              <w:rPr>
                <w:del w:id="3026" w:author="Ulrike Hiltner" w:date="2018-03-02T16:12:00Z"/>
              </w:rPr>
              <w:pPrChange w:id="3027" w:author="Ulrike Hiltner" w:date="2018-03-12T12:38:00Z">
                <w:pPr>
                  <w:jc w:val="left"/>
                </w:pPr>
              </w:pPrChange>
            </w:pPr>
            <w:del w:id="3028" w:author="Ulrike Hiltner" w:date="2018-03-02T16:12:00Z">
              <w:r w:rsidRPr="003D10F0" w:rsidDel="00492E4F">
                <w:delText>geometry</w:delText>
              </w:r>
            </w:del>
          </w:p>
        </w:tc>
        <w:tc>
          <w:tcPr>
            <w:tcW w:w="0" w:type="auto"/>
          </w:tcPr>
          <w:p w:rsidR="00D7084D" w:rsidRPr="00F031AC" w:rsidDel="00492E4F" w:rsidRDefault="00D7084D">
            <w:pPr>
              <w:pStyle w:val="berschrift1"/>
              <w:rPr>
                <w:del w:id="3029" w:author="Ulrike Hiltner" w:date="2018-03-02T16:12:00Z"/>
              </w:rPr>
              <w:pPrChange w:id="3030" w:author="Ulrike Hiltner" w:date="2018-03-12T12:38:00Z">
                <w:pPr/>
              </w:pPrChange>
            </w:pPr>
          </w:p>
        </w:tc>
        <w:tc>
          <w:tcPr>
            <w:tcW w:w="0" w:type="auto"/>
          </w:tcPr>
          <w:p w:rsidR="00D7084D" w:rsidRPr="00051C61" w:rsidDel="00492E4F" w:rsidRDefault="00D7084D">
            <w:pPr>
              <w:pStyle w:val="berschrift1"/>
              <w:rPr>
                <w:del w:id="3031" w:author="Ulrike Hiltner" w:date="2018-03-02T16:12:00Z"/>
              </w:rPr>
              <w:pPrChange w:id="3032" w:author="Ulrike Hiltner" w:date="2018-03-12T12:38:00Z">
                <w:pPr/>
              </w:pPrChange>
            </w:pPr>
          </w:p>
        </w:tc>
        <w:tc>
          <w:tcPr>
            <w:tcW w:w="0" w:type="auto"/>
          </w:tcPr>
          <w:p w:rsidR="00D7084D" w:rsidRPr="002C668F" w:rsidDel="00492E4F" w:rsidRDefault="00D7084D">
            <w:pPr>
              <w:pStyle w:val="berschrift1"/>
              <w:rPr>
                <w:del w:id="3033" w:author="Ulrike Hiltner" w:date="2018-03-02T16:12:00Z"/>
              </w:rPr>
              <w:pPrChange w:id="3034" w:author="Ulrike Hiltner" w:date="2018-03-12T12:38:00Z">
                <w:pPr/>
              </w:pPrChange>
            </w:pPr>
          </w:p>
        </w:tc>
        <w:tc>
          <w:tcPr>
            <w:tcW w:w="0" w:type="auto"/>
          </w:tcPr>
          <w:p w:rsidR="00D7084D" w:rsidRPr="00E526AD" w:rsidDel="00492E4F" w:rsidRDefault="00D7084D">
            <w:pPr>
              <w:pStyle w:val="berschrift1"/>
              <w:rPr>
                <w:del w:id="3035" w:author="Ulrike Hiltner" w:date="2018-03-02T16:12:00Z"/>
              </w:rPr>
              <w:pPrChange w:id="3036" w:author="Ulrike Hiltner" w:date="2018-03-12T12:38:00Z">
                <w:pPr/>
              </w:pPrChange>
            </w:pPr>
          </w:p>
        </w:tc>
        <w:tc>
          <w:tcPr>
            <w:tcW w:w="0" w:type="auto"/>
          </w:tcPr>
          <w:p w:rsidR="00D7084D" w:rsidRPr="00E67CCE" w:rsidDel="00492E4F" w:rsidRDefault="00D7084D">
            <w:pPr>
              <w:pStyle w:val="berschrift1"/>
              <w:rPr>
                <w:del w:id="3037" w:author="Ulrike Hiltner" w:date="2018-03-02T16:12:00Z"/>
              </w:rPr>
              <w:pPrChange w:id="3038" w:author="Ulrike Hiltner" w:date="2018-03-12T12:38:00Z">
                <w:pPr/>
              </w:pPrChange>
            </w:pPr>
          </w:p>
        </w:tc>
        <w:tc>
          <w:tcPr>
            <w:tcW w:w="0" w:type="auto"/>
          </w:tcPr>
          <w:p w:rsidR="00D7084D" w:rsidRPr="00104D13" w:rsidDel="00492E4F" w:rsidRDefault="00D7084D">
            <w:pPr>
              <w:pStyle w:val="berschrift1"/>
              <w:rPr>
                <w:del w:id="3039" w:author="Ulrike Hiltner" w:date="2018-03-02T16:12:00Z"/>
              </w:rPr>
              <w:pPrChange w:id="3040" w:author="Ulrike Hiltner" w:date="2018-03-12T12:38:00Z">
                <w:pPr/>
              </w:pPrChange>
            </w:pPr>
          </w:p>
        </w:tc>
        <w:tc>
          <w:tcPr>
            <w:tcW w:w="0" w:type="auto"/>
          </w:tcPr>
          <w:p w:rsidR="00D7084D" w:rsidRPr="00BB6027" w:rsidDel="00492E4F" w:rsidRDefault="00D7084D">
            <w:pPr>
              <w:pStyle w:val="berschrift1"/>
              <w:rPr>
                <w:del w:id="3041" w:author="Ulrike Hiltner" w:date="2018-03-02T16:12:00Z"/>
              </w:rPr>
              <w:pPrChange w:id="3042" w:author="Ulrike Hiltner" w:date="2018-03-12T12:38:00Z">
                <w:pPr/>
              </w:pPrChange>
            </w:pPr>
          </w:p>
        </w:tc>
        <w:tc>
          <w:tcPr>
            <w:tcW w:w="0" w:type="auto"/>
          </w:tcPr>
          <w:p w:rsidR="00D7084D" w:rsidRPr="00BB7219" w:rsidDel="00492E4F" w:rsidRDefault="00D7084D">
            <w:pPr>
              <w:pStyle w:val="berschrift1"/>
              <w:rPr>
                <w:del w:id="3043" w:author="Ulrike Hiltner" w:date="2018-03-02T16:12:00Z"/>
              </w:rPr>
              <w:pPrChange w:id="3044" w:author="Ulrike Hiltner" w:date="2018-03-12T12:38:00Z">
                <w:pPr/>
              </w:pPrChange>
            </w:pPr>
          </w:p>
        </w:tc>
        <w:tc>
          <w:tcPr>
            <w:tcW w:w="0" w:type="auto"/>
          </w:tcPr>
          <w:p w:rsidR="00D7084D" w:rsidRPr="00BB7219" w:rsidDel="00492E4F" w:rsidRDefault="00D7084D">
            <w:pPr>
              <w:pStyle w:val="berschrift1"/>
              <w:rPr>
                <w:del w:id="3045" w:author="Ulrike Hiltner" w:date="2018-03-02T16:12:00Z"/>
              </w:rPr>
              <w:pPrChange w:id="3046" w:author="Ulrike Hiltner" w:date="2018-03-12T12:38:00Z">
                <w:pPr/>
              </w:pPrChange>
            </w:pPr>
          </w:p>
        </w:tc>
        <w:tc>
          <w:tcPr>
            <w:tcW w:w="0" w:type="auto"/>
          </w:tcPr>
          <w:p w:rsidR="00D7084D" w:rsidRPr="00BB7219" w:rsidDel="00492E4F" w:rsidRDefault="00D7084D">
            <w:pPr>
              <w:pStyle w:val="berschrift1"/>
              <w:rPr>
                <w:del w:id="3047" w:author="Ulrike Hiltner" w:date="2018-03-02T16:12:00Z"/>
              </w:rPr>
              <w:pPrChange w:id="3048" w:author="Ulrike Hiltner" w:date="2018-03-12T12:38:00Z">
                <w:pPr/>
              </w:pPrChange>
            </w:pPr>
          </w:p>
        </w:tc>
        <w:tc>
          <w:tcPr>
            <w:tcW w:w="0" w:type="auto"/>
          </w:tcPr>
          <w:p w:rsidR="00D7084D" w:rsidRPr="00BB7219" w:rsidDel="00492E4F" w:rsidRDefault="00D7084D">
            <w:pPr>
              <w:pStyle w:val="berschrift1"/>
              <w:rPr>
                <w:del w:id="3049" w:author="Ulrike Hiltner" w:date="2018-03-02T16:12:00Z"/>
              </w:rPr>
              <w:pPrChange w:id="3050" w:author="Ulrike Hiltner" w:date="2018-03-12T12:38:00Z">
                <w:pPr/>
              </w:pPrChange>
            </w:pPr>
          </w:p>
        </w:tc>
      </w:tr>
      <w:tr w:rsidR="00D7084D" w:rsidRPr="001E1122" w:rsidDel="00492E4F">
        <w:trPr>
          <w:del w:id="3051" w:author="Ulrike Hiltner" w:date="2018-03-02T16:12:00Z"/>
        </w:trPr>
        <w:tc>
          <w:tcPr>
            <w:tcW w:w="0" w:type="auto"/>
          </w:tcPr>
          <w:p w:rsidR="00D7084D" w:rsidRPr="00F031AC" w:rsidDel="00492E4F" w:rsidRDefault="00450098">
            <w:pPr>
              <w:pStyle w:val="berschrift1"/>
              <w:rPr>
                <w:del w:id="3052" w:author="Ulrike Hiltner" w:date="2018-03-02T16:12:00Z"/>
              </w:rPr>
              <w:pPrChange w:id="3053" w:author="Ulrike Hiltner" w:date="2018-03-12T12:38:00Z">
                <w:pPr>
                  <w:jc w:val="left"/>
                </w:pPr>
              </w:pPrChange>
            </w:pPr>
            <w:del w:id="3054" w:author="Ulrike Hiltner" w:date="2018-03-02T16:12:00Z">
              <w:r w:rsidRPr="003D10F0" w:rsidDel="00492E4F">
                <w:delText>h</w:delText>
              </w:r>
              <w:r w:rsidRPr="001063D4" w:rsidDel="00492E4F">
                <w:rPr>
                  <w:vertAlign w:val="subscript"/>
                </w:rPr>
                <w:delText>max</w:delText>
              </w:r>
            </w:del>
          </w:p>
        </w:tc>
        <w:tc>
          <w:tcPr>
            <w:tcW w:w="0" w:type="auto"/>
          </w:tcPr>
          <w:p w:rsidR="00D7084D" w:rsidRPr="00051C61" w:rsidDel="00492E4F" w:rsidRDefault="00450098">
            <w:pPr>
              <w:pStyle w:val="berschrift1"/>
              <w:rPr>
                <w:del w:id="3055" w:author="Ulrike Hiltner" w:date="2018-03-02T16:12:00Z"/>
              </w:rPr>
              <w:pPrChange w:id="3056" w:author="Ulrike Hiltner" w:date="2018-03-12T12:38:00Z">
                <w:pPr>
                  <w:jc w:val="left"/>
                </w:pPr>
              </w:pPrChange>
            </w:pPr>
            <w:del w:id="3057" w:author="Ulrike Hiltner" w:date="2018-03-02T16:12:00Z">
              <w:r w:rsidRPr="00051C61" w:rsidDel="00492E4F">
                <w:delText>max. growth height</w:delText>
              </w:r>
            </w:del>
          </w:p>
        </w:tc>
        <w:tc>
          <w:tcPr>
            <w:tcW w:w="0" w:type="auto"/>
          </w:tcPr>
          <w:p w:rsidR="00D7084D" w:rsidRPr="00E526AD" w:rsidDel="00492E4F" w:rsidRDefault="00450098">
            <w:pPr>
              <w:pStyle w:val="berschrift1"/>
              <w:rPr>
                <w:del w:id="3058" w:author="Ulrike Hiltner" w:date="2018-03-02T16:12:00Z"/>
              </w:rPr>
              <w:pPrChange w:id="3059" w:author="Ulrike Hiltner" w:date="2018-03-12T12:38:00Z">
                <w:pPr>
                  <w:jc w:val="left"/>
                </w:pPr>
              </w:pPrChange>
            </w:pPr>
            <w:del w:id="3060" w:author="Ulrike Hiltner" w:date="2018-03-02T16:12:00Z">
              <w:r w:rsidRPr="002C668F" w:rsidDel="00492E4F">
                <w:delText>m</w:delText>
              </w:r>
            </w:del>
          </w:p>
        </w:tc>
        <w:tc>
          <w:tcPr>
            <w:tcW w:w="0" w:type="auto"/>
          </w:tcPr>
          <w:p w:rsidR="00D7084D" w:rsidRPr="00104D13" w:rsidDel="00492E4F" w:rsidRDefault="00450098">
            <w:pPr>
              <w:pStyle w:val="berschrift1"/>
              <w:rPr>
                <w:del w:id="3061" w:author="Ulrike Hiltner" w:date="2018-03-02T16:12:00Z"/>
              </w:rPr>
              <w:pPrChange w:id="3062" w:author="Ulrike Hiltner" w:date="2018-03-12T12:38:00Z">
                <w:pPr>
                  <w:jc w:val="left"/>
                </w:pPr>
              </w:pPrChange>
            </w:pPr>
            <w:del w:id="3063" w:author="Ulrike Hiltner" w:date="2018-03-02T16:12:00Z">
              <w:r w:rsidRPr="00E67CCE" w:rsidDel="00492E4F">
                <w:delText>16.50</w:delText>
              </w:r>
            </w:del>
          </w:p>
        </w:tc>
        <w:tc>
          <w:tcPr>
            <w:tcW w:w="0" w:type="auto"/>
          </w:tcPr>
          <w:p w:rsidR="00D7084D" w:rsidRPr="00BB7219" w:rsidDel="00492E4F" w:rsidRDefault="00450098">
            <w:pPr>
              <w:pStyle w:val="berschrift1"/>
              <w:rPr>
                <w:del w:id="3064" w:author="Ulrike Hiltner" w:date="2018-03-02T16:12:00Z"/>
              </w:rPr>
              <w:pPrChange w:id="3065" w:author="Ulrike Hiltner" w:date="2018-03-12T12:38:00Z">
                <w:pPr>
                  <w:jc w:val="left"/>
                </w:pPr>
              </w:pPrChange>
            </w:pPr>
            <w:del w:id="3066" w:author="Ulrike Hiltner" w:date="2018-03-02T16:12:00Z">
              <w:r w:rsidRPr="00BB6027" w:rsidDel="00492E4F">
                <w:delText>34.22</w:delText>
              </w:r>
            </w:del>
          </w:p>
        </w:tc>
        <w:tc>
          <w:tcPr>
            <w:tcW w:w="0" w:type="auto"/>
          </w:tcPr>
          <w:p w:rsidR="00D7084D" w:rsidRPr="00BB7219" w:rsidDel="00492E4F" w:rsidRDefault="00450098">
            <w:pPr>
              <w:pStyle w:val="berschrift1"/>
              <w:rPr>
                <w:del w:id="3067" w:author="Ulrike Hiltner" w:date="2018-03-02T16:12:00Z"/>
              </w:rPr>
              <w:pPrChange w:id="3068" w:author="Ulrike Hiltner" w:date="2018-03-12T12:38:00Z">
                <w:pPr>
                  <w:jc w:val="left"/>
                </w:pPr>
              </w:pPrChange>
            </w:pPr>
            <w:del w:id="3069" w:author="Ulrike Hiltner" w:date="2018-03-02T16:12:00Z">
              <w:r w:rsidRPr="00BB7219" w:rsidDel="00492E4F">
                <w:delText>34.61</w:delText>
              </w:r>
            </w:del>
          </w:p>
        </w:tc>
        <w:tc>
          <w:tcPr>
            <w:tcW w:w="0" w:type="auto"/>
          </w:tcPr>
          <w:p w:rsidR="00D7084D" w:rsidRPr="00BB7219" w:rsidDel="00492E4F" w:rsidRDefault="00450098">
            <w:pPr>
              <w:pStyle w:val="berschrift1"/>
              <w:rPr>
                <w:del w:id="3070" w:author="Ulrike Hiltner" w:date="2018-03-02T16:12:00Z"/>
              </w:rPr>
              <w:pPrChange w:id="3071" w:author="Ulrike Hiltner" w:date="2018-03-12T12:38:00Z">
                <w:pPr>
                  <w:jc w:val="left"/>
                </w:pPr>
              </w:pPrChange>
            </w:pPr>
            <w:del w:id="3072" w:author="Ulrike Hiltner" w:date="2018-03-02T16:12:00Z">
              <w:r w:rsidRPr="00BB7219" w:rsidDel="00492E4F">
                <w:delText>34.85</w:delText>
              </w:r>
            </w:del>
          </w:p>
        </w:tc>
        <w:tc>
          <w:tcPr>
            <w:tcW w:w="0" w:type="auto"/>
          </w:tcPr>
          <w:p w:rsidR="00D7084D" w:rsidRPr="00BB7219" w:rsidDel="00492E4F" w:rsidRDefault="00450098">
            <w:pPr>
              <w:pStyle w:val="berschrift1"/>
              <w:rPr>
                <w:del w:id="3073" w:author="Ulrike Hiltner" w:date="2018-03-02T16:12:00Z"/>
              </w:rPr>
              <w:pPrChange w:id="3074" w:author="Ulrike Hiltner" w:date="2018-03-12T12:38:00Z">
                <w:pPr>
                  <w:jc w:val="left"/>
                </w:pPr>
              </w:pPrChange>
            </w:pPr>
            <w:del w:id="3075" w:author="Ulrike Hiltner" w:date="2018-03-02T16:12:00Z">
              <w:r w:rsidRPr="00BB7219" w:rsidDel="00492E4F">
                <w:delText>40.40</w:delText>
              </w:r>
            </w:del>
          </w:p>
        </w:tc>
        <w:tc>
          <w:tcPr>
            <w:tcW w:w="0" w:type="auto"/>
          </w:tcPr>
          <w:p w:rsidR="00D7084D" w:rsidRPr="00BB7219" w:rsidDel="00492E4F" w:rsidRDefault="00450098">
            <w:pPr>
              <w:pStyle w:val="berschrift1"/>
              <w:rPr>
                <w:del w:id="3076" w:author="Ulrike Hiltner" w:date="2018-03-02T16:12:00Z"/>
              </w:rPr>
              <w:pPrChange w:id="3077" w:author="Ulrike Hiltner" w:date="2018-03-12T12:38:00Z">
                <w:pPr>
                  <w:jc w:val="left"/>
                </w:pPr>
              </w:pPrChange>
            </w:pPr>
            <w:del w:id="3078" w:author="Ulrike Hiltner" w:date="2018-03-02T16:12:00Z">
              <w:r w:rsidRPr="00BB7219" w:rsidDel="00492E4F">
                <w:delText>39.96</w:delText>
              </w:r>
            </w:del>
          </w:p>
        </w:tc>
        <w:tc>
          <w:tcPr>
            <w:tcW w:w="0" w:type="auto"/>
          </w:tcPr>
          <w:p w:rsidR="00D7084D" w:rsidRPr="00BB7219" w:rsidDel="00492E4F" w:rsidRDefault="00450098">
            <w:pPr>
              <w:pStyle w:val="berschrift1"/>
              <w:rPr>
                <w:del w:id="3079" w:author="Ulrike Hiltner" w:date="2018-03-02T16:12:00Z"/>
              </w:rPr>
              <w:pPrChange w:id="3080" w:author="Ulrike Hiltner" w:date="2018-03-12T12:38:00Z">
                <w:pPr>
                  <w:jc w:val="left"/>
                </w:pPr>
              </w:pPrChange>
            </w:pPr>
            <w:del w:id="3081" w:author="Ulrike Hiltner" w:date="2018-03-02T16:12:00Z">
              <w:r w:rsidRPr="00BB7219" w:rsidDel="00492E4F">
                <w:delText>38.58</w:delText>
              </w:r>
            </w:del>
          </w:p>
        </w:tc>
        <w:tc>
          <w:tcPr>
            <w:tcW w:w="0" w:type="auto"/>
          </w:tcPr>
          <w:p w:rsidR="00D7084D" w:rsidRPr="00BB7219" w:rsidDel="00492E4F" w:rsidRDefault="00450098">
            <w:pPr>
              <w:pStyle w:val="berschrift1"/>
              <w:rPr>
                <w:del w:id="3082" w:author="Ulrike Hiltner" w:date="2018-03-02T16:12:00Z"/>
              </w:rPr>
              <w:pPrChange w:id="3083" w:author="Ulrike Hiltner" w:date="2018-03-12T12:38:00Z">
                <w:pPr>
                  <w:jc w:val="left"/>
                </w:pPr>
              </w:pPrChange>
            </w:pPr>
            <w:del w:id="3084" w:author="Ulrike Hiltner" w:date="2018-03-02T16:12:00Z">
              <w:r w:rsidRPr="00BB7219" w:rsidDel="00492E4F">
                <w:delText>39.06</w:delText>
              </w:r>
            </w:del>
          </w:p>
        </w:tc>
        <w:tc>
          <w:tcPr>
            <w:tcW w:w="0" w:type="auto"/>
          </w:tcPr>
          <w:p w:rsidR="00D7084D" w:rsidRPr="00BB7219" w:rsidDel="00492E4F" w:rsidRDefault="00450098">
            <w:pPr>
              <w:pStyle w:val="berschrift1"/>
              <w:rPr>
                <w:del w:id="3085" w:author="Ulrike Hiltner" w:date="2018-03-02T16:12:00Z"/>
              </w:rPr>
              <w:pPrChange w:id="3086" w:author="Ulrike Hiltner" w:date="2018-03-12T12:38:00Z">
                <w:pPr>
                  <w:jc w:val="left"/>
                </w:pPr>
              </w:pPrChange>
            </w:pPr>
            <w:del w:id="3087" w:author="Ulrike Hiltner" w:date="2018-03-02T16:12:00Z">
              <w:r w:rsidRPr="00BB7219" w:rsidDel="00492E4F">
                <w:delText>derived from inventory data</w:delText>
              </w:r>
            </w:del>
          </w:p>
        </w:tc>
      </w:tr>
      <w:tr w:rsidR="00D7084D" w:rsidRPr="001E1122" w:rsidDel="00492E4F">
        <w:trPr>
          <w:del w:id="3088" w:author="Ulrike Hiltner" w:date="2018-03-02T16:12:00Z"/>
        </w:trPr>
        <w:tc>
          <w:tcPr>
            <w:tcW w:w="0" w:type="auto"/>
          </w:tcPr>
          <w:p w:rsidR="00D7084D" w:rsidRPr="00F031AC" w:rsidDel="00492E4F" w:rsidRDefault="00450098">
            <w:pPr>
              <w:pStyle w:val="berschrift1"/>
              <w:rPr>
                <w:del w:id="3089" w:author="Ulrike Hiltner" w:date="2018-03-02T16:12:00Z"/>
              </w:rPr>
              <w:pPrChange w:id="3090" w:author="Ulrike Hiltner" w:date="2018-03-12T12:38:00Z">
                <w:pPr>
                  <w:jc w:val="left"/>
                </w:pPr>
              </w:pPrChange>
            </w:pPr>
            <w:del w:id="3091" w:author="Ulrike Hiltner" w:date="2018-03-02T16:12:00Z">
              <w:r w:rsidRPr="003D10F0" w:rsidDel="00492E4F">
                <w:delText>h</w:delText>
              </w:r>
              <w:r w:rsidRPr="001063D4" w:rsidDel="00492E4F">
                <w:rPr>
                  <w:vertAlign w:val="subscript"/>
                </w:rPr>
                <w:delText>0</w:delText>
              </w:r>
            </w:del>
          </w:p>
        </w:tc>
        <w:tc>
          <w:tcPr>
            <w:tcW w:w="0" w:type="auto"/>
          </w:tcPr>
          <w:p w:rsidR="00D7084D" w:rsidRPr="002C668F" w:rsidDel="00492E4F" w:rsidRDefault="00450098">
            <w:pPr>
              <w:pStyle w:val="berschrift1"/>
              <w:rPr>
                <w:del w:id="3092" w:author="Ulrike Hiltner" w:date="2018-03-02T16:12:00Z"/>
              </w:rPr>
              <w:pPrChange w:id="3093" w:author="Ulrike Hiltner" w:date="2018-03-12T12:38:00Z">
                <w:pPr>
                  <w:jc w:val="left"/>
                </w:pPr>
              </w:pPrChange>
            </w:pPr>
            <w:del w:id="3094" w:author="Ulrike Hiltner" w:date="2018-03-02T16:12:00Z">
              <w:r w:rsidRPr="00051C61" w:rsidDel="00492E4F">
                <w:delText>height-dbh-relation</w:delText>
              </w:r>
            </w:del>
          </w:p>
        </w:tc>
        <w:tc>
          <w:tcPr>
            <w:tcW w:w="0" w:type="auto"/>
          </w:tcPr>
          <w:p w:rsidR="00D7084D" w:rsidRPr="00E67CCE" w:rsidDel="00492E4F" w:rsidRDefault="00450098">
            <w:pPr>
              <w:pStyle w:val="berschrift1"/>
              <w:rPr>
                <w:del w:id="3095" w:author="Ulrike Hiltner" w:date="2018-03-02T16:12:00Z"/>
              </w:rPr>
              <w:pPrChange w:id="3096" w:author="Ulrike Hiltner" w:date="2018-03-12T12:38:00Z">
                <w:pPr>
                  <w:jc w:val="left"/>
                </w:pPr>
              </w:pPrChange>
            </w:pPr>
            <w:del w:id="3097" w:author="Ulrike Hiltner" w:date="2018-03-02T16:12:00Z">
              <w:r w:rsidRPr="00E526AD" w:rsidDel="00492E4F">
                <w:delText>-</w:delText>
              </w:r>
            </w:del>
          </w:p>
        </w:tc>
        <w:tc>
          <w:tcPr>
            <w:tcW w:w="0" w:type="auto"/>
          </w:tcPr>
          <w:p w:rsidR="00D7084D" w:rsidRPr="00BB6027" w:rsidDel="00492E4F" w:rsidRDefault="00450098">
            <w:pPr>
              <w:pStyle w:val="berschrift1"/>
              <w:rPr>
                <w:del w:id="3098" w:author="Ulrike Hiltner" w:date="2018-03-02T16:12:00Z"/>
              </w:rPr>
              <w:pPrChange w:id="3099" w:author="Ulrike Hiltner" w:date="2018-03-12T12:38:00Z">
                <w:pPr>
                  <w:jc w:val="left"/>
                </w:pPr>
              </w:pPrChange>
            </w:pPr>
            <w:del w:id="3100" w:author="Ulrike Hiltner" w:date="2018-03-02T16:12:00Z">
              <w:r w:rsidRPr="00104D13" w:rsidDel="00492E4F">
                <w:delText>47.0</w:delText>
              </w:r>
            </w:del>
          </w:p>
        </w:tc>
        <w:tc>
          <w:tcPr>
            <w:tcW w:w="0" w:type="auto"/>
          </w:tcPr>
          <w:p w:rsidR="00D7084D" w:rsidRPr="00BB7219" w:rsidDel="00492E4F" w:rsidRDefault="00450098">
            <w:pPr>
              <w:pStyle w:val="berschrift1"/>
              <w:rPr>
                <w:del w:id="3101" w:author="Ulrike Hiltner" w:date="2018-03-02T16:12:00Z"/>
              </w:rPr>
              <w:pPrChange w:id="3102" w:author="Ulrike Hiltner" w:date="2018-03-12T12:38:00Z">
                <w:pPr>
                  <w:jc w:val="left"/>
                </w:pPr>
              </w:pPrChange>
            </w:pPr>
            <w:del w:id="3103" w:author="Ulrike Hiltner" w:date="2018-03-02T16:12:00Z">
              <w:r w:rsidRPr="00BB7219" w:rsidDel="00492E4F">
                <w:delText>47.0</w:delText>
              </w:r>
            </w:del>
          </w:p>
        </w:tc>
        <w:tc>
          <w:tcPr>
            <w:tcW w:w="0" w:type="auto"/>
          </w:tcPr>
          <w:p w:rsidR="00D7084D" w:rsidRPr="00BB7219" w:rsidDel="00492E4F" w:rsidRDefault="00450098">
            <w:pPr>
              <w:pStyle w:val="berschrift1"/>
              <w:rPr>
                <w:del w:id="3104" w:author="Ulrike Hiltner" w:date="2018-03-02T16:12:00Z"/>
              </w:rPr>
              <w:pPrChange w:id="3105" w:author="Ulrike Hiltner" w:date="2018-03-12T12:38:00Z">
                <w:pPr>
                  <w:jc w:val="left"/>
                </w:pPr>
              </w:pPrChange>
            </w:pPr>
            <w:del w:id="3106" w:author="Ulrike Hiltner" w:date="2018-03-02T16:12:00Z">
              <w:r w:rsidRPr="00BB7219" w:rsidDel="00492E4F">
                <w:delText>47.0</w:delText>
              </w:r>
            </w:del>
          </w:p>
        </w:tc>
        <w:tc>
          <w:tcPr>
            <w:tcW w:w="0" w:type="auto"/>
          </w:tcPr>
          <w:p w:rsidR="00D7084D" w:rsidRPr="00BB7219" w:rsidDel="00492E4F" w:rsidRDefault="00450098">
            <w:pPr>
              <w:pStyle w:val="berschrift1"/>
              <w:rPr>
                <w:del w:id="3107" w:author="Ulrike Hiltner" w:date="2018-03-02T16:12:00Z"/>
              </w:rPr>
              <w:pPrChange w:id="3108" w:author="Ulrike Hiltner" w:date="2018-03-12T12:38:00Z">
                <w:pPr>
                  <w:jc w:val="left"/>
                </w:pPr>
              </w:pPrChange>
            </w:pPr>
            <w:del w:id="3109" w:author="Ulrike Hiltner" w:date="2018-03-02T16:12:00Z">
              <w:r w:rsidRPr="00BB7219" w:rsidDel="00492E4F">
                <w:delText>47.0</w:delText>
              </w:r>
            </w:del>
          </w:p>
        </w:tc>
        <w:tc>
          <w:tcPr>
            <w:tcW w:w="0" w:type="auto"/>
          </w:tcPr>
          <w:p w:rsidR="00D7084D" w:rsidRPr="00BB7219" w:rsidDel="00492E4F" w:rsidRDefault="00450098">
            <w:pPr>
              <w:pStyle w:val="berschrift1"/>
              <w:rPr>
                <w:del w:id="3110" w:author="Ulrike Hiltner" w:date="2018-03-02T16:12:00Z"/>
              </w:rPr>
              <w:pPrChange w:id="3111" w:author="Ulrike Hiltner" w:date="2018-03-12T12:38:00Z">
                <w:pPr>
                  <w:jc w:val="left"/>
                </w:pPr>
              </w:pPrChange>
            </w:pPr>
            <w:del w:id="3112" w:author="Ulrike Hiltner" w:date="2018-03-02T16:12:00Z">
              <w:r w:rsidRPr="00BB7219" w:rsidDel="00492E4F">
                <w:delText>47.0</w:delText>
              </w:r>
            </w:del>
          </w:p>
        </w:tc>
        <w:tc>
          <w:tcPr>
            <w:tcW w:w="0" w:type="auto"/>
          </w:tcPr>
          <w:p w:rsidR="00D7084D" w:rsidRPr="00BB7219" w:rsidDel="00492E4F" w:rsidRDefault="00450098">
            <w:pPr>
              <w:pStyle w:val="berschrift1"/>
              <w:rPr>
                <w:del w:id="3113" w:author="Ulrike Hiltner" w:date="2018-03-02T16:12:00Z"/>
              </w:rPr>
              <w:pPrChange w:id="3114" w:author="Ulrike Hiltner" w:date="2018-03-12T12:38:00Z">
                <w:pPr>
                  <w:jc w:val="left"/>
                </w:pPr>
              </w:pPrChange>
            </w:pPr>
            <w:del w:id="3115" w:author="Ulrike Hiltner" w:date="2018-03-02T16:12:00Z">
              <w:r w:rsidRPr="00BB7219" w:rsidDel="00492E4F">
                <w:delText>47.0</w:delText>
              </w:r>
            </w:del>
          </w:p>
        </w:tc>
        <w:tc>
          <w:tcPr>
            <w:tcW w:w="0" w:type="auto"/>
          </w:tcPr>
          <w:p w:rsidR="00D7084D" w:rsidRPr="00BB7219" w:rsidDel="00492E4F" w:rsidRDefault="00450098">
            <w:pPr>
              <w:pStyle w:val="berschrift1"/>
              <w:rPr>
                <w:del w:id="3116" w:author="Ulrike Hiltner" w:date="2018-03-02T16:12:00Z"/>
              </w:rPr>
              <w:pPrChange w:id="3117" w:author="Ulrike Hiltner" w:date="2018-03-12T12:38:00Z">
                <w:pPr>
                  <w:jc w:val="left"/>
                </w:pPr>
              </w:pPrChange>
            </w:pPr>
            <w:del w:id="3118" w:author="Ulrike Hiltner" w:date="2018-03-02T16:12:00Z">
              <w:r w:rsidRPr="00BB7219" w:rsidDel="00492E4F">
                <w:delText>47.0</w:delText>
              </w:r>
            </w:del>
          </w:p>
        </w:tc>
        <w:tc>
          <w:tcPr>
            <w:tcW w:w="0" w:type="auto"/>
          </w:tcPr>
          <w:p w:rsidR="00D7084D" w:rsidRPr="00BB7219" w:rsidDel="00492E4F" w:rsidRDefault="00450098">
            <w:pPr>
              <w:pStyle w:val="berschrift1"/>
              <w:rPr>
                <w:del w:id="3119" w:author="Ulrike Hiltner" w:date="2018-03-02T16:12:00Z"/>
              </w:rPr>
              <w:pPrChange w:id="3120" w:author="Ulrike Hiltner" w:date="2018-03-12T12:38:00Z">
                <w:pPr>
                  <w:jc w:val="left"/>
                </w:pPr>
              </w:pPrChange>
            </w:pPr>
            <w:del w:id="3121" w:author="Ulrike Hiltner" w:date="2018-03-02T16:12:00Z">
              <w:r w:rsidRPr="00BB7219" w:rsidDel="00492E4F">
                <w:delText>47.0</w:delText>
              </w:r>
            </w:del>
          </w:p>
        </w:tc>
        <w:tc>
          <w:tcPr>
            <w:tcW w:w="0" w:type="auto"/>
          </w:tcPr>
          <w:p w:rsidR="00D7084D" w:rsidRPr="00450098" w:rsidDel="00492E4F" w:rsidRDefault="00450098">
            <w:pPr>
              <w:pStyle w:val="berschrift1"/>
              <w:rPr>
                <w:del w:id="3122" w:author="Ulrike Hiltner" w:date="2018-03-02T16:12:00Z"/>
              </w:rPr>
              <w:pPrChange w:id="3123" w:author="Ulrike Hiltner" w:date="2018-03-12T12:38:00Z">
                <w:pPr>
                  <w:jc w:val="left"/>
                </w:pPr>
              </w:pPrChange>
            </w:pPr>
            <w:del w:id="3124" w:author="Ulrike Hiltner" w:date="2018-03-02T16:12:00Z">
              <w:r w:rsidRPr="00450098" w:rsidDel="00492E4F">
                <w:delText>calculated from Molto, Hérault, Boreux, et al. (2014b); Molto, Hérault, Boreux, et al. (2014a)</w:delText>
              </w:r>
            </w:del>
          </w:p>
        </w:tc>
      </w:tr>
      <w:tr w:rsidR="00D7084D" w:rsidRPr="001E1122" w:rsidDel="00492E4F">
        <w:trPr>
          <w:del w:id="3125" w:author="Ulrike Hiltner" w:date="2018-03-02T16:12:00Z"/>
        </w:trPr>
        <w:tc>
          <w:tcPr>
            <w:tcW w:w="0" w:type="auto"/>
          </w:tcPr>
          <w:p w:rsidR="00D7084D" w:rsidRPr="00F031AC" w:rsidDel="00492E4F" w:rsidRDefault="00450098">
            <w:pPr>
              <w:pStyle w:val="berschrift1"/>
              <w:rPr>
                <w:del w:id="3126" w:author="Ulrike Hiltner" w:date="2018-03-02T16:12:00Z"/>
              </w:rPr>
              <w:pPrChange w:id="3127" w:author="Ulrike Hiltner" w:date="2018-03-12T12:38:00Z">
                <w:pPr>
                  <w:jc w:val="left"/>
                </w:pPr>
              </w:pPrChange>
            </w:pPr>
            <w:del w:id="3128" w:author="Ulrike Hiltner" w:date="2018-03-02T16:12:00Z">
              <w:r w:rsidRPr="003D10F0" w:rsidDel="00492E4F">
                <w:delText>h</w:delText>
              </w:r>
              <w:r w:rsidRPr="001063D4" w:rsidDel="00492E4F">
                <w:rPr>
                  <w:vertAlign w:val="subscript"/>
                </w:rPr>
                <w:delText>1</w:delText>
              </w:r>
            </w:del>
          </w:p>
        </w:tc>
        <w:tc>
          <w:tcPr>
            <w:tcW w:w="0" w:type="auto"/>
          </w:tcPr>
          <w:p w:rsidR="00D7084D" w:rsidRPr="002C668F" w:rsidDel="00492E4F" w:rsidRDefault="00450098">
            <w:pPr>
              <w:pStyle w:val="berschrift1"/>
              <w:rPr>
                <w:del w:id="3129" w:author="Ulrike Hiltner" w:date="2018-03-02T16:12:00Z"/>
              </w:rPr>
              <w:pPrChange w:id="3130" w:author="Ulrike Hiltner" w:date="2018-03-12T12:38:00Z">
                <w:pPr>
                  <w:jc w:val="left"/>
                </w:pPr>
              </w:pPrChange>
            </w:pPr>
            <w:del w:id="3131" w:author="Ulrike Hiltner" w:date="2018-03-02T16:12:00Z">
              <w:r w:rsidRPr="00051C61" w:rsidDel="00492E4F">
                <w:delText>height-dbh-relation</w:delText>
              </w:r>
            </w:del>
          </w:p>
        </w:tc>
        <w:tc>
          <w:tcPr>
            <w:tcW w:w="0" w:type="auto"/>
          </w:tcPr>
          <w:p w:rsidR="00D7084D" w:rsidRPr="00E67CCE" w:rsidDel="00492E4F" w:rsidRDefault="00450098">
            <w:pPr>
              <w:pStyle w:val="berschrift1"/>
              <w:rPr>
                <w:del w:id="3132" w:author="Ulrike Hiltner" w:date="2018-03-02T16:12:00Z"/>
              </w:rPr>
              <w:pPrChange w:id="3133" w:author="Ulrike Hiltner" w:date="2018-03-12T12:38:00Z">
                <w:pPr>
                  <w:jc w:val="left"/>
                </w:pPr>
              </w:pPrChange>
            </w:pPr>
            <w:del w:id="3134" w:author="Ulrike Hiltner" w:date="2018-03-02T16:12:00Z">
              <w:r w:rsidRPr="00E526AD" w:rsidDel="00492E4F">
                <w:delText>-</w:delText>
              </w:r>
            </w:del>
          </w:p>
        </w:tc>
        <w:tc>
          <w:tcPr>
            <w:tcW w:w="0" w:type="auto"/>
          </w:tcPr>
          <w:p w:rsidR="00D7084D" w:rsidRPr="00BB6027" w:rsidDel="00492E4F" w:rsidRDefault="00450098">
            <w:pPr>
              <w:pStyle w:val="berschrift1"/>
              <w:rPr>
                <w:del w:id="3135" w:author="Ulrike Hiltner" w:date="2018-03-02T16:12:00Z"/>
              </w:rPr>
              <w:pPrChange w:id="3136" w:author="Ulrike Hiltner" w:date="2018-03-12T12:38:00Z">
                <w:pPr>
                  <w:jc w:val="left"/>
                </w:pPr>
              </w:pPrChange>
            </w:pPr>
            <w:del w:id="3137" w:author="Ulrike Hiltner" w:date="2018-03-02T16:12:00Z">
              <w:r w:rsidRPr="00104D13" w:rsidDel="00492E4F">
                <w:delText>0.276</w:delText>
              </w:r>
            </w:del>
          </w:p>
        </w:tc>
        <w:tc>
          <w:tcPr>
            <w:tcW w:w="0" w:type="auto"/>
          </w:tcPr>
          <w:p w:rsidR="00D7084D" w:rsidRPr="00BB7219" w:rsidDel="00492E4F" w:rsidRDefault="00450098">
            <w:pPr>
              <w:pStyle w:val="berschrift1"/>
              <w:rPr>
                <w:del w:id="3138" w:author="Ulrike Hiltner" w:date="2018-03-02T16:12:00Z"/>
              </w:rPr>
              <w:pPrChange w:id="3139" w:author="Ulrike Hiltner" w:date="2018-03-12T12:38:00Z">
                <w:pPr>
                  <w:jc w:val="left"/>
                </w:pPr>
              </w:pPrChange>
            </w:pPr>
            <w:del w:id="3140" w:author="Ulrike Hiltner" w:date="2018-03-02T16:12:00Z">
              <w:r w:rsidRPr="00BB7219" w:rsidDel="00492E4F">
                <w:delText>0.276</w:delText>
              </w:r>
            </w:del>
          </w:p>
        </w:tc>
        <w:tc>
          <w:tcPr>
            <w:tcW w:w="0" w:type="auto"/>
          </w:tcPr>
          <w:p w:rsidR="00D7084D" w:rsidRPr="00BB7219" w:rsidDel="00492E4F" w:rsidRDefault="00450098">
            <w:pPr>
              <w:pStyle w:val="berschrift1"/>
              <w:rPr>
                <w:del w:id="3141" w:author="Ulrike Hiltner" w:date="2018-03-02T16:12:00Z"/>
              </w:rPr>
              <w:pPrChange w:id="3142" w:author="Ulrike Hiltner" w:date="2018-03-12T12:38:00Z">
                <w:pPr>
                  <w:jc w:val="left"/>
                </w:pPr>
              </w:pPrChange>
            </w:pPr>
            <w:del w:id="3143" w:author="Ulrike Hiltner" w:date="2018-03-02T16:12:00Z">
              <w:r w:rsidRPr="00BB7219" w:rsidDel="00492E4F">
                <w:delText>0.276</w:delText>
              </w:r>
            </w:del>
          </w:p>
        </w:tc>
        <w:tc>
          <w:tcPr>
            <w:tcW w:w="0" w:type="auto"/>
          </w:tcPr>
          <w:p w:rsidR="00D7084D" w:rsidRPr="00BB7219" w:rsidDel="00492E4F" w:rsidRDefault="00450098">
            <w:pPr>
              <w:pStyle w:val="berschrift1"/>
              <w:rPr>
                <w:del w:id="3144" w:author="Ulrike Hiltner" w:date="2018-03-02T16:12:00Z"/>
              </w:rPr>
              <w:pPrChange w:id="3145" w:author="Ulrike Hiltner" w:date="2018-03-12T12:38:00Z">
                <w:pPr>
                  <w:jc w:val="left"/>
                </w:pPr>
              </w:pPrChange>
            </w:pPr>
            <w:del w:id="3146" w:author="Ulrike Hiltner" w:date="2018-03-02T16:12:00Z">
              <w:r w:rsidRPr="00BB7219" w:rsidDel="00492E4F">
                <w:delText>0.276</w:delText>
              </w:r>
            </w:del>
          </w:p>
        </w:tc>
        <w:tc>
          <w:tcPr>
            <w:tcW w:w="0" w:type="auto"/>
          </w:tcPr>
          <w:p w:rsidR="00D7084D" w:rsidRPr="00BB7219" w:rsidDel="00492E4F" w:rsidRDefault="00450098">
            <w:pPr>
              <w:pStyle w:val="berschrift1"/>
              <w:rPr>
                <w:del w:id="3147" w:author="Ulrike Hiltner" w:date="2018-03-02T16:12:00Z"/>
              </w:rPr>
              <w:pPrChange w:id="3148" w:author="Ulrike Hiltner" w:date="2018-03-12T12:38:00Z">
                <w:pPr>
                  <w:jc w:val="left"/>
                </w:pPr>
              </w:pPrChange>
            </w:pPr>
            <w:del w:id="3149" w:author="Ulrike Hiltner" w:date="2018-03-02T16:12:00Z">
              <w:r w:rsidRPr="00BB7219" w:rsidDel="00492E4F">
                <w:delText>0.276</w:delText>
              </w:r>
            </w:del>
          </w:p>
        </w:tc>
        <w:tc>
          <w:tcPr>
            <w:tcW w:w="0" w:type="auto"/>
          </w:tcPr>
          <w:p w:rsidR="00D7084D" w:rsidRPr="00BB7219" w:rsidDel="00492E4F" w:rsidRDefault="00450098">
            <w:pPr>
              <w:pStyle w:val="berschrift1"/>
              <w:rPr>
                <w:del w:id="3150" w:author="Ulrike Hiltner" w:date="2018-03-02T16:12:00Z"/>
              </w:rPr>
              <w:pPrChange w:id="3151" w:author="Ulrike Hiltner" w:date="2018-03-12T12:38:00Z">
                <w:pPr>
                  <w:jc w:val="left"/>
                </w:pPr>
              </w:pPrChange>
            </w:pPr>
            <w:del w:id="3152" w:author="Ulrike Hiltner" w:date="2018-03-02T16:12:00Z">
              <w:r w:rsidRPr="00BB7219" w:rsidDel="00492E4F">
                <w:delText>0.276</w:delText>
              </w:r>
            </w:del>
          </w:p>
        </w:tc>
        <w:tc>
          <w:tcPr>
            <w:tcW w:w="0" w:type="auto"/>
          </w:tcPr>
          <w:p w:rsidR="00D7084D" w:rsidRPr="00BB7219" w:rsidDel="00492E4F" w:rsidRDefault="00450098">
            <w:pPr>
              <w:pStyle w:val="berschrift1"/>
              <w:rPr>
                <w:del w:id="3153" w:author="Ulrike Hiltner" w:date="2018-03-02T16:12:00Z"/>
              </w:rPr>
              <w:pPrChange w:id="3154" w:author="Ulrike Hiltner" w:date="2018-03-12T12:38:00Z">
                <w:pPr>
                  <w:jc w:val="left"/>
                </w:pPr>
              </w:pPrChange>
            </w:pPr>
            <w:del w:id="3155" w:author="Ulrike Hiltner" w:date="2018-03-02T16:12:00Z">
              <w:r w:rsidRPr="00BB7219" w:rsidDel="00492E4F">
                <w:delText>0.276</w:delText>
              </w:r>
            </w:del>
          </w:p>
        </w:tc>
        <w:tc>
          <w:tcPr>
            <w:tcW w:w="0" w:type="auto"/>
          </w:tcPr>
          <w:p w:rsidR="00D7084D" w:rsidRPr="00BB7219" w:rsidDel="00492E4F" w:rsidRDefault="00450098">
            <w:pPr>
              <w:pStyle w:val="berschrift1"/>
              <w:rPr>
                <w:del w:id="3156" w:author="Ulrike Hiltner" w:date="2018-03-02T16:12:00Z"/>
              </w:rPr>
              <w:pPrChange w:id="3157" w:author="Ulrike Hiltner" w:date="2018-03-12T12:38:00Z">
                <w:pPr>
                  <w:jc w:val="left"/>
                </w:pPr>
              </w:pPrChange>
            </w:pPr>
            <w:del w:id="3158" w:author="Ulrike Hiltner" w:date="2018-03-02T16:12:00Z">
              <w:r w:rsidRPr="00BB7219" w:rsidDel="00492E4F">
                <w:delText>0.276</w:delText>
              </w:r>
            </w:del>
          </w:p>
        </w:tc>
        <w:tc>
          <w:tcPr>
            <w:tcW w:w="0" w:type="auto"/>
          </w:tcPr>
          <w:p w:rsidR="00D7084D" w:rsidRPr="00450098" w:rsidDel="00492E4F" w:rsidRDefault="00450098">
            <w:pPr>
              <w:pStyle w:val="berschrift1"/>
              <w:rPr>
                <w:del w:id="3159" w:author="Ulrike Hiltner" w:date="2018-03-02T16:12:00Z"/>
              </w:rPr>
              <w:pPrChange w:id="3160" w:author="Ulrike Hiltner" w:date="2018-03-12T12:38:00Z">
                <w:pPr>
                  <w:jc w:val="left"/>
                </w:pPr>
              </w:pPrChange>
            </w:pPr>
            <w:del w:id="3161" w:author="Ulrike Hiltner" w:date="2018-03-02T16:12:00Z">
              <w:r w:rsidRPr="00450098" w:rsidDel="00492E4F">
                <w:delText>calculated from Molto, Hérault, Boreux, et al. (2014b); Molto, Hérault, Boreux, et al. (2014a)</w:delText>
              </w:r>
            </w:del>
          </w:p>
        </w:tc>
      </w:tr>
      <w:tr w:rsidR="00D7084D" w:rsidRPr="001E1122" w:rsidDel="00492E4F">
        <w:trPr>
          <w:del w:id="3162" w:author="Ulrike Hiltner" w:date="2018-03-02T16:12:00Z"/>
        </w:trPr>
        <w:tc>
          <w:tcPr>
            <w:tcW w:w="0" w:type="auto"/>
          </w:tcPr>
          <w:p w:rsidR="00D7084D" w:rsidRPr="00F031AC" w:rsidDel="00492E4F" w:rsidRDefault="00450098">
            <w:pPr>
              <w:pStyle w:val="berschrift1"/>
              <w:rPr>
                <w:del w:id="3163" w:author="Ulrike Hiltner" w:date="2018-03-02T16:12:00Z"/>
              </w:rPr>
              <w:pPrChange w:id="3164" w:author="Ulrike Hiltner" w:date="2018-03-12T12:38:00Z">
                <w:pPr>
                  <w:jc w:val="left"/>
                </w:pPr>
              </w:pPrChange>
            </w:pPr>
            <w:del w:id="3165" w:author="Ulrike Hiltner" w:date="2018-03-02T16:12:00Z">
              <w:r w:rsidRPr="003D10F0" w:rsidDel="00492E4F">
                <w:delText>cd</w:delText>
              </w:r>
              <w:r w:rsidRPr="001063D4" w:rsidDel="00492E4F">
                <w:rPr>
                  <w:vertAlign w:val="subscript"/>
                </w:rPr>
                <w:delText>0</w:delText>
              </w:r>
            </w:del>
          </w:p>
        </w:tc>
        <w:tc>
          <w:tcPr>
            <w:tcW w:w="0" w:type="auto"/>
          </w:tcPr>
          <w:p w:rsidR="00D7084D" w:rsidRPr="002C668F" w:rsidDel="00492E4F" w:rsidRDefault="00450098">
            <w:pPr>
              <w:pStyle w:val="berschrift1"/>
              <w:rPr>
                <w:del w:id="3166" w:author="Ulrike Hiltner" w:date="2018-03-02T16:12:00Z"/>
              </w:rPr>
              <w:pPrChange w:id="3167" w:author="Ulrike Hiltner" w:date="2018-03-12T12:38:00Z">
                <w:pPr>
                  <w:jc w:val="left"/>
                </w:pPr>
              </w:pPrChange>
            </w:pPr>
            <w:del w:id="3168" w:author="Ulrike Hiltner" w:date="2018-03-02T16:12:00Z">
              <w:r w:rsidRPr="00051C61" w:rsidDel="00492E4F">
                <w:delText>crown diameter-dbh-relation</w:delText>
              </w:r>
            </w:del>
          </w:p>
        </w:tc>
        <w:tc>
          <w:tcPr>
            <w:tcW w:w="0" w:type="auto"/>
          </w:tcPr>
          <w:p w:rsidR="00D7084D" w:rsidRPr="00E67CCE" w:rsidDel="00492E4F" w:rsidRDefault="00450098">
            <w:pPr>
              <w:pStyle w:val="berschrift1"/>
              <w:rPr>
                <w:del w:id="3169" w:author="Ulrike Hiltner" w:date="2018-03-02T16:12:00Z"/>
              </w:rPr>
              <w:pPrChange w:id="3170" w:author="Ulrike Hiltner" w:date="2018-03-12T12:38:00Z">
                <w:pPr>
                  <w:jc w:val="left"/>
                </w:pPr>
              </w:pPrChange>
            </w:pPr>
            <w:del w:id="3171" w:author="Ulrike Hiltner" w:date="2018-03-02T16:12:00Z">
              <w:r w:rsidRPr="00E526AD" w:rsidDel="00492E4F">
                <w:delText>-</w:delText>
              </w:r>
            </w:del>
          </w:p>
        </w:tc>
        <w:tc>
          <w:tcPr>
            <w:tcW w:w="0" w:type="auto"/>
          </w:tcPr>
          <w:p w:rsidR="00D7084D" w:rsidRPr="00BB6027" w:rsidDel="00492E4F" w:rsidRDefault="00450098">
            <w:pPr>
              <w:pStyle w:val="berschrift1"/>
              <w:rPr>
                <w:del w:id="3172" w:author="Ulrike Hiltner" w:date="2018-03-02T16:12:00Z"/>
              </w:rPr>
              <w:pPrChange w:id="3173" w:author="Ulrike Hiltner" w:date="2018-03-12T12:38:00Z">
                <w:pPr>
                  <w:jc w:val="left"/>
                </w:pPr>
              </w:pPrChange>
            </w:pPr>
            <w:del w:id="3174" w:author="Ulrike Hiltner" w:date="2018-03-02T16:12:00Z">
              <w:r w:rsidRPr="00104D13" w:rsidDel="00492E4F">
                <w:delText>13.12</w:delText>
              </w:r>
            </w:del>
          </w:p>
        </w:tc>
        <w:tc>
          <w:tcPr>
            <w:tcW w:w="0" w:type="auto"/>
          </w:tcPr>
          <w:p w:rsidR="00D7084D" w:rsidRPr="00BB7219" w:rsidDel="00492E4F" w:rsidRDefault="00450098">
            <w:pPr>
              <w:pStyle w:val="berschrift1"/>
              <w:rPr>
                <w:del w:id="3175" w:author="Ulrike Hiltner" w:date="2018-03-02T16:12:00Z"/>
              </w:rPr>
              <w:pPrChange w:id="3176" w:author="Ulrike Hiltner" w:date="2018-03-12T12:38:00Z">
                <w:pPr>
                  <w:jc w:val="left"/>
                </w:pPr>
              </w:pPrChange>
            </w:pPr>
            <w:del w:id="3177" w:author="Ulrike Hiltner" w:date="2018-03-02T16:12:00Z">
              <w:r w:rsidRPr="00BB7219" w:rsidDel="00492E4F">
                <w:delText>13.12</w:delText>
              </w:r>
            </w:del>
          </w:p>
        </w:tc>
        <w:tc>
          <w:tcPr>
            <w:tcW w:w="0" w:type="auto"/>
          </w:tcPr>
          <w:p w:rsidR="00D7084D" w:rsidRPr="00BB7219" w:rsidDel="00492E4F" w:rsidRDefault="00450098">
            <w:pPr>
              <w:pStyle w:val="berschrift1"/>
              <w:rPr>
                <w:del w:id="3178" w:author="Ulrike Hiltner" w:date="2018-03-02T16:12:00Z"/>
              </w:rPr>
              <w:pPrChange w:id="3179" w:author="Ulrike Hiltner" w:date="2018-03-12T12:38:00Z">
                <w:pPr>
                  <w:jc w:val="left"/>
                </w:pPr>
              </w:pPrChange>
            </w:pPr>
            <w:del w:id="3180" w:author="Ulrike Hiltner" w:date="2018-03-02T16:12:00Z">
              <w:r w:rsidRPr="00BB7219" w:rsidDel="00492E4F">
                <w:delText>13.12</w:delText>
              </w:r>
            </w:del>
          </w:p>
        </w:tc>
        <w:tc>
          <w:tcPr>
            <w:tcW w:w="0" w:type="auto"/>
          </w:tcPr>
          <w:p w:rsidR="00D7084D" w:rsidRPr="00BB7219" w:rsidDel="00492E4F" w:rsidRDefault="00450098">
            <w:pPr>
              <w:pStyle w:val="berschrift1"/>
              <w:rPr>
                <w:del w:id="3181" w:author="Ulrike Hiltner" w:date="2018-03-02T16:12:00Z"/>
              </w:rPr>
              <w:pPrChange w:id="3182" w:author="Ulrike Hiltner" w:date="2018-03-12T12:38:00Z">
                <w:pPr>
                  <w:jc w:val="left"/>
                </w:pPr>
              </w:pPrChange>
            </w:pPr>
            <w:del w:id="3183" w:author="Ulrike Hiltner" w:date="2018-03-02T16:12:00Z">
              <w:r w:rsidRPr="00BB7219" w:rsidDel="00492E4F">
                <w:delText>13.12</w:delText>
              </w:r>
            </w:del>
          </w:p>
        </w:tc>
        <w:tc>
          <w:tcPr>
            <w:tcW w:w="0" w:type="auto"/>
          </w:tcPr>
          <w:p w:rsidR="00D7084D" w:rsidRPr="00BB7219" w:rsidDel="00492E4F" w:rsidRDefault="00450098">
            <w:pPr>
              <w:pStyle w:val="berschrift1"/>
              <w:rPr>
                <w:del w:id="3184" w:author="Ulrike Hiltner" w:date="2018-03-02T16:12:00Z"/>
              </w:rPr>
              <w:pPrChange w:id="3185" w:author="Ulrike Hiltner" w:date="2018-03-12T12:38:00Z">
                <w:pPr>
                  <w:jc w:val="left"/>
                </w:pPr>
              </w:pPrChange>
            </w:pPr>
            <w:del w:id="3186" w:author="Ulrike Hiltner" w:date="2018-03-02T16:12:00Z">
              <w:r w:rsidRPr="00BB7219" w:rsidDel="00492E4F">
                <w:delText>13.12</w:delText>
              </w:r>
            </w:del>
          </w:p>
        </w:tc>
        <w:tc>
          <w:tcPr>
            <w:tcW w:w="0" w:type="auto"/>
          </w:tcPr>
          <w:p w:rsidR="00D7084D" w:rsidRPr="00BB7219" w:rsidDel="00492E4F" w:rsidRDefault="00450098">
            <w:pPr>
              <w:pStyle w:val="berschrift1"/>
              <w:rPr>
                <w:del w:id="3187" w:author="Ulrike Hiltner" w:date="2018-03-02T16:12:00Z"/>
              </w:rPr>
              <w:pPrChange w:id="3188" w:author="Ulrike Hiltner" w:date="2018-03-12T12:38:00Z">
                <w:pPr>
                  <w:jc w:val="left"/>
                </w:pPr>
              </w:pPrChange>
            </w:pPr>
            <w:del w:id="3189" w:author="Ulrike Hiltner" w:date="2018-03-02T16:12:00Z">
              <w:r w:rsidRPr="00BB7219" w:rsidDel="00492E4F">
                <w:delText>13.12</w:delText>
              </w:r>
            </w:del>
          </w:p>
        </w:tc>
        <w:tc>
          <w:tcPr>
            <w:tcW w:w="0" w:type="auto"/>
          </w:tcPr>
          <w:p w:rsidR="00D7084D" w:rsidRPr="00BB7219" w:rsidDel="00492E4F" w:rsidRDefault="00450098">
            <w:pPr>
              <w:pStyle w:val="berschrift1"/>
              <w:rPr>
                <w:del w:id="3190" w:author="Ulrike Hiltner" w:date="2018-03-02T16:12:00Z"/>
              </w:rPr>
              <w:pPrChange w:id="3191" w:author="Ulrike Hiltner" w:date="2018-03-12T12:38:00Z">
                <w:pPr>
                  <w:jc w:val="left"/>
                </w:pPr>
              </w:pPrChange>
            </w:pPr>
            <w:del w:id="3192" w:author="Ulrike Hiltner" w:date="2018-03-02T16:12:00Z">
              <w:r w:rsidRPr="00BB7219" w:rsidDel="00492E4F">
                <w:delText>13.12</w:delText>
              </w:r>
            </w:del>
          </w:p>
        </w:tc>
        <w:tc>
          <w:tcPr>
            <w:tcW w:w="0" w:type="auto"/>
          </w:tcPr>
          <w:p w:rsidR="00D7084D" w:rsidRPr="00BB7219" w:rsidDel="00492E4F" w:rsidRDefault="00450098">
            <w:pPr>
              <w:pStyle w:val="berschrift1"/>
              <w:rPr>
                <w:del w:id="3193" w:author="Ulrike Hiltner" w:date="2018-03-02T16:12:00Z"/>
              </w:rPr>
              <w:pPrChange w:id="3194" w:author="Ulrike Hiltner" w:date="2018-03-12T12:38:00Z">
                <w:pPr>
                  <w:jc w:val="left"/>
                </w:pPr>
              </w:pPrChange>
            </w:pPr>
            <w:del w:id="3195" w:author="Ulrike Hiltner" w:date="2018-03-02T16:12:00Z">
              <w:r w:rsidRPr="00BB7219" w:rsidDel="00492E4F">
                <w:delText>13.12</w:delText>
              </w:r>
            </w:del>
          </w:p>
        </w:tc>
        <w:tc>
          <w:tcPr>
            <w:tcW w:w="0" w:type="auto"/>
          </w:tcPr>
          <w:p w:rsidR="00D7084D" w:rsidRPr="002C753F" w:rsidDel="00492E4F" w:rsidRDefault="00450098">
            <w:pPr>
              <w:pStyle w:val="berschrift1"/>
              <w:rPr>
                <w:del w:id="3196" w:author="Ulrike Hiltner" w:date="2018-03-02T16:12:00Z"/>
              </w:rPr>
              <w:pPrChange w:id="3197" w:author="Ulrike Hiltner" w:date="2018-03-12T12:38:00Z">
                <w:pPr>
                  <w:jc w:val="left"/>
                </w:pPr>
              </w:pPrChange>
            </w:pPr>
            <w:del w:id="3198" w:author="Ulrike Hiltner" w:date="2018-03-02T16:12:00Z">
              <w:r w:rsidRPr="00450098" w:rsidDel="00492E4F">
                <w:delText xml:space="preserve">calculated from Jucker et al. </w:delText>
              </w:r>
              <w:r w:rsidRPr="002C753F" w:rsidDel="00492E4F">
                <w:delText>(2017)</w:delText>
              </w:r>
            </w:del>
          </w:p>
        </w:tc>
      </w:tr>
      <w:tr w:rsidR="00D7084D" w:rsidRPr="001E1122" w:rsidDel="00492E4F">
        <w:trPr>
          <w:del w:id="3199" w:author="Ulrike Hiltner" w:date="2018-03-02T16:12:00Z"/>
        </w:trPr>
        <w:tc>
          <w:tcPr>
            <w:tcW w:w="0" w:type="auto"/>
          </w:tcPr>
          <w:p w:rsidR="00D7084D" w:rsidRPr="00F031AC" w:rsidDel="00492E4F" w:rsidRDefault="00450098">
            <w:pPr>
              <w:pStyle w:val="berschrift1"/>
              <w:rPr>
                <w:del w:id="3200" w:author="Ulrike Hiltner" w:date="2018-03-02T16:12:00Z"/>
              </w:rPr>
              <w:pPrChange w:id="3201" w:author="Ulrike Hiltner" w:date="2018-03-12T12:38:00Z">
                <w:pPr>
                  <w:jc w:val="left"/>
                </w:pPr>
              </w:pPrChange>
            </w:pPr>
            <w:del w:id="3202" w:author="Ulrike Hiltner" w:date="2018-03-02T16:12:00Z">
              <w:r w:rsidRPr="003D10F0" w:rsidDel="00492E4F">
                <w:delText>cd</w:delText>
              </w:r>
              <w:r w:rsidRPr="001063D4" w:rsidDel="00492E4F">
                <w:rPr>
                  <w:vertAlign w:val="subscript"/>
                </w:rPr>
                <w:delText>1</w:delText>
              </w:r>
            </w:del>
          </w:p>
        </w:tc>
        <w:tc>
          <w:tcPr>
            <w:tcW w:w="0" w:type="auto"/>
          </w:tcPr>
          <w:p w:rsidR="00D7084D" w:rsidRPr="002C668F" w:rsidDel="00492E4F" w:rsidRDefault="00450098">
            <w:pPr>
              <w:pStyle w:val="berschrift1"/>
              <w:rPr>
                <w:del w:id="3203" w:author="Ulrike Hiltner" w:date="2018-03-02T16:12:00Z"/>
              </w:rPr>
              <w:pPrChange w:id="3204" w:author="Ulrike Hiltner" w:date="2018-03-12T12:38:00Z">
                <w:pPr>
                  <w:jc w:val="left"/>
                </w:pPr>
              </w:pPrChange>
            </w:pPr>
            <w:del w:id="3205" w:author="Ulrike Hiltner" w:date="2018-03-02T16:12:00Z">
              <w:r w:rsidRPr="00051C61" w:rsidDel="00492E4F">
                <w:delText>crown diameter-dbh-relation</w:delText>
              </w:r>
            </w:del>
          </w:p>
        </w:tc>
        <w:tc>
          <w:tcPr>
            <w:tcW w:w="0" w:type="auto"/>
          </w:tcPr>
          <w:p w:rsidR="00D7084D" w:rsidRPr="00E67CCE" w:rsidDel="00492E4F" w:rsidRDefault="00450098">
            <w:pPr>
              <w:pStyle w:val="berschrift1"/>
              <w:rPr>
                <w:del w:id="3206" w:author="Ulrike Hiltner" w:date="2018-03-02T16:12:00Z"/>
              </w:rPr>
              <w:pPrChange w:id="3207" w:author="Ulrike Hiltner" w:date="2018-03-12T12:38:00Z">
                <w:pPr>
                  <w:jc w:val="left"/>
                </w:pPr>
              </w:pPrChange>
            </w:pPr>
            <w:del w:id="3208" w:author="Ulrike Hiltner" w:date="2018-03-02T16:12:00Z">
              <w:r w:rsidRPr="00E526AD" w:rsidDel="00492E4F">
                <w:delText>-</w:delText>
              </w:r>
            </w:del>
          </w:p>
        </w:tc>
        <w:tc>
          <w:tcPr>
            <w:tcW w:w="0" w:type="auto"/>
          </w:tcPr>
          <w:p w:rsidR="00D7084D" w:rsidRPr="00BB6027" w:rsidDel="00492E4F" w:rsidRDefault="00450098">
            <w:pPr>
              <w:pStyle w:val="berschrift1"/>
              <w:rPr>
                <w:del w:id="3209" w:author="Ulrike Hiltner" w:date="2018-03-02T16:12:00Z"/>
              </w:rPr>
              <w:pPrChange w:id="3210" w:author="Ulrike Hiltner" w:date="2018-03-12T12:38:00Z">
                <w:pPr>
                  <w:jc w:val="left"/>
                </w:pPr>
              </w:pPrChange>
            </w:pPr>
            <w:del w:id="3211" w:author="Ulrike Hiltner" w:date="2018-03-02T16:12:00Z">
              <w:r w:rsidRPr="00104D13" w:rsidDel="00492E4F">
                <w:delText>0.59</w:delText>
              </w:r>
            </w:del>
          </w:p>
        </w:tc>
        <w:tc>
          <w:tcPr>
            <w:tcW w:w="0" w:type="auto"/>
          </w:tcPr>
          <w:p w:rsidR="00D7084D" w:rsidRPr="00BB7219" w:rsidDel="00492E4F" w:rsidRDefault="00450098">
            <w:pPr>
              <w:pStyle w:val="berschrift1"/>
              <w:rPr>
                <w:del w:id="3212" w:author="Ulrike Hiltner" w:date="2018-03-02T16:12:00Z"/>
              </w:rPr>
              <w:pPrChange w:id="3213" w:author="Ulrike Hiltner" w:date="2018-03-12T12:38:00Z">
                <w:pPr>
                  <w:jc w:val="left"/>
                </w:pPr>
              </w:pPrChange>
            </w:pPr>
            <w:del w:id="3214" w:author="Ulrike Hiltner" w:date="2018-03-02T16:12:00Z">
              <w:r w:rsidRPr="00BB7219" w:rsidDel="00492E4F">
                <w:delText>0.59</w:delText>
              </w:r>
            </w:del>
          </w:p>
        </w:tc>
        <w:tc>
          <w:tcPr>
            <w:tcW w:w="0" w:type="auto"/>
          </w:tcPr>
          <w:p w:rsidR="00D7084D" w:rsidRPr="00BB7219" w:rsidDel="00492E4F" w:rsidRDefault="00450098">
            <w:pPr>
              <w:pStyle w:val="berschrift1"/>
              <w:rPr>
                <w:del w:id="3215" w:author="Ulrike Hiltner" w:date="2018-03-02T16:12:00Z"/>
              </w:rPr>
              <w:pPrChange w:id="3216" w:author="Ulrike Hiltner" w:date="2018-03-12T12:38:00Z">
                <w:pPr>
                  <w:jc w:val="left"/>
                </w:pPr>
              </w:pPrChange>
            </w:pPr>
            <w:del w:id="3217" w:author="Ulrike Hiltner" w:date="2018-03-02T16:12:00Z">
              <w:r w:rsidRPr="00BB7219" w:rsidDel="00492E4F">
                <w:delText>0.59</w:delText>
              </w:r>
            </w:del>
          </w:p>
        </w:tc>
        <w:tc>
          <w:tcPr>
            <w:tcW w:w="0" w:type="auto"/>
          </w:tcPr>
          <w:p w:rsidR="00D7084D" w:rsidRPr="00BB7219" w:rsidDel="00492E4F" w:rsidRDefault="00450098">
            <w:pPr>
              <w:pStyle w:val="berschrift1"/>
              <w:rPr>
                <w:del w:id="3218" w:author="Ulrike Hiltner" w:date="2018-03-02T16:12:00Z"/>
              </w:rPr>
              <w:pPrChange w:id="3219" w:author="Ulrike Hiltner" w:date="2018-03-12T12:38:00Z">
                <w:pPr>
                  <w:jc w:val="left"/>
                </w:pPr>
              </w:pPrChange>
            </w:pPr>
            <w:del w:id="3220" w:author="Ulrike Hiltner" w:date="2018-03-02T16:12:00Z">
              <w:r w:rsidRPr="00BB7219" w:rsidDel="00492E4F">
                <w:delText>0.59</w:delText>
              </w:r>
            </w:del>
          </w:p>
        </w:tc>
        <w:tc>
          <w:tcPr>
            <w:tcW w:w="0" w:type="auto"/>
          </w:tcPr>
          <w:p w:rsidR="00D7084D" w:rsidRPr="00BB7219" w:rsidDel="00492E4F" w:rsidRDefault="00450098">
            <w:pPr>
              <w:pStyle w:val="berschrift1"/>
              <w:rPr>
                <w:del w:id="3221" w:author="Ulrike Hiltner" w:date="2018-03-02T16:12:00Z"/>
              </w:rPr>
              <w:pPrChange w:id="3222" w:author="Ulrike Hiltner" w:date="2018-03-12T12:38:00Z">
                <w:pPr>
                  <w:jc w:val="left"/>
                </w:pPr>
              </w:pPrChange>
            </w:pPr>
            <w:del w:id="3223" w:author="Ulrike Hiltner" w:date="2018-03-02T16:12:00Z">
              <w:r w:rsidRPr="00BB7219" w:rsidDel="00492E4F">
                <w:delText>0.59</w:delText>
              </w:r>
            </w:del>
          </w:p>
        </w:tc>
        <w:tc>
          <w:tcPr>
            <w:tcW w:w="0" w:type="auto"/>
          </w:tcPr>
          <w:p w:rsidR="00D7084D" w:rsidRPr="00BB7219" w:rsidDel="00492E4F" w:rsidRDefault="00450098">
            <w:pPr>
              <w:pStyle w:val="berschrift1"/>
              <w:rPr>
                <w:del w:id="3224" w:author="Ulrike Hiltner" w:date="2018-03-02T16:12:00Z"/>
              </w:rPr>
              <w:pPrChange w:id="3225" w:author="Ulrike Hiltner" w:date="2018-03-12T12:38:00Z">
                <w:pPr>
                  <w:jc w:val="left"/>
                </w:pPr>
              </w:pPrChange>
            </w:pPr>
            <w:del w:id="3226" w:author="Ulrike Hiltner" w:date="2018-03-02T16:12:00Z">
              <w:r w:rsidRPr="00BB7219" w:rsidDel="00492E4F">
                <w:delText>0.59</w:delText>
              </w:r>
            </w:del>
          </w:p>
        </w:tc>
        <w:tc>
          <w:tcPr>
            <w:tcW w:w="0" w:type="auto"/>
          </w:tcPr>
          <w:p w:rsidR="00D7084D" w:rsidRPr="00BB7219" w:rsidDel="00492E4F" w:rsidRDefault="00450098">
            <w:pPr>
              <w:pStyle w:val="berschrift1"/>
              <w:rPr>
                <w:del w:id="3227" w:author="Ulrike Hiltner" w:date="2018-03-02T16:12:00Z"/>
              </w:rPr>
              <w:pPrChange w:id="3228" w:author="Ulrike Hiltner" w:date="2018-03-12T12:38:00Z">
                <w:pPr>
                  <w:jc w:val="left"/>
                </w:pPr>
              </w:pPrChange>
            </w:pPr>
            <w:del w:id="3229" w:author="Ulrike Hiltner" w:date="2018-03-02T16:12:00Z">
              <w:r w:rsidRPr="00BB7219" w:rsidDel="00492E4F">
                <w:delText>0.59</w:delText>
              </w:r>
            </w:del>
          </w:p>
        </w:tc>
        <w:tc>
          <w:tcPr>
            <w:tcW w:w="0" w:type="auto"/>
          </w:tcPr>
          <w:p w:rsidR="00D7084D" w:rsidRPr="00BB7219" w:rsidDel="00492E4F" w:rsidRDefault="00450098">
            <w:pPr>
              <w:pStyle w:val="berschrift1"/>
              <w:rPr>
                <w:del w:id="3230" w:author="Ulrike Hiltner" w:date="2018-03-02T16:12:00Z"/>
              </w:rPr>
              <w:pPrChange w:id="3231" w:author="Ulrike Hiltner" w:date="2018-03-12T12:38:00Z">
                <w:pPr>
                  <w:jc w:val="left"/>
                </w:pPr>
              </w:pPrChange>
            </w:pPr>
            <w:del w:id="3232" w:author="Ulrike Hiltner" w:date="2018-03-02T16:12:00Z">
              <w:r w:rsidRPr="00BB7219" w:rsidDel="00492E4F">
                <w:delText>0.59</w:delText>
              </w:r>
            </w:del>
          </w:p>
        </w:tc>
        <w:tc>
          <w:tcPr>
            <w:tcW w:w="0" w:type="auto"/>
          </w:tcPr>
          <w:p w:rsidR="00D7084D" w:rsidRPr="002C753F" w:rsidDel="00492E4F" w:rsidRDefault="00450098">
            <w:pPr>
              <w:pStyle w:val="berschrift1"/>
              <w:rPr>
                <w:del w:id="3233" w:author="Ulrike Hiltner" w:date="2018-03-02T16:12:00Z"/>
              </w:rPr>
              <w:pPrChange w:id="3234" w:author="Ulrike Hiltner" w:date="2018-03-12T12:38:00Z">
                <w:pPr>
                  <w:jc w:val="left"/>
                </w:pPr>
              </w:pPrChange>
            </w:pPr>
            <w:del w:id="3235" w:author="Ulrike Hiltner" w:date="2018-03-02T16:12:00Z">
              <w:r w:rsidRPr="00450098" w:rsidDel="00492E4F">
                <w:delText xml:space="preserve">calculated from Jucker et al. </w:delText>
              </w:r>
              <w:r w:rsidRPr="002C753F" w:rsidDel="00492E4F">
                <w:delText>(2017)</w:delText>
              </w:r>
            </w:del>
          </w:p>
        </w:tc>
      </w:tr>
      <w:tr w:rsidR="00D7084D" w:rsidRPr="001E1122" w:rsidDel="00492E4F">
        <w:trPr>
          <w:del w:id="3236" w:author="Ulrike Hiltner" w:date="2018-03-02T16:12:00Z"/>
        </w:trPr>
        <w:tc>
          <w:tcPr>
            <w:tcW w:w="0" w:type="auto"/>
          </w:tcPr>
          <w:p w:rsidR="00D7084D" w:rsidRPr="00F031AC" w:rsidDel="00492E4F" w:rsidRDefault="00450098">
            <w:pPr>
              <w:pStyle w:val="berschrift1"/>
              <w:rPr>
                <w:del w:id="3237" w:author="Ulrike Hiltner" w:date="2018-03-02T16:12:00Z"/>
              </w:rPr>
              <w:pPrChange w:id="3238" w:author="Ulrike Hiltner" w:date="2018-03-12T12:38:00Z">
                <w:pPr>
                  <w:jc w:val="left"/>
                </w:pPr>
              </w:pPrChange>
            </w:pPr>
            <w:del w:id="3239" w:author="Ulrike Hiltner" w:date="2018-03-02T16:12:00Z">
              <w:r w:rsidRPr="003D10F0" w:rsidDel="00492E4F">
                <w:delText>l</w:delText>
              </w:r>
              <w:r w:rsidRPr="001063D4" w:rsidDel="00492E4F">
                <w:rPr>
                  <w:vertAlign w:val="subscript"/>
                </w:rPr>
                <w:delText>0</w:delText>
              </w:r>
            </w:del>
          </w:p>
        </w:tc>
        <w:tc>
          <w:tcPr>
            <w:tcW w:w="0" w:type="auto"/>
          </w:tcPr>
          <w:p w:rsidR="00D7084D" w:rsidRPr="002C668F" w:rsidDel="00492E4F" w:rsidRDefault="00450098">
            <w:pPr>
              <w:pStyle w:val="berschrift1"/>
              <w:rPr>
                <w:del w:id="3240" w:author="Ulrike Hiltner" w:date="2018-03-02T16:12:00Z"/>
              </w:rPr>
              <w:pPrChange w:id="3241" w:author="Ulrike Hiltner" w:date="2018-03-12T12:38:00Z">
                <w:pPr>
                  <w:jc w:val="left"/>
                </w:pPr>
              </w:pPrChange>
            </w:pPr>
            <w:del w:id="3242" w:author="Ulrike Hiltner" w:date="2018-03-02T16:12:00Z">
              <w:r w:rsidRPr="00051C61" w:rsidDel="00492E4F">
                <w:delText>lai-dbh-relation</w:delText>
              </w:r>
            </w:del>
          </w:p>
        </w:tc>
        <w:tc>
          <w:tcPr>
            <w:tcW w:w="0" w:type="auto"/>
          </w:tcPr>
          <w:p w:rsidR="00D7084D" w:rsidRPr="00E67CCE" w:rsidDel="00492E4F" w:rsidRDefault="00450098">
            <w:pPr>
              <w:pStyle w:val="berschrift1"/>
              <w:rPr>
                <w:del w:id="3243" w:author="Ulrike Hiltner" w:date="2018-03-02T16:12:00Z"/>
              </w:rPr>
              <w:pPrChange w:id="3244" w:author="Ulrike Hiltner" w:date="2018-03-12T12:38:00Z">
                <w:pPr>
                  <w:jc w:val="left"/>
                </w:pPr>
              </w:pPrChange>
            </w:pPr>
            <w:del w:id="3245" w:author="Ulrike Hiltner" w:date="2018-03-02T16:12:00Z">
              <w:r w:rsidRPr="00E526AD" w:rsidDel="00492E4F">
                <w:delText>-</w:delText>
              </w:r>
            </w:del>
          </w:p>
        </w:tc>
        <w:tc>
          <w:tcPr>
            <w:tcW w:w="0" w:type="auto"/>
          </w:tcPr>
          <w:p w:rsidR="00D7084D" w:rsidRPr="00BB6027" w:rsidDel="00492E4F" w:rsidRDefault="00450098">
            <w:pPr>
              <w:pStyle w:val="berschrift1"/>
              <w:rPr>
                <w:del w:id="3246" w:author="Ulrike Hiltner" w:date="2018-03-02T16:12:00Z"/>
              </w:rPr>
              <w:pPrChange w:id="3247" w:author="Ulrike Hiltner" w:date="2018-03-12T12:38:00Z">
                <w:pPr>
                  <w:jc w:val="left"/>
                </w:pPr>
              </w:pPrChange>
            </w:pPr>
            <w:del w:id="3248" w:author="Ulrike Hiltner" w:date="2018-03-02T16:12:00Z">
              <w:r w:rsidRPr="00104D13" w:rsidDel="00492E4F">
                <w:delText>2.0</w:delText>
              </w:r>
            </w:del>
          </w:p>
        </w:tc>
        <w:tc>
          <w:tcPr>
            <w:tcW w:w="0" w:type="auto"/>
          </w:tcPr>
          <w:p w:rsidR="00D7084D" w:rsidRPr="00BB7219" w:rsidDel="00492E4F" w:rsidRDefault="00450098">
            <w:pPr>
              <w:pStyle w:val="berschrift1"/>
              <w:rPr>
                <w:del w:id="3249" w:author="Ulrike Hiltner" w:date="2018-03-02T16:12:00Z"/>
              </w:rPr>
              <w:pPrChange w:id="3250" w:author="Ulrike Hiltner" w:date="2018-03-12T12:38:00Z">
                <w:pPr>
                  <w:jc w:val="left"/>
                </w:pPr>
              </w:pPrChange>
            </w:pPr>
            <w:del w:id="3251" w:author="Ulrike Hiltner" w:date="2018-03-02T16:12:00Z">
              <w:r w:rsidRPr="00BB7219" w:rsidDel="00492E4F">
                <w:delText>2.0</w:delText>
              </w:r>
            </w:del>
          </w:p>
        </w:tc>
        <w:tc>
          <w:tcPr>
            <w:tcW w:w="0" w:type="auto"/>
          </w:tcPr>
          <w:p w:rsidR="00D7084D" w:rsidRPr="00BB7219" w:rsidDel="00492E4F" w:rsidRDefault="00450098">
            <w:pPr>
              <w:pStyle w:val="berschrift1"/>
              <w:rPr>
                <w:del w:id="3252" w:author="Ulrike Hiltner" w:date="2018-03-02T16:12:00Z"/>
              </w:rPr>
              <w:pPrChange w:id="3253" w:author="Ulrike Hiltner" w:date="2018-03-12T12:38:00Z">
                <w:pPr>
                  <w:jc w:val="left"/>
                </w:pPr>
              </w:pPrChange>
            </w:pPr>
            <w:del w:id="3254" w:author="Ulrike Hiltner" w:date="2018-03-02T16:12:00Z">
              <w:r w:rsidRPr="00BB7219" w:rsidDel="00492E4F">
                <w:delText>2.0</w:delText>
              </w:r>
            </w:del>
          </w:p>
        </w:tc>
        <w:tc>
          <w:tcPr>
            <w:tcW w:w="0" w:type="auto"/>
          </w:tcPr>
          <w:p w:rsidR="00D7084D" w:rsidRPr="00BB7219" w:rsidDel="00492E4F" w:rsidRDefault="00450098">
            <w:pPr>
              <w:pStyle w:val="berschrift1"/>
              <w:rPr>
                <w:del w:id="3255" w:author="Ulrike Hiltner" w:date="2018-03-02T16:12:00Z"/>
              </w:rPr>
              <w:pPrChange w:id="3256" w:author="Ulrike Hiltner" w:date="2018-03-12T12:38:00Z">
                <w:pPr>
                  <w:jc w:val="left"/>
                </w:pPr>
              </w:pPrChange>
            </w:pPr>
            <w:del w:id="3257" w:author="Ulrike Hiltner" w:date="2018-03-02T16:12:00Z">
              <w:r w:rsidRPr="00BB7219" w:rsidDel="00492E4F">
                <w:delText>2.0</w:delText>
              </w:r>
            </w:del>
          </w:p>
        </w:tc>
        <w:tc>
          <w:tcPr>
            <w:tcW w:w="0" w:type="auto"/>
          </w:tcPr>
          <w:p w:rsidR="00D7084D" w:rsidRPr="00BB7219" w:rsidDel="00492E4F" w:rsidRDefault="00450098">
            <w:pPr>
              <w:pStyle w:val="berschrift1"/>
              <w:rPr>
                <w:del w:id="3258" w:author="Ulrike Hiltner" w:date="2018-03-02T16:12:00Z"/>
              </w:rPr>
              <w:pPrChange w:id="3259" w:author="Ulrike Hiltner" w:date="2018-03-12T12:38:00Z">
                <w:pPr>
                  <w:jc w:val="left"/>
                </w:pPr>
              </w:pPrChange>
            </w:pPr>
            <w:del w:id="3260" w:author="Ulrike Hiltner" w:date="2018-03-02T16:12:00Z">
              <w:r w:rsidRPr="00BB7219" w:rsidDel="00492E4F">
                <w:delText>2.0</w:delText>
              </w:r>
            </w:del>
          </w:p>
        </w:tc>
        <w:tc>
          <w:tcPr>
            <w:tcW w:w="0" w:type="auto"/>
          </w:tcPr>
          <w:p w:rsidR="00D7084D" w:rsidRPr="00BB7219" w:rsidDel="00492E4F" w:rsidRDefault="00450098">
            <w:pPr>
              <w:pStyle w:val="berschrift1"/>
              <w:rPr>
                <w:del w:id="3261" w:author="Ulrike Hiltner" w:date="2018-03-02T16:12:00Z"/>
              </w:rPr>
              <w:pPrChange w:id="3262" w:author="Ulrike Hiltner" w:date="2018-03-12T12:38:00Z">
                <w:pPr>
                  <w:jc w:val="left"/>
                </w:pPr>
              </w:pPrChange>
            </w:pPr>
            <w:del w:id="3263" w:author="Ulrike Hiltner" w:date="2018-03-02T16:12:00Z">
              <w:r w:rsidRPr="00BB7219" w:rsidDel="00492E4F">
                <w:delText>2.0</w:delText>
              </w:r>
            </w:del>
          </w:p>
        </w:tc>
        <w:tc>
          <w:tcPr>
            <w:tcW w:w="0" w:type="auto"/>
          </w:tcPr>
          <w:p w:rsidR="00D7084D" w:rsidRPr="00BB7219" w:rsidDel="00492E4F" w:rsidRDefault="00450098">
            <w:pPr>
              <w:pStyle w:val="berschrift1"/>
              <w:rPr>
                <w:del w:id="3264" w:author="Ulrike Hiltner" w:date="2018-03-02T16:12:00Z"/>
              </w:rPr>
              <w:pPrChange w:id="3265" w:author="Ulrike Hiltner" w:date="2018-03-12T12:38:00Z">
                <w:pPr>
                  <w:jc w:val="left"/>
                </w:pPr>
              </w:pPrChange>
            </w:pPr>
            <w:del w:id="3266" w:author="Ulrike Hiltner" w:date="2018-03-02T16:12:00Z">
              <w:r w:rsidRPr="00BB7219" w:rsidDel="00492E4F">
                <w:delText>2.0</w:delText>
              </w:r>
            </w:del>
          </w:p>
        </w:tc>
        <w:tc>
          <w:tcPr>
            <w:tcW w:w="0" w:type="auto"/>
          </w:tcPr>
          <w:p w:rsidR="00D7084D" w:rsidRPr="00BB7219" w:rsidDel="00492E4F" w:rsidRDefault="00450098">
            <w:pPr>
              <w:pStyle w:val="berschrift1"/>
              <w:rPr>
                <w:del w:id="3267" w:author="Ulrike Hiltner" w:date="2018-03-02T16:12:00Z"/>
              </w:rPr>
              <w:pPrChange w:id="3268" w:author="Ulrike Hiltner" w:date="2018-03-12T12:38:00Z">
                <w:pPr>
                  <w:jc w:val="left"/>
                </w:pPr>
              </w:pPrChange>
            </w:pPr>
            <w:del w:id="3269" w:author="Ulrike Hiltner" w:date="2018-03-02T16:12:00Z">
              <w:r w:rsidRPr="00BB7219" w:rsidDel="00492E4F">
                <w:delText>2.0</w:delText>
              </w:r>
            </w:del>
          </w:p>
        </w:tc>
        <w:tc>
          <w:tcPr>
            <w:tcW w:w="0" w:type="auto"/>
          </w:tcPr>
          <w:p w:rsidR="00D7084D" w:rsidRPr="00BB7219" w:rsidDel="00492E4F" w:rsidRDefault="00450098">
            <w:pPr>
              <w:pStyle w:val="berschrift1"/>
              <w:rPr>
                <w:del w:id="3270" w:author="Ulrike Hiltner" w:date="2018-03-02T16:12:00Z"/>
              </w:rPr>
              <w:pPrChange w:id="3271" w:author="Ulrike Hiltner" w:date="2018-03-12T12:38:00Z">
                <w:pPr>
                  <w:jc w:val="left"/>
                </w:pPr>
              </w:pPrChange>
            </w:pPr>
            <w:del w:id="3272" w:author="Ulrike Hiltner" w:date="2018-03-02T16:12:00Z">
              <w:r w:rsidRPr="00BB7219" w:rsidDel="00492E4F">
                <w:delText>Köhler et al. (2003)</w:delText>
              </w:r>
            </w:del>
          </w:p>
        </w:tc>
      </w:tr>
      <w:tr w:rsidR="00D7084D" w:rsidRPr="001E1122" w:rsidDel="00492E4F">
        <w:trPr>
          <w:del w:id="3273" w:author="Ulrike Hiltner" w:date="2018-03-02T16:12:00Z"/>
        </w:trPr>
        <w:tc>
          <w:tcPr>
            <w:tcW w:w="0" w:type="auto"/>
          </w:tcPr>
          <w:p w:rsidR="00D7084D" w:rsidRPr="00F031AC" w:rsidDel="00492E4F" w:rsidRDefault="00450098">
            <w:pPr>
              <w:pStyle w:val="berschrift1"/>
              <w:rPr>
                <w:del w:id="3274" w:author="Ulrike Hiltner" w:date="2018-03-02T16:12:00Z"/>
              </w:rPr>
              <w:pPrChange w:id="3275" w:author="Ulrike Hiltner" w:date="2018-03-12T12:38:00Z">
                <w:pPr>
                  <w:jc w:val="left"/>
                </w:pPr>
              </w:pPrChange>
            </w:pPr>
            <w:del w:id="3276" w:author="Ulrike Hiltner" w:date="2018-03-02T16:12:00Z">
              <w:r w:rsidRPr="003D10F0" w:rsidDel="00492E4F">
                <w:delText>l</w:delText>
              </w:r>
              <w:r w:rsidRPr="001063D4" w:rsidDel="00492E4F">
                <w:rPr>
                  <w:vertAlign w:val="subscript"/>
                </w:rPr>
                <w:delText>1</w:delText>
              </w:r>
            </w:del>
          </w:p>
        </w:tc>
        <w:tc>
          <w:tcPr>
            <w:tcW w:w="0" w:type="auto"/>
          </w:tcPr>
          <w:p w:rsidR="00D7084D" w:rsidRPr="002C668F" w:rsidDel="00492E4F" w:rsidRDefault="00450098">
            <w:pPr>
              <w:pStyle w:val="berschrift1"/>
              <w:rPr>
                <w:del w:id="3277" w:author="Ulrike Hiltner" w:date="2018-03-02T16:12:00Z"/>
              </w:rPr>
              <w:pPrChange w:id="3278" w:author="Ulrike Hiltner" w:date="2018-03-12T12:38:00Z">
                <w:pPr>
                  <w:jc w:val="left"/>
                </w:pPr>
              </w:pPrChange>
            </w:pPr>
            <w:del w:id="3279" w:author="Ulrike Hiltner" w:date="2018-03-02T16:12:00Z">
              <w:r w:rsidRPr="00051C61" w:rsidDel="00492E4F">
                <w:delText>lai-dbh-relation</w:delText>
              </w:r>
            </w:del>
          </w:p>
        </w:tc>
        <w:tc>
          <w:tcPr>
            <w:tcW w:w="0" w:type="auto"/>
          </w:tcPr>
          <w:p w:rsidR="00D7084D" w:rsidRPr="00E67CCE" w:rsidDel="00492E4F" w:rsidRDefault="00450098">
            <w:pPr>
              <w:pStyle w:val="berschrift1"/>
              <w:rPr>
                <w:del w:id="3280" w:author="Ulrike Hiltner" w:date="2018-03-02T16:12:00Z"/>
              </w:rPr>
              <w:pPrChange w:id="3281" w:author="Ulrike Hiltner" w:date="2018-03-12T12:38:00Z">
                <w:pPr>
                  <w:jc w:val="left"/>
                </w:pPr>
              </w:pPrChange>
            </w:pPr>
            <w:del w:id="3282" w:author="Ulrike Hiltner" w:date="2018-03-02T16:12:00Z">
              <w:r w:rsidRPr="00E526AD" w:rsidDel="00492E4F">
                <w:delText>-</w:delText>
              </w:r>
            </w:del>
          </w:p>
        </w:tc>
        <w:tc>
          <w:tcPr>
            <w:tcW w:w="0" w:type="auto"/>
          </w:tcPr>
          <w:p w:rsidR="00D7084D" w:rsidRPr="00BB6027" w:rsidDel="00492E4F" w:rsidRDefault="00450098">
            <w:pPr>
              <w:pStyle w:val="berschrift1"/>
              <w:rPr>
                <w:del w:id="3283" w:author="Ulrike Hiltner" w:date="2018-03-02T16:12:00Z"/>
              </w:rPr>
              <w:pPrChange w:id="3284" w:author="Ulrike Hiltner" w:date="2018-03-12T12:38:00Z">
                <w:pPr>
                  <w:jc w:val="left"/>
                </w:pPr>
              </w:pPrChange>
            </w:pPr>
            <w:del w:id="3285" w:author="Ulrike Hiltner" w:date="2018-03-02T16:12:00Z">
              <w:r w:rsidRPr="00104D13" w:rsidDel="00492E4F">
                <w:delText>0.0</w:delText>
              </w:r>
            </w:del>
          </w:p>
        </w:tc>
        <w:tc>
          <w:tcPr>
            <w:tcW w:w="0" w:type="auto"/>
          </w:tcPr>
          <w:p w:rsidR="00D7084D" w:rsidRPr="00BB7219" w:rsidDel="00492E4F" w:rsidRDefault="00450098">
            <w:pPr>
              <w:pStyle w:val="berschrift1"/>
              <w:rPr>
                <w:del w:id="3286" w:author="Ulrike Hiltner" w:date="2018-03-02T16:12:00Z"/>
              </w:rPr>
              <w:pPrChange w:id="3287" w:author="Ulrike Hiltner" w:date="2018-03-12T12:38:00Z">
                <w:pPr>
                  <w:jc w:val="left"/>
                </w:pPr>
              </w:pPrChange>
            </w:pPr>
            <w:del w:id="3288" w:author="Ulrike Hiltner" w:date="2018-03-02T16:12:00Z">
              <w:r w:rsidRPr="00BB7219" w:rsidDel="00492E4F">
                <w:delText>0.0</w:delText>
              </w:r>
            </w:del>
          </w:p>
        </w:tc>
        <w:tc>
          <w:tcPr>
            <w:tcW w:w="0" w:type="auto"/>
          </w:tcPr>
          <w:p w:rsidR="00D7084D" w:rsidRPr="00BB7219" w:rsidDel="00492E4F" w:rsidRDefault="00450098">
            <w:pPr>
              <w:pStyle w:val="berschrift1"/>
              <w:rPr>
                <w:del w:id="3289" w:author="Ulrike Hiltner" w:date="2018-03-02T16:12:00Z"/>
              </w:rPr>
              <w:pPrChange w:id="3290" w:author="Ulrike Hiltner" w:date="2018-03-12T12:38:00Z">
                <w:pPr>
                  <w:jc w:val="left"/>
                </w:pPr>
              </w:pPrChange>
            </w:pPr>
            <w:del w:id="3291" w:author="Ulrike Hiltner" w:date="2018-03-02T16:12:00Z">
              <w:r w:rsidRPr="00BB7219" w:rsidDel="00492E4F">
                <w:delText>0.0</w:delText>
              </w:r>
            </w:del>
          </w:p>
        </w:tc>
        <w:tc>
          <w:tcPr>
            <w:tcW w:w="0" w:type="auto"/>
          </w:tcPr>
          <w:p w:rsidR="00D7084D" w:rsidRPr="00BB7219" w:rsidDel="00492E4F" w:rsidRDefault="00450098">
            <w:pPr>
              <w:pStyle w:val="berschrift1"/>
              <w:rPr>
                <w:del w:id="3292" w:author="Ulrike Hiltner" w:date="2018-03-02T16:12:00Z"/>
              </w:rPr>
              <w:pPrChange w:id="3293" w:author="Ulrike Hiltner" w:date="2018-03-12T12:38:00Z">
                <w:pPr>
                  <w:jc w:val="left"/>
                </w:pPr>
              </w:pPrChange>
            </w:pPr>
            <w:del w:id="3294" w:author="Ulrike Hiltner" w:date="2018-03-02T16:12:00Z">
              <w:r w:rsidRPr="00BB7219" w:rsidDel="00492E4F">
                <w:delText>0.0</w:delText>
              </w:r>
            </w:del>
          </w:p>
        </w:tc>
        <w:tc>
          <w:tcPr>
            <w:tcW w:w="0" w:type="auto"/>
          </w:tcPr>
          <w:p w:rsidR="00D7084D" w:rsidRPr="00BB7219" w:rsidDel="00492E4F" w:rsidRDefault="00450098">
            <w:pPr>
              <w:pStyle w:val="berschrift1"/>
              <w:rPr>
                <w:del w:id="3295" w:author="Ulrike Hiltner" w:date="2018-03-02T16:12:00Z"/>
              </w:rPr>
              <w:pPrChange w:id="3296" w:author="Ulrike Hiltner" w:date="2018-03-12T12:38:00Z">
                <w:pPr>
                  <w:jc w:val="left"/>
                </w:pPr>
              </w:pPrChange>
            </w:pPr>
            <w:del w:id="3297" w:author="Ulrike Hiltner" w:date="2018-03-02T16:12:00Z">
              <w:r w:rsidRPr="00BB7219" w:rsidDel="00492E4F">
                <w:delText>0.0</w:delText>
              </w:r>
            </w:del>
          </w:p>
        </w:tc>
        <w:tc>
          <w:tcPr>
            <w:tcW w:w="0" w:type="auto"/>
          </w:tcPr>
          <w:p w:rsidR="00D7084D" w:rsidRPr="00BB7219" w:rsidDel="00492E4F" w:rsidRDefault="00450098">
            <w:pPr>
              <w:pStyle w:val="berschrift1"/>
              <w:rPr>
                <w:del w:id="3298" w:author="Ulrike Hiltner" w:date="2018-03-02T16:12:00Z"/>
              </w:rPr>
              <w:pPrChange w:id="3299" w:author="Ulrike Hiltner" w:date="2018-03-12T12:38:00Z">
                <w:pPr>
                  <w:jc w:val="left"/>
                </w:pPr>
              </w:pPrChange>
            </w:pPr>
            <w:del w:id="3300" w:author="Ulrike Hiltner" w:date="2018-03-02T16:12:00Z">
              <w:r w:rsidRPr="00BB7219" w:rsidDel="00492E4F">
                <w:delText>0.0</w:delText>
              </w:r>
            </w:del>
          </w:p>
        </w:tc>
        <w:tc>
          <w:tcPr>
            <w:tcW w:w="0" w:type="auto"/>
          </w:tcPr>
          <w:p w:rsidR="00D7084D" w:rsidRPr="00BB7219" w:rsidDel="00492E4F" w:rsidRDefault="00450098">
            <w:pPr>
              <w:pStyle w:val="berschrift1"/>
              <w:rPr>
                <w:del w:id="3301" w:author="Ulrike Hiltner" w:date="2018-03-02T16:12:00Z"/>
              </w:rPr>
              <w:pPrChange w:id="3302" w:author="Ulrike Hiltner" w:date="2018-03-12T12:38:00Z">
                <w:pPr>
                  <w:jc w:val="left"/>
                </w:pPr>
              </w:pPrChange>
            </w:pPr>
            <w:del w:id="3303" w:author="Ulrike Hiltner" w:date="2018-03-02T16:12:00Z">
              <w:r w:rsidRPr="00BB7219" w:rsidDel="00492E4F">
                <w:delText>0.0</w:delText>
              </w:r>
            </w:del>
          </w:p>
        </w:tc>
        <w:tc>
          <w:tcPr>
            <w:tcW w:w="0" w:type="auto"/>
          </w:tcPr>
          <w:p w:rsidR="00D7084D" w:rsidRPr="00BB7219" w:rsidDel="00492E4F" w:rsidRDefault="00450098">
            <w:pPr>
              <w:pStyle w:val="berschrift1"/>
              <w:rPr>
                <w:del w:id="3304" w:author="Ulrike Hiltner" w:date="2018-03-02T16:12:00Z"/>
              </w:rPr>
              <w:pPrChange w:id="3305" w:author="Ulrike Hiltner" w:date="2018-03-12T12:38:00Z">
                <w:pPr>
                  <w:jc w:val="left"/>
                </w:pPr>
              </w:pPrChange>
            </w:pPr>
            <w:del w:id="3306" w:author="Ulrike Hiltner" w:date="2018-03-02T16:12:00Z">
              <w:r w:rsidRPr="00BB7219" w:rsidDel="00492E4F">
                <w:delText>0.0</w:delText>
              </w:r>
            </w:del>
          </w:p>
        </w:tc>
        <w:tc>
          <w:tcPr>
            <w:tcW w:w="0" w:type="auto"/>
          </w:tcPr>
          <w:p w:rsidR="00D7084D" w:rsidRPr="00BB7219" w:rsidDel="00492E4F" w:rsidRDefault="00450098">
            <w:pPr>
              <w:pStyle w:val="berschrift1"/>
              <w:rPr>
                <w:del w:id="3307" w:author="Ulrike Hiltner" w:date="2018-03-02T16:12:00Z"/>
              </w:rPr>
              <w:pPrChange w:id="3308" w:author="Ulrike Hiltner" w:date="2018-03-12T12:38:00Z">
                <w:pPr>
                  <w:jc w:val="left"/>
                </w:pPr>
              </w:pPrChange>
            </w:pPr>
            <w:del w:id="3309" w:author="Ulrike Hiltner" w:date="2018-03-02T16:12:00Z">
              <w:r w:rsidRPr="00BB7219" w:rsidDel="00492E4F">
                <w:delText>Köhler et al. (2003)</w:delText>
              </w:r>
            </w:del>
          </w:p>
        </w:tc>
      </w:tr>
      <w:tr w:rsidR="00D7084D" w:rsidRPr="001E1122" w:rsidDel="00492E4F">
        <w:trPr>
          <w:del w:id="3310" w:author="Ulrike Hiltner" w:date="2018-03-02T16:12:00Z"/>
        </w:trPr>
        <w:tc>
          <w:tcPr>
            <w:tcW w:w="0" w:type="auto"/>
          </w:tcPr>
          <w:p w:rsidR="00D7084D" w:rsidRPr="00F031AC" w:rsidDel="00492E4F" w:rsidRDefault="00450098">
            <w:pPr>
              <w:pStyle w:val="berschrift1"/>
              <w:rPr>
                <w:del w:id="3311" w:author="Ulrike Hiltner" w:date="2018-03-02T16:12:00Z"/>
              </w:rPr>
              <w:pPrChange w:id="3312" w:author="Ulrike Hiltner" w:date="2018-03-12T12:38:00Z">
                <w:pPr>
                  <w:jc w:val="left"/>
                </w:pPr>
              </w:pPrChange>
            </w:pPr>
            <w:del w:id="3313" w:author="Ulrike Hiltner" w:date="2018-03-02T16:12:00Z">
              <w:r w:rsidRPr="003D10F0" w:rsidDel="00492E4F">
                <w:delText>f</w:delText>
              </w:r>
              <w:r w:rsidRPr="001063D4" w:rsidDel="00492E4F">
                <w:rPr>
                  <w:vertAlign w:val="subscript"/>
                </w:rPr>
                <w:delText>0</w:delText>
              </w:r>
            </w:del>
          </w:p>
        </w:tc>
        <w:tc>
          <w:tcPr>
            <w:tcW w:w="0" w:type="auto"/>
          </w:tcPr>
          <w:p w:rsidR="00D7084D" w:rsidRPr="002C668F" w:rsidDel="00492E4F" w:rsidRDefault="00450098">
            <w:pPr>
              <w:pStyle w:val="berschrift1"/>
              <w:rPr>
                <w:del w:id="3314" w:author="Ulrike Hiltner" w:date="2018-03-02T16:12:00Z"/>
              </w:rPr>
              <w:pPrChange w:id="3315" w:author="Ulrike Hiltner" w:date="2018-03-12T12:38:00Z">
                <w:pPr>
                  <w:jc w:val="left"/>
                </w:pPr>
              </w:pPrChange>
            </w:pPr>
            <w:del w:id="3316" w:author="Ulrike Hiltner" w:date="2018-03-02T16:12:00Z">
              <w:r w:rsidRPr="00051C61" w:rsidDel="00492E4F">
                <w:delText>form factor-dbh-relation</w:delText>
              </w:r>
            </w:del>
          </w:p>
        </w:tc>
        <w:tc>
          <w:tcPr>
            <w:tcW w:w="0" w:type="auto"/>
          </w:tcPr>
          <w:p w:rsidR="00D7084D" w:rsidRPr="00E67CCE" w:rsidDel="00492E4F" w:rsidRDefault="00450098">
            <w:pPr>
              <w:pStyle w:val="berschrift1"/>
              <w:rPr>
                <w:del w:id="3317" w:author="Ulrike Hiltner" w:date="2018-03-02T16:12:00Z"/>
              </w:rPr>
              <w:pPrChange w:id="3318" w:author="Ulrike Hiltner" w:date="2018-03-12T12:38:00Z">
                <w:pPr>
                  <w:jc w:val="left"/>
                </w:pPr>
              </w:pPrChange>
            </w:pPr>
            <w:del w:id="3319" w:author="Ulrike Hiltner" w:date="2018-03-02T16:12:00Z">
              <w:r w:rsidRPr="00E526AD" w:rsidDel="00492E4F">
                <w:delText>-</w:delText>
              </w:r>
            </w:del>
          </w:p>
        </w:tc>
        <w:tc>
          <w:tcPr>
            <w:tcW w:w="0" w:type="auto"/>
          </w:tcPr>
          <w:p w:rsidR="00D7084D" w:rsidRPr="00BB6027" w:rsidDel="00492E4F" w:rsidRDefault="00450098">
            <w:pPr>
              <w:pStyle w:val="berschrift1"/>
              <w:rPr>
                <w:del w:id="3320" w:author="Ulrike Hiltner" w:date="2018-03-02T16:12:00Z"/>
              </w:rPr>
              <w:pPrChange w:id="3321" w:author="Ulrike Hiltner" w:date="2018-03-12T12:38:00Z">
                <w:pPr>
                  <w:jc w:val="left"/>
                </w:pPr>
              </w:pPrChange>
            </w:pPr>
            <w:del w:id="3322" w:author="Ulrike Hiltner" w:date="2018-03-02T16:12:00Z">
              <w:r w:rsidRPr="00104D13" w:rsidDel="00492E4F">
                <w:delText>0.425</w:delText>
              </w:r>
            </w:del>
          </w:p>
        </w:tc>
        <w:tc>
          <w:tcPr>
            <w:tcW w:w="0" w:type="auto"/>
          </w:tcPr>
          <w:p w:rsidR="00D7084D" w:rsidRPr="00BB7219" w:rsidDel="00492E4F" w:rsidRDefault="00450098">
            <w:pPr>
              <w:pStyle w:val="berschrift1"/>
              <w:rPr>
                <w:del w:id="3323" w:author="Ulrike Hiltner" w:date="2018-03-02T16:12:00Z"/>
              </w:rPr>
              <w:pPrChange w:id="3324" w:author="Ulrike Hiltner" w:date="2018-03-12T12:38:00Z">
                <w:pPr>
                  <w:jc w:val="left"/>
                </w:pPr>
              </w:pPrChange>
            </w:pPr>
            <w:del w:id="3325" w:author="Ulrike Hiltner" w:date="2018-03-02T16:12:00Z">
              <w:r w:rsidRPr="00BB7219" w:rsidDel="00492E4F">
                <w:delText>0.425</w:delText>
              </w:r>
            </w:del>
          </w:p>
        </w:tc>
        <w:tc>
          <w:tcPr>
            <w:tcW w:w="0" w:type="auto"/>
          </w:tcPr>
          <w:p w:rsidR="00D7084D" w:rsidRPr="00BB7219" w:rsidDel="00492E4F" w:rsidRDefault="00450098">
            <w:pPr>
              <w:pStyle w:val="berschrift1"/>
              <w:rPr>
                <w:del w:id="3326" w:author="Ulrike Hiltner" w:date="2018-03-02T16:12:00Z"/>
              </w:rPr>
              <w:pPrChange w:id="3327" w:author="Ulrike Hiltner" w:date="2018-03-12T12:38:00Z">
                <w:pPr>
                  <w:jc w:val="left"/>
                </w:pPr>
              </w:pPrChange>
            </w:pPr>
            <w:del w:id="3328" w:author="Ulrike Hiltner" w:date="2018-03-02T16:12:00Z">
              <w:r w:rsidRPr="00BB7219" w:rsidDel="00492E4F">
                <w:delText>0.425</w:delText>
              </w:r>
            </w:del>
          </w:p>
        </w:tc>
        <w:tc>
          <w:tcPr>
            <w:tcW w:w="0" w:type="auto"/>
          </w:tcPr>
          <w:p w:rsidR="00D7084D" w:rsidRPr="00BB7219" w:rsidDel="00492E4F" w:rsidRDefault="00450098">
            <w:pPr>
              <w:pStyle w:val="berschrift1"/>
              <w:rPr>
                <w:del w:id="3329" w:author="Ulrike Hiltner" w:date="2018-03-02T16:12:00Z"/>
              </w:rPr>
              <w:pPrChange w:id="3330" w:author="Ulrike Hiltner" w:date="2018-03-12T12:38:00Z">
                <w:pPr>
                  <w:jc w:val="left"/>
                </w:pPr>
              </w:pPrChange>
            </w:pPr>
            <w:del w:id="3331" w:author="Ulrike Hiltner" w:date="2018-03-02T16:12:00Z">
              <w:r w:rsidRPr="00BB7219" w:rsidDel="00492E4F">
                <w:delText>0.425</w:delText>
              </w:r>
            </w:del>
          </w:p>
        </w:tc>
        <w:tc>
          <w:tcPr>
            <w:tcW w:w="0" w:type="auto"/>
          </w:tcPr>
          <w:p w:rsidR="00D7084D" w:rsidRPr="00BB7219" w:rsidDel="00492E4F" w:rsidRDefault="00450098">
            <w:pPr>
              <w:pStyle w:val="berschrift1"/>
              <w:rPr>
                <w:del w:id="3332" w:author="Ulrike Hiltner" w:date="2018-03-02T16:12:00Z"/>
              </w:rPr>
              <w:pPrChange w:id="3333" w:author="Ulrike Hiltner" w:date="2018-03-12T12:38:00Z">
                <w:pPr>
                  <w:jc w:val="left"/>
                </w:pPr>
              </w:pPrChange>
            </w:pPr>
            <w:del w:id="3334" w:author="Ulrike Hiltner" w:date="2018-03-02T16:12:00Z">
              <w:r w:rsidRPr="00BB7219" w:rsidDel="00492E4F">
                <w:delText>0.425</w:delText>
              </w:r>
            </w:del>
          </w:p>
        </w:tc>
        <w:tc>
          <w:tcPr>
            <w:tcW w:w="0" w:type="auto"/>
          </w:tcPr>
          <w:p w:rsidR="00D7084D" w:rsidRPr="00BB7219" w:rsidDel="00492E4F" w:rsidRDefault="00450098">
            <w:pPr>
              <w:pStyle w:val="berschrift1"/>
              <w:rPr>
                <w:del w:id="3335" w:author="Ulrike Hiltner" w:date="2018-03-02T16:12:00Z"/>
              </w:rPr>
              <w:pPrChange w:id="3336" w:author="Ulrike Hiltner" w:date="2018-03-12T12:38:00Z">
                <w:pPr>
                  <w:jc w:val="left"/>
                </w:pPr>
              </w:pPrChange>
            </w:pPr>
            <w:del w:id="3337" w:author="Ulrike Hiltner" w:date="2018-03-02T16:12:00Z">
              <w:r w:rsidRPr="00BB7219" w:rsidDel="00492E4F">
                <w:delText>0.425</w:delText>
              </w:r>
            </w:del>
          </w:p>
        </w:tc>
        <w:tc>
          <w:tcPr>
            <w:tcW w:w="0" w:type="auto"/>
          </w:tcPr>
          <w:p w:rsidR="00D7084D" w:rsidRPr="00BB7219" w:rsidDel="00492E4F" w:rsidRDefault="00450098">
            <w:pPr>
              <w:pStyle w:val="berschrift1"/>
              <w:rPr>
                <w:del w:id="3338" w:author="Ulrike Hiltner" w:date="2018-03-02T16:12:00Z"/>
              </w:rPr>
              <w:pPrChange w:id="3339" w:author="Ulrike Hiltner" w:date="2018-03-12T12:38:00Z">
                <w:pPr>
                  <w:jc w:val="left"/>
                </w:pPr>
              </w:pPrChange>
            </w:pPr>
            <w:del w:id="3340" w:author="Ulrike Hiltner" w:date="2018-03-02T16:12:00Z">
              <w:r w:rsidRPr="00BB7219" w:rsidDel="00492E4F">
                <w:delText>0.425</w:delText>
              </w:r>
            </w:del>
          </w:p>
        </w:tc>
        <w:tc>
          <w:tcPr>
            <w:tcW w:w="0" w:type="auto"/>
          </w:tcPr>
          <w:p w:rsidR="00D7084D" w:rsidRPr="00BB7219" w:rsidDel="00492E4F" w:rsidRDefault="00450098">
            <w:pPr>
              <w:pStyle w:val="berschrift1"/>
              <w:rPr>
                <w:del w:id="3341" w:author="Ulrike Hiltner" w:date="2018-03-02T16:12:00Z"/>
              </w:rPr>
              <w:pPrChange w:id="3342" w:author="Ulrike Hiltner" w:date="2018-03-12T12:38:00Z">
                <w:pPr>
                  <w:jc w:val="left"/>
                </w:pPr>
              </w:pPrChange>
            </w:pPr>
            <w:del w:id="3343" w:author="Ulrike Hiltner" w:date="2018-03-02T16:12:00Z">
              <w:r w:rsidRPr="00BB7219" w:rsidDel="00492E4F">
                <w:delText>0.425</w:delText>
              </w:r>
            </w:del>
          </w:p>
        </w:tc>
        <w:tc>
          <w:tcPr>
            <w:tcW w:w="0" w:type="auto"/>
          </w:tcPr>
          <w:p w:rsidR="00D7084D" w:rsidRPr="00BB7219" w:rsidDel="00492E4F" w:rsidRDefault="00450098">
            <w:pPr>
              <w:pStyle w:val="berschrift1"/>
              <w:rPr>
                <w:del w:id="3344" w:author="Ulrike Hiltner" w:date="2018-03-02T16:12:00Z"/>
              </w:rPr>
              <w:pPrChange w:id="3345" w:author="Ulrike Hiltner" w:date="2018-03-12T12:38:00Z">
                <w:pPr>
                  <w:jc w:val="left"/>
                </w:pPr>
              </w:pPrChange>
            </w:pPr>
            <w:del w:id="3346" w:author="Ulrike Hiltner" w:date="2018-03-02T16:12:00Z">
              <w:r w:rsidRPr="00BB7219" w:rsidDel="00492E4F">
                <w:delText>derived from inventory data</w:delText>
              </w:r>
            </w:del>
          </w:p>
        </w:tc>
      </w:tr>
      <w:tr w:rsidR="00D7084D" w:rsidRPr="001E1122" w:rsidDel="00492E4F">
        <w:trPr>
          <w:del w:id="3347" w:author="Ulrike Hiltner" w:date="2018-03-02T16:12:00Z"/>
        </w:trPr>
        <w:tc>
          <w:tcPr>
            <w:tcW w:w="0" w:type="auto"/>
          </w:tcPr>
          <w:p w:rsidR="00D7084D" w:rsidRPr="00F031AC" w:rsidDel="00492E4F" w:rsidRDefault="00450098">
            <w:pPr>
              <w:pStyle w:val="berschrift1"/>
              <w:rPr>
                <w:del w:id="3348" w:author="Ulrike Hiltner" w:date="2018-03-02T16:12:00Z"/>
              </w:rPr>
              <w:pPrChange w:id="3349" w:author="Ulrike Hiltner" w:date="2018-03-12T12:38:00Z">
                <w:pPr>
                  <w:jc w:val="left"/>
                </w:pPr>
              </w:pPrChange>
            </w:pPr>
            <w:del w:id="3350" w:author="Ulrike Hiltner" w:date="2018-03-02T16:12:00Z">
              <w:r w:rsidRPr="003D10F0" w:rsidDel="00492E4F">
                <w:delText>f</w:delText>
              </w:r>
              <w:r w:rsidRPr="001063D4" w:rsidDel="00492E4F">
                <w:rPr>
                  <w:vertAlign w:val="subscript"/>
                </w:rPr>
                <w:delText>1</w:delText>
              </w:r>
            </w:del>
          </w:p>
        </w:tc>
        <w:tc>
          <w:tcPr>
            <w:tcW w:w="0" w:type="auto"/>
          </w:tcPr>
          <w:p w:rsidR="00D7084D" w:rsidRPr="002C668F" w:rsidDel="00492E4F" w:rsidRDefault="00450098">
            <w:pPr>
              <w:pStyle w:val="berschrift1"/>
              <w:rPr>
                <w:del w:id="3351" w:author="Ulrike Hiltner" w:date="2018-03-02T16:12:00Z"/>
              </w:rPr>
              <w:pPrChange w:id="3352" w:author="Ulrike Hiltner" w:date="2018-03-12T12:38:00Z">
                <w:pPr>
                  <w:jc w:val="left"/>
                </w:pPr>
              </w:pPrChange>
            </w:pPr>
            <w:del w:id="3353" w:author="Ulrike Hiltner" w:date="2018-03-02T16:12:00Z">
              <w:r w:rsidRPr="00051C61" w:rsidDel="00492E4F">
                <w:delText>form factor-dbh-relation</w:delText>
              </w:r>
            </w:del>
          </w:p>
        </w:tc>
        <w:tc>
          <w:tcPr>
            <w:tcW w:w="0" w:type="auto"/>
          </w:tcPr>
          <w:p w:rsidR="00D7084D" w:rsidRPr="00E67CCE" w:rsidDel="00492E4F" w:rsidRDefault="00450098">
            <w:pPr>
              <w:pStyle w:val="berschrift1"/>
              <w:rPr>
                <w:del w:id="3354" w:author="Ulrike Hiltner" w:date="2018-03-02T16:12:00Z"/>
              </w:rPr>
              <w:pPrChange w:id="3355" w:author="Ulrike Hiltner" w:date="2018-03-12T12:38:00Z">
                <w:pPr>
                  <w:jc w:val="left"/>
                </w:pPr>
              </w:pPrChange>
            </w:pPr>
            <w:del w:id="3356" w:author="Ulrike Hiltner" w:date="2018-03-02T16:12:00Z">
              <w:r w:rsidRPr="00E526AD" w:rsidDel="00492E4F">
                <w:delText>-</w:delText>
              </w:r>
            </w:del>
          </w:p>
        </w:tc>
        <w:tc>
          <w:tcPr>
            <w:tcW w:w="0" w:type="auto"/>
          </w:tcPr>
          <w:p w:rsidR="00D7084D" w:rsidRPr="00BB6027" w:rsidDel="00492E4F" w:rsidRDefault="00450098">
            <w:pPr>
              <w:pStyle w:val="berschrift1"/>
              <w:rPr>
                <w:del w:id="3357" w:author="Ulrike Hiltner" w:date="2018-03-02T16:12:00Z"/>
              </w:rPr>
              <w:pPrChange w:id="3358" w:author="Ulrike Hiltner" w:date="2018-03-12T12:38:00Z">
                <w:pPr>
                  <w:jc w:val="left"/>
                </w:pPr>
              </w:pPrChange>
            </w:pPr>
            <w:del w:id="3359" w:author="Ulrike Hiltner" w:date="2018-03-02T16:12:00Z">
              <w:r w:rsidRPr="00104D13" w:rsidDel="00492E4F">
                <w:delText>-0.18</w:delText>
              </w:r>
            </w:del>
          </w:p>
        </w:tc>
        <w:tc>
          <w:tcPr>
            <w:tcW w:w="0" w:type="auto"/>
          </w:tcPr>
          <w:p w:rsidR="00D7084D" w:rsidRPr="00BB7219" w:rsidDel="00492E4F" w:rsidRDefault="00450098">
            <w:pPr>
              <w:pStyle w:val="berschrift1"/>
              <w:rPr>
                <w:del w:id="3360" w:author="Ulrike Hiltner" w:date="2018-03-02T16:12:00Z"/>
              </w:rPr>
              <w:pPrChange w:id="3361" w:author="Ulrike Hiltner" w:date="2018-03-12T12:38:00Z">
                <w:pPr>
                  <w:jc w:val="left"/>
                </w:pPr>
              </w:pPrChange>
            </w:pPr>
            <w:del w:id="3362" w:author="Ulrike Hiltner" w:date="2018-03-02T16:12:00Z">
              <w:r w:rsidRPr="00BB7219" w:rsidDel="00492E4F">
                <w:delText>-0.18</w:delText>
              </w:r>
            </w:del>
          </w:p>
        </w:tc>
        <w:tc>
          <w:tcPr>
            <w:tcW w:w="0" w:type="auto"/>
          </w:tcPr>
          <w:p w:rsidR="00D7084D" w:rsidRPr="00BB7219" w:rsidDel="00492E4F" w:rsidRDefault="00450098">
            <w:pPr>
              <w:pStyle w:val="berschrift1"/>
              <w:rPr>
                <w:del w:id="3363" w:author="Ulrike Hiltner" w:date="2018-03-02T16:12:00Z"/>
              </w:rPr>
              <w:pPrChange w:id="3364" w:author="Ulrike Hiltner" w:date="2018-03-12T12:38:00Z">
                <w:pPr>
                  <w:jc w:val="left"/>
                </w:pPr>
              </w:pPrChange>
            </w:pPr>
            <w:del w:id="3365" w:author="Ulrike Hiltner" w:date="2018-03-02T16:12:00Z">
              <w:r w:rsidRPr="00BB7219" w:rsidDel="00492E4F">
                <w:delText>-0.18</w:delText>
              </w:r>
            </w:del>
          </w:p>
        </w:tc>
        <w:tc>
          <w:tcPr>
            <w:tcW w:w="0" w:type="auto"/>
          </w:tcPr>
          <w:p w:rsidR="00D7084D" w:rsidRPr="00BB7219" w:rsidDel="00492E4F" w:rsidRDefault="00450098">
            <w:pPr>
              <w:pStyle w:val="berschrift1"/>
              <w:rPr>
                <w:del w:id="3366" w:author="Ulrike Hiltner" w:date="2018-03-02T16:12:00Z"/>
              </w:rPr>
              <w:pPrChange w:id="3367" w:author="Ulrike Hiltner" w:date="2018-03-12T12:38:00Z">
                <w:pPr>
                  <w:jc w:val="left"/>
                </w:pPr>
              </w:pPrChange>
            </w:pPr>
            <w:del w:id="3368" w:author="Ulrike Hiltner" w:date="2018-03-02T16:12:00Z">
              <w:r w:rsidRPr="00BB7219" w:rsidDel="00492E4F">
                <w:delText>-0.18</w:delText>
              </w:r>
            </w:del>
          </w:p>
        </w:tc>
        <w:tc>
          <w:tcPr>
            <w:tcW w:w="0" w:type="auto"/>
          </w:tcPr>
          <w:p w:rsidR="00D7084D" w:rsidRPr="00BB7219" w:rsidDel="00492E4F" w:rsidRDefault="00450098">
            <w:pPr>
              <w:pStyle w:val="berschrift1"/>
              <w:rPr>
                <w:del w:id="3369" w:author="Ulrike Hiltner" w:date="2018-03-02T16:12:00Z"/>
              </w:rPr>
              <w:pPrChange w:id="3370" w:author="Ulrike Hiltner" w:date="2018-03-12T12:38:00Z">
                <w:pPr>
                  <w:jc w:val="left"/>
                </w:pPr>
              </w:pPrChange>
            </w:pPr>
            <w:del w:id="3371" w:author="Ulrike Hiltner" w:date="2018-03-02T16:12:00Z">
              <w:r w:rsidRPr="00BB7219" w:rsidDel="00492E4F">
                <w:delText>-0.18</w:delText>
              </w:r>
            </w:del>
          </w:p>
        </w:tc>
        <w:tc>
          <w:tcPr>
            <w:tcW w:w="0" w:type="auto"/>
          </w:tcPr>
          <w:p w:rsidR="00D7084D" w:rsidRPr="00BB7219" w:rsidDel="00492E4F" w:rsidRDefault="00450098">
            <w:pPr>
              <w:pStyle w:val="berschrift1"/>
              <w:rPr>
                <w:del w:id="3372" w:author="Ulrike Hiltner" w:date="2018-03-02T16:12:00Z"/>
              </w:rPr>
              <w:pPrChange w:id="3373" w:author="Ulrike Hiltner" w:date="2018-03-12T12:38:00Z">
                <w:pPr>
                  <w:jc w:val="left"/>
                </w:pPr>
              </w:pPrChange>
            </w:pPr>
            <w:del w:id="3374" w:author="Ulrike Hiltner" w:date="2018-03-02T16:12:00Z">
              <w:r w:rsidRPr="00BB7219" w:rsidDel="00492E4F">
                <w:delText>-0.18</w:delText>
              </w:r>
            </w:del>
          </w:p>
        </w:tc>
        <w:tc>
          <w:tcPr>
            <w:tcW w:w="0" w:type="auto"/>
          </w:tcPr>
          <w:p w:rsidR="00D7084D" w:rsidRPr="00BB7219" w:rsidDel="00492E4F" w:rsidRDefault="00450098">
            <w:pPr>
              <w:pStyle w:val="berschrift1"/>
              <w:rPr>
                <w:del w:id="3375" w:author="Ulrike Hiltner" w:date="2018-03-02T16:12:00Z"/>
              </w:rPr>
              <w:pPrChange w:id="3376" w:author="Ulrike Hiltner" w:date="2018-03-12T12:38:00Z">
                <w:pPr>
                  <w:jc w:val="left"/>
                </w:pPr>
              </w:pPrChange>
            </w:pPr>
            <w:del w:id="3377" w:author="Ulrike Hiltner" w:date="2018-03-02T16:12:00Z">
              <w:r w:rsidRPr="00BB7219" w:rsidDel="00492E4F">
                <w:delText>-0.18</w:delText>
              </w:r>
            </w:del>
          </w:p>
        </w:tc>
        <w:tc>
          <w:tcPr>
            <w:tcW w:w="0" w:type="auto"/>
          </w:tcPr>
          <w:p w:rsidR="00D7084D" w:rsidRPr="00BB7219" w:rsidDel="00492E4F" w:rsidRDefault="00450098">
            <w:pPr>
              <w:pStyle w:val="berschrift1"/>
              <w:rPr>
                <w:del w:id="3378" w:author="Ulrike Hiltner" w:date="2018-03-02T16:12:00Z"/>
              </w:rPr>
              <w:pPrChange w:id="3379" w:author="Ulrike Hiltner" w:date="2018-03-12T12:38:00Z">
                <w:pPr>
                  <w:jc w:val="left"/>
                </w:pPr>
              </w:pPrChange>
            </w:pPr>
            <w:del w:id="3380" w:author="Ulrike Hiltner" w:date="2018-03-02T16:12:00Z">
              <w:r w:rsidRPr="00BB7219" w:rsidDel="00492E4F">
                <w:delText>-0.18</w:delText>
              </w:r>
            </w:del>
          </w:p>
        </w:tc>
        <w:tc>
          <w:tcPr>
            <w:tcW w:w="0" w:type="auto"/>
          </w:tcPr>
          <w:p w:rsidR="00D7084D" w:rsidRPr="00BB7219" w:rsidDel="00492E4F" w:rsidRDefault="00450098">
            <w:pPr>
              <w:pStyle w:val="berschrift1"/>
              <w:rPr>
                <w:del w:id="3381" w:author="Ulrike Hiltner" w:date="2018-03-02T16:12:00Z"/>
              </w:rPr>
              <w:pPrChange w:id="3382" w:author="Ulrike Hiltner" w:date="2018-03-12T12:38:00Z">
                <w:pPr>
                  <w:jc w:val="left"/>
                </w:pPr>
              </w:pPrChange>
            </w:pPr>
            <w:del w:id="3383" w:author="Ulrike Hiltner" w:date="2018-03-02T16:12:00Z">
              <w:r w:rsidRPr="00BB7219" w:rsidDel="00492E4F">
                <w:delText>Fischer et al. (2014)</w:delText>
              </w:r>
            </w:del>
          </w:p>
        </w:tc>
      </w:tr>
      <w:tr w:rsidR="00177113" w:rsidRPr="001E1122" w:rsidDel="00492E4F">
        <w:trPr>
          <w:del w:id="3384" w:author="Ulrike Hiltner" w:date="2018-03-02T16:12:00Z"/>
        </w:trPr>
        <w:tc>
          <w:tcPr>
            <w:tcW w:w="0" w:type="auto"/>
          </w:tcPr>
          <w:p w:rsidR="00D7084D" w:rsidRPr="00F031AC" w:rsidDel="00492E4F" w:rsidRDefault="00450098">
            <w:pPr>
              <w:pStyle w:val="berschrift1"/>
              <w:rPr>
                <w:del w:id="3385" w:author="Ulrike Hiltner" w:date="2018-03-02T16:12:00Z"/>
              </w:rPr>
              <w:pPrChange w:id="3386" w:author="Ulrike Hiltner" w:date="2018-03-12T12:38:00Z">
                <w:pPr>
                  <w:jc w:val="left"/>
                </w:pPr>
              </w:pPrChange>
            </w:pPr>
            <w:del w:id="3387" w:author="Ulrike Hiltner" w:date="2018-03-02T16:12:00Z">
              <w:r w:rsidRPr="003D10F0" w:rsidDel="00492E4F">
                <w:delText>cl</w:delText>
              </w:r>
              <w:r w:rsidRPr="001063D4" w:rsidDel="00492E4F">
                <w:rPr>
                  <w:vertAlign w:val="subscript"/>
                </w:rPr>
                <w:delText>0</w:delText>
              </w:r>
            </w:del>
          </w:p>
        </w:tc>
        <w:tc>
          <w:tcPr>
            <w:tcW w:w="0" w:type="auto"/>
          </w:tcPr>
          <w:p w:rsidR="00D7084D" w:rsidRPr="00450098" w:rsidDel="00492E4F" w:rsidRDefault="00450098">
            <w:pPr>
              <w:pStyle w:val="berschrift1"/>
              <w:rPr>
                <w:del w:id="3388" w:author="Ulrike Hiltner" w:date="2018-03-02T16:12:00Z"/>
              </w:rPr>
              <w:pPrChange w:id="3389" w:author="Ulrike Hiltner" w:date="2018-03-12T12:38:00Z">
                <w:pPr>
                  <w:jc w:val="left"/>
                </w:pPr>
              </w:pPrChange>
            </w:pPr>
            <w:del w:id="3390" w:author="Ulrike Hiltner" w:date="2018-03-02T16:12:00Z">
              <w:r w:rsidRPr="00450098" w:rsidDel="00492E4F">
                <w:delText>crown length factor-height-relation</w:delText>
              </w:r>
            </w:del>
          </w:p>
        </w:tc>
        <w:tc>
          <w:tcPr>
            <w:tcW w:w="0" w:type="auto"/>
          </w:tcPr>
          <w:p w:rsidR="00D7084D" w:rsidRPr="002C753F" w:rsidDel="00492E4F" w:rsidRDefault="00450098">
            <w:pPr>
              <w:pStyle w:val="berschrift1"/>
              <w:rPr>
                <w:del w:id="3391" w:author="Ulrike Hiltner" w:date="2018-03-02T16:12:00Z"/>
              </w:rPr>
              <w:pPrChange w:id="3392" w:author="Ulrike Hiltner" w:date="2018-03-12T12:38:00Z">
                <w:pPr>
                  <w:jc w:val="left"/>
                </w:pPr>
              </w:pPrChange>
            </w:pPr>
            <w:del w:id="3393" w:author="Ulrike Hiltner" w:date="2018-03-02T16:12:00Z">
              <w:r w:rsidRPr="002C753F" w:rsidDel="00492E4F">
                <w:delText>-</w:delText>
              </w:r>
            </w:del>
          </w:p>
        </w:tc>
        <w:tc>
          <w:tcPr>
            <w:tcW w:w="0" w:type="auto"/>
          </w:tcPr>
          <w:p w:rsidR="00D7084D" w:rsidRPr="001063D4" w:rsidDel="00492E4F" w:rsidRDefault="00450098">
            <w:pPr>
              <w:pStyle w:val="berschrift1"/>
              <w:rPr>
                <w:del w:id="3394" w:author="Ulrike Hiltner" w:date="2018-03-02T16:12:00Z"/>
              </w:rPr>
              <w:pPrChange w:id="3395" w:author="Ulrike Hiltner" w:date="2018-03-12T12:38:00Z">
                <w:pPr>
                  <w:jc w:val="left"/>
                </w:pPr>
              </w:pPrChange>
            </w:pPr>
            <w:del w:id="3396" w:author="Ulrike Hiltner" w:date="2018-03-02T16:12:00Z">
              <w:r w:rsidRPr="003D10F0" w:rsidDel="00492E4F">
                <w:delText>0.358</w:delText>
              </w:r>
            </w:del>
          </w:p>
        </w:tc>
        <w:tc>
          <w:tcPr>
            <w:tcW w:w="0" w:type="auto"/>
          </w:tcPr>
          <w:p w:rsidR="00D7084D" w:rsidRPr="00051C61" w:rsidDel="00492E4F" w:rsidRDefault="00450098">
            <w:pPr>
              <w:pStyle w:val="berschrift1"/>
              <w:rPr>
                <w:del w:id="3397" w:author="Ulrike Hiltner" w:date="2018-03-02T16:12:00Z"/>
              </w:rPr>
              <w:pPrChange w:id="3398" w:author="Ulrike Hiltner" w:date="2018-03-12T12:38:00Z">
                <w:pPr>
                  <w:jc w:val="left"/>
                </w:pPr>
              </w:pPrChange>
            </w:pPr>
            <w:del w:id="3399" w:author="Ulrike Hiltner" w:date="2018-03-02T16:12:00Z">
              <w:r w:rsidRPr="00F031AC" w:rsidDel="00492E4F">
                <w:delText>0.358</w:delText>
              </w:r>
            </w:del>
          </w:p>
        </w:tc>
        <w:tc>
          <w:tcPr>
            <w:tcW w:w="0" w:type="auto"/>
          </w:tcPr>
          <w:p w:rsidR="00D7084D" w:rsidRPr="00E526AD" w:rsidDel="00492E4F" w:rsidRDefault="00450098">
            <w:pPr>
              <w:pStyle w:val="berschrift1"/>
              <w:rPr>
                <w:del w:id="3400" w:author="Ulrike Hiltner" w:date="2018-03-02T16:12:00Z"/>
              </w:rPr>
              <w:pPrChange w:id="3401" w:author="Ulrike Hiltner" w:date="2018-03-12T12:38:00Z">
                <w:pPr>
                  <w:jc w:val="left"/>
                </w:pPr>
              </w:pPrChange>
            </w:pPr>
            <w:del w:id="3402" w:author="Ulrike Hiltner" w:date="2018-03-02T16:12:00Z">
              <w:r w:rsidRPr="002C668F" w:rsidDel="00492E4F">
                <w:delText>0.358</w:delText>
              </w:r>
            </w:del>
          </w:p>
        </w:tc>
        <w:tc>
          <w:tcPr>
            <w:tcW w:w="0" w:type="auto"/>
          </w:tcPr>
          <w:p w:rsidR="00D7084D" w:rsidRPr="00104D13" w:rsidDel="00492E4F" w:rsidRDefault="00450098">
            <w:pPr>
              <w:pStyle w:val="berschrift1"/>
              <w:rPr>
                <w:del w:id="3403" w:author="Ulrike Hiltner" w:date="2018-03-02T16:12:00Z"/>
              </w:rPr>
              <w:pPrChange w:id="3404" w:author="Ulrike Hiltner" w:date="2018-03-12T12:38:00Z">
                <w:pPr>
                  <w:jc w:val="left"/>
                </w:pPr>
              </w:pPrChange>
            </w:pPr>
            <w:del w:id="3405" w:author="Ulrike Hiltner" w:date="2018-03-02T16:12:00Z">
              <w:r w:rsidRPr="00E67CCE" w:rsidDel="00492E4F">
                <w:delText>0.358</w:delText>
              </w:r>
            </w:del>
          </w:p>
        </w:tc>
        <w:tc>
          <w:tcPr>
            <w:tcW w:w="0" w:type="auto"/>
          </w:tcPr>
          <w:p w:rsidR="00D7084D" w:rsidRPr="00BB7219" w:rsidDel="00492E4F" w:rsidRDefault="00450098">
            <w:pPr>
              <w:pStyle w:val="berschrift1"/>
              <w:rPr>
                <w:del w:id="3406" w:author="Ulrike Hiltner" w:date="2018-03-02T16:12:00Z"/>
              </w:rPr>
              <w:pPrChange w:id="3407" w:author="Ulrike Hiltner" w:date="2018-03-12T12:38:00Z">
                <w:pPr>
                  <w:jc w:val="left"/>
                </w:pPr>
              </w:pPrChange>
            </w:pPr>
            <w:del w:id="3408" w:author="Ulrike Hiltner" w:date="2018-03-02T16:12:00Z">
              <w:r w:rsidRPr="00BB6027" w:rsidDel="00492E4F">
                <w:delText>0.358</w:delText>
              </w:r>
            </w:del>
          </w:p>
        </w:tc>
        <w:tc>
          <w:tcPr>
            <w:tcW w:w="0" w:type="auto"/>
          </w:tcPr>
          <w:p w:rsidR="00D7084D" w:rsidRPr="00BB7219" w:rsidDel="00492E4F" w:rsidRDefault="00450098">
            <w:pPr>
              <w:pStyle w:val="berschrift1"/>
              <w:rPr>
                <w:del w:id="3409" w:author="Ulrike Hiltner" w:date="2018-03-02T16:12:00Z"/>
              </w:rPr>
              <w:pPrChange w:id="3410" w:author="Ulrike Hiltner" w:date="2018-03-12T12:38:00Z">
                <w:pPr>
                  <w:jc w:val="left"/>
                </w:pPr>
              </w:pPrChange>
            </w:pPr>
            <w:del w:id="3411" w:author="Ulrike Hiltner" w:date="2018-03-02T16:12:00Z">
              <w:r w:rsidRPr="00BB7219" w:rsidDel="00492E4F">
                <w:delText>0.358</w:delText>
              </w:r>
            </w:del>
          </w:p>
        </w:tc>
        <w:tc>
          <w:tcPr>
            <w:tcW w:w="0" w:type="auto"/>
          </w:tcPr>
          <w:p w:rsidR="00D7084D" w:rsidRPr="00BB7219" w:rsidDel="00492E4F" w:rsidRDefault="00450098">
            <w:pPr>
              <w:pStyle w:val="berschrift1"/>
              <w:rPr>
                <w:del w:id="3412" w:author="Ulrike Hiltner" w:date="2018-03-02T16:12:00Z"/>
              </w:rPr>
              <w:pPrChange w:id="3413" w:author="Ulrike Hiltner" w:date="2018-03-12T12:38:00Z">
                <w:pPr>
                  <w:jc w:val="left"/>
                </w:pPr>
              </w:pPrChange>
            </w:pPr>
            <w:del w:id="3414" w:author="Ulrike Hiltner" w:date="2018-03-02T16:12:00Z">
              <w:r w:rsidRPr="00BB7219" w:rsidDel="00492E4F">
                <w:delText>0.358</w:delText>
              </w:r>
            </w:del>
          </w:p>
        </w:tc>
        <w:tc>
          <w:tcPr>
            <w:tcW w:w="0" w:type="auto"/>
          </w:tcPr>
          <w:p w:rsidR="00D7084D" w:rsidRPr="00BB7219" w:rsidDel="00492E4F" w:rsidRDefault="00450098">
            <w:pPr>
              <w:pStyle w:val="berschrift1"/>
              <w:rPr>
                <w:del w:id="3415" w:author="Ulrike Hiltner" w:date="2018-03-02T16:12:00Z"/>
              </w:rPr>
              <w:pPrChange w:id="3416" w:author="Ulrike Hiltner" w:date="2018-03-12T12:38:00Z">
                <w:pPr>
                  <w:jc w:val="left"/>
                </w:pPr>
              </w:pPrChange>
            </w:pPr>
            <w:del w:id="3417" w:author="Ulrike Hiltner" w:date="2018-03-02T16:12:00Z">
              <w:r w:rsidRPr="00BB7219" w:rsidDel="00492E4F">
                <w:delText>0.358</w:delText>
              </w:r>
            </w:del>
          </w:p>
        </w:tc>
        <w:tc>
          <w:tcPr>
            <w:tcW w:w="0" w:type="auto"/>
          </w:tcPr>
          <w:p w:rsidR="00D7084D" w:rsidRPr="00BB7219" w:rsidDel="00492E4F" w:rsidRDefault="00450098">
            <w:pPr>
              <w:pStyle w:val="berschrift1"/>
              <w:rPr>
                <w:del w:id="3418" w:author="Ulrike Hiltner" w:date="2018-03-02T16:12:00Z"/>
              </w:rPr>
              <w:pPrChange w:id="3419" w:author="Ulrike Hiltner" w:date="2018-03-12T12:38:00Z">
                <w:pPr>
                  <w:jc w:val="left"/>
                </w:pPr>
              </w:pPrChange>
            </w:pPr>
            <w:del w:id="3420" w:author="Ulrike Hiltner" w:date="2018-03-02T16:12:00Z">
              <w:r w:rsidRPr="00BB7219" w:rsidDel="00492E4F">
                <w:delText>Köhler et al. (2003)</w:delText>
              </w:r>
            </w:del>
          </w:p>
        </w:tc>
      </w:tr>
      <w:tr w:rsidR="00D7084D" w:rsidRPr="001E1122" w:rsidDel="00492E4F">
        <w:trPr>
          <w:del w:id="3421" w:author="Ulrike Hiltner" w:date="2018-03-02T16:12:00Z"/>
        </w:trPr>
        <w:tc>
          <w:tcPr>
            <w:tcW w:w="0" w:type="auto"/>
          </w:tcPr>
          <w:p w:rsidR="00D7084D" w:rsidRPr="002C753F" w:rsidDel="00492E4F" w:rsidRDefault="00450098">
            <w:pPr>
              <w:pStyle w:val="berschrift1"/>
              <w:rPr>
                <w:del w:id="3422" w:author="Ulrike Hiltner" w:date="2018-03-02T16:12:00Z"/>
              </w:rPr>
              <w:pPrChange w:id="3423" w:author="Ulrike Hiltner" w:date="2018-03-12T12:38:00Z">
                <w:pPr>
                  <w:jc w:val="left"/>
                </w:pPr>
              </w:pPrChange>
            </w:pPr>
            <m:oMathPara>
              <m:oMath>
                <m:r>
                  <w:del w:id="3424" w:author="Ulrike Hiltner" w:date="2018-03-02T16:12:00Z">
                    <m:rPr>
                      <m:sty m:val="bi"/>
                    </m:rPr>
                    <w:rPr>
                      <w:rFonts w:ascii="Cambria Math" w:hAnsi="Cambria Math"/>
                    </w:rPr>
                    <m:t>σ</m:t>
                  </w:del>
                </m:r>
              </m:oMath>
            </m:oMathPara>
          </w:p>
        </w:tc>
        <w:tc>
          <w:tcPr>
            <w:tcW w:w="0" w:type="auto"/>
          </w:tcPr>
          <w:p w:rsidR="00D7084D" w:rsidRPr="00450098" w:rsidDel="00492E4F" w:rsidRDefault="00450098">
            <w:pPr>
              <w:pStyle w:val="berschrift1"/>
              <w:rPr>
                <w:del w:id="3425" w:author="Ulrike Hiltner" w:date="2018-03-02T16:12:00Z"/>
              </w:rPr>
              <w:pPrChange w:id="3426" w:author="Ulrike Hiltner" w:date="2018-03-12T12:38:00Z">
                <w:pPr>
                  <w:jc w:val="left"/>
                </w:pPr>
              </w:pPrChange>
            </w:pPr>
            <w:del w:id="3427" w:author="Ulrike Hiltner" w:date="2018-03-02T16:12:00Z">
              <w:r w:rsidRPr="00450098" w:rsidDel="00492E4F">
                <w:delText>fraction of stem biomass-total biomass</w:delText>
              </w:r>
            </w:del>
          </w:p>
        </w:tc>
        <w:tc>
          <w:tcPr>
            <w:tcW w:w="0" w:type="auto"/>
          </w:tcPr>
          <w:p w:rsidR="00D7084D" w:rsidRPr="002C753F" w:rsidDel="00492E4F" w:rsidRDefault="00450098">
            <w:pPr>
              <w:pStyle w:val="berschrift1"/>
              <w:rPr>
                <w:del w:id="3428" w:author="Ulrike Hiltner" w:date="2018-03-02T16:12:00Z"/>
              </w:rPr>
              <w:pPrChange w:id="3429" w:author="Ulrike Hiltner" w:date="2018-03-12T12:38:00Z">
                <w:pPr>
                  <w:jc w:val="left"/>
                </w:pPr>
              </w:pPrChange>
            </w:pPr>
            <w:del w:id="3430" w:author="Ulrike Hiltner" w:date="2018-03-02T16:12:00Z">
              <w:r w:rsidRPr="002C753F" w:rsidDel="00492E4F">
                <w:delText>-</w:delText>
              </w:r>
            </w:del>
          </w:p>
        </w:tc>
        <w:tc>
          <w:tcPr>
            <w:tcW w:w="0" w:type="auto"/>
          </w:tcPr>
          <w:p w:rsidR="00D7084D" w:rsidRPr="001063D4" w:rsidDel="00492E4F" w:rsidRDefault="00450098">
            <w:pPr>
              <w:pStyle w:val="berschrift1"/>
              <w:rPr>
                <w:del w:id="3431" w:author="Ulrike Hiltner" w:date="2018-03-02T16:12:00Z"/>
              </w:rPr>
              <w:pPrChange w:id="3432" w:author="Ulrike Hiltner" w:date="2018-03-12T12:38:00Z">
                <w:pPr>
                  <w:jc w:val="left"/>
                </w:pPr>
              </w:pPrChange>
            </w:pPr>
            <w:del w:id="3433" w:author="Ulrike Hiltner" w:date="2018-03-02T16:12:00Z">
              <w:r w:rsidRPr="003D10F0" w:rsidDel="00492E4F">
                <w:delText>0.7</w:delText>
              </w:r>
            </w:del>
          </w:p>
        </w:tc>
        <w:tc>
          <w:tcPr>
            <w:tcW w:w="0" w:type="auto"/>
          </w:tcPr>
          <w:p w:rsidR="00D7084D" w:rsidRPr="00051C61" w:rsidDel="00492E4F" w:rsidRDefault="00450098">
            <w:pPr>
              <w:pStyle w:val="berschrift1"/>
              <w:rPr>
                <w:del w:id="3434" w:author="Ulrike Hiltner" w:date="2018-03-02T16:12:00Z"/>
              </w:rPr>
              <w:pPrChange w:id="3435" w:author="Ulrike Hiltner" w:date="2018-03-12T12:38:00Z">
                <w:pPr>
                  <w:jc w:val="left"/>
                </w:pPr>
              </w:pPrChange>
            </w:pPr>
            <w:del w:id="3436" w:author="Ulrike Hiltner" w:date="2018-03-02T16:12:00Z">
              <w:r w:rsidRPr="00F031AC" w:rsidDel="00492E4F">
                <w:delText>0.7</w:delText>
              </w:r>
            </w:del>
          </w:p>
        </w:tc>
        <w:tc>
          <w:tcPr>
            <w:tcW w:w="0" w:type="auto"/>
          </w:tcPr>
          <w:p w:rsidR="00D7084D" w:rsidRPr="00E526AD" w:rsidDel="00492E4F" w:rsidRDefault="00450098">
            <w:pPr>
              <w:pStyle w:val="berschrift1"/>
              <w:rPr>
                <w:del w:id="3437" w:author="Ulrike Hiltner" w:date="2018-03-02T16:12:00Z"/>
              </w:rPr>
              <w:pPrChange w:id="3438" w:author="Ulrike Hiltner" w:date="2018-03-12T12:38:00Z">
                <w:pPr>
                  <w:jc w:val="left"/>
                </w:pPr>
              </w:pPrChange>
            </w:pPr>
            <w:del w:id="3439" w:author="Ulrike Hiltner" w:date="2018-03-02T16:12:00Z">
              <w:r w:rsidRPr="002C668F" w:rsidDel="00492E4F">
                <w:delText>0.7</w:delText>
              </w:r>
            </w:del>
          </w:p>
        </w:tc>
        <w:tc>
          <w:tcPr>
            <w:tcW w:w="0" w:type="auto"/>
          </w:tcPr>
          <w:p w:rsidR="00D7084D" w:rsidRPr="00104D13" w:rsidDel="00492E4F" w:rsidRDefault="00450098">
            <w:pPr>
              <w:pStyle w:val="berschrift1"/>
              <w:rPr>
                <w:del w:id="3440" w:author="Ulrike Hiltner" w:date="2018-03-02T16:12:00Z"/>
              </w:rPr>
              <w:pPrChange w:id="3441" w:author="Ulrike Hiltner" w:date="2018-03-12T12:38:00Z">
                <w:pPr>
                  <w:jc w:val="left"/>
                </w:pPr>
              </w:pPrChange>
            </w:pPr>
            <w:del w:id="3442" w:author="Ulrike Hiltner" w:date="2018-03-02T16:12:00Z">
              <w:r w:rsidRPr="00E67CCE" w:rsidDel="00492E4F">
                <w:delText>0.7</w:delText>
              </w:r>
            </w:del>
          </w:p>
        </w:tc>
        <w:tc>
          <w:tcPr>
            <w:tcW w:w="0" w:type="auto"/>
          </w:tcPr>
          <w:p w:rsidR="00D7084D" w:rsidRPr="00BB7219" w:rsidDel="00492E4F" w:rsidRDefault="00450098">
            <w:pPr>
              <w:pStyle w:val="berschrift1"/>
              <w:rPr>
                <w:del w:id="3443" w:author="Ulrike Hiltner" w:date="2018-03-02T16:12:00Z"/>
              </w:rPr>
              <w:pPrChange w:id="3444" w:author="Ulrike Hiltner" w:date="2018-03-12T12:38:00Z">
                <w:pPr>
                  <w:jc w:val="left"/>
                </w:pPr>
              </w:pPrChange>
            </w:pPr>
            <w:del w:id="3445" w:author="Ulrike Hiltner" w:date="2018-03-02T16:12:00Z">
              <w:r w:rsidRPr="00BB6027" w:rsidDel="00492E4F">
                <w:delText>0.7</w:delText>
              </w:r>
            </w:del>
          </w:p>
        </w:tc>
        <w:tc>
          <w:tcPr>
            <w:tcW w:w="0" w:type="auto"/>
          </w:tcPr>
          <w:p w:rsidR="00D7084D" w:rsidRPr="00BB7219" w:rsidDel="00492E4F" w:rsidRDefault="00450098">
            <w:pPr>
              <w:pStyle w:val="berschrift1"/>
              <w:rPr>
                <w:del w:id="3446" w:author="Ulrike Hiltner" w:date="2018-03-02T16:12:00Z"/>
              </w:rPr>
              <w:pPrChange w:id="3447" w:author="Ulrike Hiltner" w:date="2018-03-12T12:38:00Z">
                <w:pPr>
                  <w:jc w:val="left"/>
                </w:pPr>
              </w:pPrChange>
            </w:pPr>
            <w:del w:id="3448" w:author="Ulrike Hiltner" w:date="2018-03-02T16:12:00Z">
              <w:r w:rsidRPr="00BB7219" w:rsidDel="00492E4F">
                <w:delText>0.7</w:delText>
              </w:r>
            </w:del>
          </w:p>
        </w:tc>
        <w:tc>
          <w:tcPr>
            <w:tcW w:w="0" w:type="auto"/>
          </w:tcPr>
          <w:p w:rsidR="00D7084D" w:rsidRPr="00BB7219" w:rsidDel="00492E4F" w:rsidRDefault="00450098">
            <w:pPr>
              <w:pStyle w:val="berschrift1"/>
              <w:rPr>
                <w:del w:id="3449" w:author="Ulrike Hiltner" w:date="2018-03-02T16:12:00Z"/>
              </w:rPr>
              <w:pPrChange w:id="3450" w:author="Ulrike Hiltner" w:date="2018-03-12T12:38:00Z">
                <w:pPr>
                  <w:jc w:val="left"/>
                </w:pPr>
              </w:pPrChange>
            </w:pPr>
            <w:del w:id="3451" w:author="Ulrike Hiltner" w:date="2018-03-02T16:12:00Z">
              <w:r w:rsidRPr="00BB7219" w:rsidDel="00492E4F">
                <w:delText>0.7</w:delText>
              </w:r>
            </w:del>
          </w:p>
        </w:tc>
        <w:tc>
          <w:tcPr>
            <w:tcW w:w="0" w:type="auto"/>
          </w:tcPr>
          <w:p w:rsidR="00D7084D" w:rsidRPr="00BB7219" w:rsidDel="00492E4F" w:rsidRDefault="00450098">
            <w:pPr>
              <w:pStyle w:val="berschrift1"/>
              <w:rPr>
                <w:del w:id="3452" w:author="Ulrike Hiltner" w:date="2018-03-02T16:12:00Z"/>
              </w:rPr>
              <w:pPrChange w:id="3453" w:author="Ulrike Hiltner" w:date="2018-03-12T12:38:00Z">
                <w:pPr>
                  <w:jc w:val="left"/>
                </w:pPr>
              </w:pPrChange>
            </w:pPr>
            <w:del w:id="3454" w:author="Ulrike Hiltner" w:date="2018-03-02T16:12:00Z">
              <w:r w:rsidRPr="00BB7219" w:rsidDel="00492E4F">
                <w:delText>0.7</w:delText>
              </w:r>
            </w:del>
          </w:p>
        </w:tc>
        <w:tc>
          <w:tcPr>
            <w:tcW w:w="0" w:type="auto"/>
          </w:tcPr>
          <w:p w:rsidR="00D7084D" w:rsidRPr="00BB7219" w:rsidDel="00492E4F" w:rsidRDefault="00450098">
            <w:pPr>
              <w:pStyle w:val="berschrift1"/>
              <w:rPr>
                <w:del w:id="3455" w:author="Ulrike Hiltner" w:date="2018-03-02T16:12:00Z"/>
              </w:rPr>
              <w:pPrChange w:id="3456" w:author="Ulrike Hiltner" w:date="2018-03-12T12:38:00Z">
                <w:pPr>
                  <w:jc w:val="left"/>
                </w:pPr>
              </w:pPrChange>
            </w:pPr>
            <w:del w:id="3457" w:author="Ulrike Hiltner" w:date="2018-03-02T16:12:00Z">
              <w:r w:rsidRPr="00BB7219" w:rsidDel="00492E4F">
                <w:delText>derived from inventory data</w:delText>
              </w:r>
            </w:del>
          </w:p>
        </w:tc>
      </w:tr>
      <w:tr w:rsidR="00177113" w:rsidRPr="001E1122" w:rsidDel="00492E4F">
        <w:trPr>
          <w:del w:id="3458" w:author="Ulrike Hiltner" w:date="2018-03-02T16:12:00Z"/>
        </w:trPr>
        <w:tc>
          <w:tcPr>
            <w:tcW w:w="0" w:type="auto"/>
          </w:tcPr>
          <w:p w:rsidR="00D7084D" w:rsidRPr="001063D4" w:rsidDel="00492E4F" w:rsidRDefault="00450098">
            <w:pPr>
              <w:pStyle w:val="berschrift1"/>
              <w:rPr>
                <w:del w:id="3459" w:author="Ulrike Hiltner" w:date="2018-03-02T16:12:00Z"/>
              </w:rPr>
              <w:pPrChange w:id="3460" w:author="Ulrike Hiltner" w:date="2018-03-12T12:38:00Z">
                <w:pPr>
                  <w:jc w:val="left"/>
                </w:pPr>
              </w:pPrChange>
            </w:pPr>
            <w:del w:id="3461" w:author="Ulrike Hiltner" w:date="2018-03-02T16:12:00Z">
              <w:r w:rsidRPr="003D10F0" w:rsidDel="00492E4F">
                <w:delText>biomass and productivity</w:delText>
              </w:r>
            </w:del>
          </w:p>
        </w:tc>
        <w:tc>
          <w:tcPr>
            <w:tcW w:w="0" w:type="auto"/>
          </w:tcPr>
          <w:p w:rsidR="00D7084D" w:rsidRPr="00F031AC" w:rsidDel="00492E4F" w:rsidRDefault="00D7084D">
            <w:pPr>
              <w:pStyle w:val="berschrift1"/>
              <w:rPr>
                <w:del w:id="3462" w:author="Ulrike Hiltner" w:date="2018-03-02T16:12:00Z"/>
              </w:rPr>
              <w:pPrChange w:id="3463" w:author="Ulrike Hiltner" w:date="2018-03-12T12:38:00Z">
                <w:pPr/>
              </w:pPrChange>
            </w:pPr>
          </w:p>
        </w:tc>
        <w:tc>
          <w:tcPr>
            <w:tcW w:w="0" w:type="auto"/>
          </w:tcPr>
          <w:p w:rsidR="00D7084D" w:rsidRPr="00051C61" w:rsidDel="00492E4F" w:rsidRDefault="00D7084D">
            <w:pPr>
              <w:pStyle w:val="berschrift1"/>
              <w:rPr>
                <w:del w:id="3464" w:author="Ulrike Hiltner" w:date="2018-03-02T16:12:00Z"/>
              </w:rPr>
              <w:pPrChange w:id="3465" w:author="Ulrike Hiltner" w:date="2018-03-12T12:38:00Z">
                <w:pPr/>
              </w:pPrChange>
            </w:pPr>
          </w:p>
        </w:tc>
        <w:tc>
          <w:tcPr>
            <w:tcW w:w="0" w:type="auto"/>
          </w:tcPr>
          <w:p w:rsidR="00D7084D" w:rsidRPr="002C668F" w:rsidDel="00492E4F" w:rsidRDefault="00D7084D">
            <w:pPr>
              <w:pStyle w:val="berschrift1"/>
              <w:rPr>
                <w:del w:id="3466" w:author="Ulrike Hiltner" w:date="2018-03-02T16:12:00Z"/>
              </w:rPr>
              <w:pPrChange w:id="3467" w:author="Ulrike Hiltner" w:date="2018-03-12T12:38:00Z">
                <w:pPr/>
              </w:pPrChange>
            </w:pPr>
          </w:p>
        </w:tc>
        <w:tc>
          <w:tcPr>
            <w:tcW w:w="0" w:type="auto"/>
          </w:tcPr>
          <w:p w:rsidR="00D7084D" w:rsidRPr="00E526AD" w:rsidDel="00492E4F" w:rsidRDefault="00D7084D">
            <w:pPr>
              <w:pStyle w:val="berschrift1"/>
              <w:rPr>
                <w:del w:id="3468" w:author="Ulrike Hiltner" w:date="2018-03-02T16:12:00Z"/>
              </w:rPr>
              <w:pPrChange w:id="3469" w:author="Ulrike Hiltner" w:date="2018-03-12T12:38:00Z">
                <w:pPr/>
              </w:pPrChange>
            </w:pPr>
          </w:p>
        </w:tc>
        <w:tc>
          <w:tcPr>
            <w:tcW w:w="0" w:type="auto"/>
          </w:tcPr>
          <w:p w:rsidR="00D7084D" w:rsidRPr="00E67CCE" w:rsidDel="00492E4F" w:rsidRDefault="00D7084D">
            <w:pPr>
              <w:pStyle w:val="berschrift1"/>
              <w:rPr>
                <w:del w:id="3470" w:author="Ulrike Hiltner" w:date="2018-03-02T16:12:00Z"/>
              </w:rPr>
              <w:pPrChange w:id="3471" w:author="Ulrike Hiltner" w:date="2018-03-12T12:38:00Z">
                <w:pPr/>
              </w:pPrChange>
            </w:pPr>
          </w:p>
        </w:tc>
        <w:tc>
          <w:tcPr>
            <w:tcW w:w="0" w:type="auto"/>
          </w:tcPr>
          <w:p w:rsidR="00D7084D" w:rsidRPr="00104D13" w:rsidDel="00492E4F" w:rsidRDefault="00D7084D">
            <w:pPr>
              <w:pStyle w:val="berschrift1"/>
              <w:rPr>
                <w:del w:id="3472" w:author="Ulrike Hiltner" w:date="2018-03-02T16:12:00Z"/>
              </w:rPr>
              <w:pPrChange w:id="3473" w:author="Ulrike Hiltner" w:date="2018-03-12T12:38:00Z">
                <w:pPr/>
              </w:pPrChange>
            </w:pPr>
          </w:p>
        </w:tc>
        <w:tc>
          <w:tcPr>
            <w:tcW w:w="0" w:type="auto"/>
          </w:tcPr>
          <w:p w:rsidR="00D7084D" w:rsidRPr="00BB6027" w:rsidDel="00492E4F" w:rsidRDefault="00D7084D">
            <w:pPr>
              <w:pStyle w:val="berschrift1"/>
              <w:rPr>
                <w:del w:id="3474" w:author="Ulrike Hiltner" w:date="2018-03-02T16:12:00Z"/>
              </w:rPr>
              <w:pPrChange w:id="3475" w:author="Ulrike Hiltner" w:date="2018-03-12T12:38:00Z">
                <w:pPr/>
              </w:pPrChange>
            </w:pPr>
          </w:p>
        </w:tc>
        <w:tc>
          <w:tcPr>
            <w:tcW w:w="0" w:type="auto"/>
          </w:tcPr>
          <w:p w:rsidR="00D7084D" w:rsidRPr="00BB7219" w:rsidDel="00492E4F" w:rsidRDefault="00D7084D">
            <w:pPr>
              <w:pStyle w:val="berschrift1"/>
              <w:rPr>
                <w:del w:id="3476" w:author="Ulrike Hiltner" w:date="2018-03-02T16:12:00Z"/>
              </w:rPr>
              <w:pPrChange w:id="3477" w:author="Ulrike Hiltner" w:date="2018-03-12T12:38:00Z">
                <w:pPr/>
              </w:pPrChange>
            </w:pPr>
          </w:p>
        </w:tc>
        <w:tc>
          <w:tcPr>
            <w:tcW w:w="0" w:type="auto"/>
          </w:tcPr>
          <w:p w:rsidR="00D7084D" w:rsidRPr="00BB7219" w:rsidDel="00492E4F" w:rsidRDefault="00D7084D">
            <w:pPr>
              <w:pStyle w:val="berschrift1"/>
              <w:rPr>
                <w:del w:id="3478" w:author="Ulrike Hiltner" w:date="2018-03-02T16:12:00Z"/>
              </w:rPr>
              <w:pPrChange w:id="3479" w:author="Ulrike Hiltner" w:date="2018-03-12T12:38:00Z">
                <w:pPr/>
              </w:pPrChange>
            </w:pPr>
          </w:p>
        </w:tc>
        <w:tc>
          <w:tcPr>
            <w:tcW w:w="0" w:type="auto"/>
          </w:tcPr>
          <w:p w:rsidR="00D7084D" w:rsidRPr="00BB7219" w:rsidDel="00492E4F" w:rsidRDefault="00D7084D">
            <w:pPr>
              <w:pStyle w:val="berschrift1"/>
              <w:rPr>
                <w:del w:id="3480" w:author="Ulrike Hiltner" w:date="2018-03-02T16:12:00Z"/>
              </w:rPr>
              <w:pPrChange w:id="3481" w:author="Ulrike Hiltner" w:date="2018-03-12T12:38:00Z">
                <w:pPr/>
              </w:pPrChange>
            </w:pPr>
          </w:p>
        </w:tc>
        <w:tc>
          <w:tcPr>
            <w:tcW w:w="0" w:type="auto"/>
          </w:tcPr>
          <w:p w:rsidR="00D7084D" w:rsidRPr="00BB7219" w:rsidDel="00492E4F" w:rsidRDefault="00D7084D">
            <w:pPr>
              <w:pStyle w:val="berschrift1"/>
              <w:rPr>
                <w:del w:id="3482" w:author="Ulrike Hiltner" w:date="2018-03-02T16:12:00Z"/>
              </w:rPr>
              <w:pPrChange w:id="3483" w:author="Ulrike Hiltner" w:date="2018-03-12T12:38:00Z">
                <w:pPr/>
              </w:pPrChange>
            </w:pPr>
          </w:p>
        </w:tc>
      </w:tr>
      <w:tr w:rsidR="00D7084D" w:rsidRPr="001E1122" w:rsidDel="00492E4F">
        <w:trPr>
          <w:del w:id="3484" w:author="Ulrike Hiltner" w:date="2018-03-02T16:12:00Z"/>
        </w:trPr>
        <w:tc>
          <w:tcPr>
            <w:tcW w:w="0" w:type="auto"/>
          </w:tcPr>
          <w:p w:rsidR="00D7084D" w:rsidRPr="002C753F" w:rsidDel="00492E4F" w:rsidRDefault="00450098">
            <w:pPr>
              <w:pStyle w:val="berschrift1"/>
              <w:rPr>
                <w:del w:id="3485" w:author="Ulrike Hiltner" w:date="2018-03-02T16:12:00Z"/>
              </w:rPr>
              <w:pPrChange w:id="3486" w:author="Ulrike Hiltner" w:date="2018-03-12T12:38:00Z">
                <w:pPr>
                  <w:jc w:val="left"/>
                </w:pPr>
              </w:pPrChange>
            </w:pPr>
            <m:oMathPara>
              <m:oMath>
                <m:r>
                  <w:del w:id="3487" w:author="Ulrike Hiltner" w:date="2018-03-02T16:12:00Z">
                    <m:rPr>
                      <m:sty m:val="bi"/>
                    </m:rPr>
                    <w:rPr>
                      <w:rFonts w:ascii="Cambria Math" w:hAnsi="Cambria Math"/>
                    </w:rPr>
                    <m:t>ρ</m:t>
                  </w:del>
                </m:r>
              </m:oMath>
            </m:oMathPara>
          </w:p>
        </w:tc>
        <w:tc>
          <w:tcPr>
            <w:tcW w:w="0" w:type="auto"/>
          </w:tcPr>
          <w:p w:rsidR="00D7084D" w:rsidRPr="003D10F0" w:rsidDel="00492E4F" w:rsidRDefault="00450098">
            <w:pPr>
              <w:pStyle w:val="berschrift1"/>
              <w:rPr>
                <w:del w:id="3488" w:author="Ulrike Hiltner" w:date="2018-03-02T16:12:00Z"/>
              </w:rPr>
              <w:pPrChange w:id="3489" w:author="Ulrike Hiltner" w:date="2018-03-12T12:38:00Z">
                <w:pPr>
                  <w:jc w:val="left"/>
                </w:pPr>
              </w:pPrChange>
            </w:pPr>
            <w:del w:id="3490" w:author="Ulrike Hiltner" w:date="2018-03-02T16:12:00Z">
              <w:r w:rsidRPr="002C753F" w:rsidDel="00492E4F">
                <w:delText>wood density</w:delText>
              </w:r>
            </w:del>
          </w:p>
        </w:tc>
        <w:tc>
          <w:tcPr>
            <w:tcW w:w="0" w:type="auto"/>
          </w:tcPr>
          <w:p w:rsidR="00D7084D" w:rsidRPr="002C753F" w:rsidDel="00492E4F" w:rsidRDefault="00450098">
            <w:pPr>
              <w:pStyle w:val="berschrift1"/>
              <w:rPr>
                <w:del w:id="3491" w:author="Ulrike Hiltner" w:date="2018-03-02T16:12:00Z"/>
              </w:rPr>
              <w:pPrChange w:id="3492" w:author="Ulrike Hiltner" w:date="2018-03-12T12:38:00Z">
                <w:pPr>
                  <w:jc w:val="left"/>
                </w:pPr>
              </w:pPrChange>
            </w:pPr>
            <m:oMathPara>
              <m:oMath>
                <m:r>
                  <w:del w:id="3493" w:author="Ulrike Hiltner" w:date="2018-03-02T16:12:00Z">
                    <m:rPr>
                      <m:sty m:val="bi"/>
                    </m:rPr>
                    <w:rPr>
                      <w:rFonts w:ascii="Cambria Math" w:hAnsi="Cambria Math"/>
                    </w:rPr>
                    <m:t>t</m:t>
                  </w:del>
                </m:r>
                <m:r>
                  <w:del w:id="3494" w:author="Ulrike Hiltner" w:date="2018-03-02T16:12:00Z">
                    <m:rPr>
                      <m:sty m:val="b"/>
                    </m:rPr>
                    <w:rPr>
                      <w:rFonts w:ascii="Cambria Math" w:hAnsi="Cambria Math"/>
                    </w:rPr>
                    <m:t>*</m:t>
                  </w:del>
                </m:r>
                <m:sSup>
                  <m:sSupPr>
                    <m:ctrlPr>
                      <w:del w:id="3495" w:author="Ulrike Hiltner" w:date="2018-03-02T16:12:00Z">
                        <w:rPr>
                          <w:rFonts w:ascii="Cambria Math" w:hAnsi="Cambria Math"/>
                        </w:rPr>
                      </w:del>
                    </m:ctrlPr>
                  </m:sSupPr>
                  <m:e>
                    <m:r>
                      <w:del w:id="3496" w:author="Ulrike Hiltner" w:date="2018-03-02T16:12:00Z">
                        <m:rPr>
                          <m:sty m:val="bi"/>
                        </m:rPr>
                        <w:rPr>
                          <w:rFonts w:ascii="Cambria Math" w:hAnsi="Cambria Math"/>
                        </w:rPr>
                        <m:t>m</m:t>
                      </w:del>
                    </m:r>
                  </m:e>
                  <m:sup>
                    <m:r>
                      <w:del w:id="3497" w:author="Ulrike Hiltner" w:date="2018-03-02T16:12:00Z">
                        <m:rPr>
                          <m:sty m:val="b"/>
                        </m:rPr>
                        <w:rPr>
                          <w:rFonts w:ascii="Cambria Math" w:hAnsi="Cambria Math"/>
                        </w:rPr>
                        <m:t>-1</m:t>
                      </w:del>
                    </m:r>
                  </m:sup>
                </m:sSup>
              </m:oMath>
            </m:oMathPara>
          </w:p>
        </w:tc>
        <w:tc>
          <w:tcPr>
            <w:tcW w:w="0" w:type="auto"/>
          </w:tcPr>
          <w:p w:rsidR="00D7084D" w:rsidRPr="003D10F0" w:rsidDel="00492E4F" w:rsidRDefault="00450098">
            <w:pPr>
              <w:pStyle w:val="berschrift1"/>
              <w:rPr>
                <w:del w:id="3498" w:author="Ulrike Hiltner" w:date="2018-03-02T16:12:00Z"/>
              </w:rPr>
              <w:pPrChange w:id="3499" w:author="Ulrike Hiltner" w:date="2018-03-12T12:38:00Z">
                <w:pPr>
                  <w:jc w:val="left"/>
                </w:pPr>
              </w:pPrChange>
            </w:pPr>
            <w:del w:id="3500" w:author="Ulrike Hiltner" w:date="2018-03-02T16:12:00Z">
              <w:r w:rsidRPr="002C753F" w:rsidDel="00492E4F">
                <w:delText>0.76</w:delText>
              </w:r>
            </w:del>
          </w:p>
        </w:tc>
        <w:tc>
          <w:tcPr>
            <w:tcW w:w="0" w:type="auto"/>
          </w:tcPr>
          <w:p w:rsidR="00D7084D" w:rsidRPr="00F031AC" w:rsidDel="00492E4F" w:rsidRDefault="00450098">
            <w:pPr>
              <w:pStyle w:val="berschrift1"/>
              <w:rPr>
                <w:del w:id="3501" w:author="Ulrike Hiltner" w:date="2018-03-02T16:12:00Z"/>
              </w:rPr>
              <w:pPrChange w:id="3502" w:author="Ulrike Hiltner" w:date="2018-03-12T12:38:00Z">
                <w:pPr>
                  <w:jc w:val="left"/>
                </w:pPr>
              </w:pPrChange>
            </w:pPr>
            <w:del w:id="3503" w:author="Ulrike Hiltner" w:date="2018-03-02T16:12:00Z">
              <w:r w:rsidRPr="001063D4" w:rsidDel="00492E4F">
                <w:delText>0.77</w:delText>
              </w:r>
            </w:del>
          </w:p>
        </w:tc>
        <w:tc>
          <w:tcPr>
            <w:tcW w:w="0" w:type="auto"/>
          </w:tcPr>
          <w:p w:rsidR="00D7084D" w:rsidRPr="002C668F" w:rsidDel="00492E4F" w:rsidRDefault="00450098">
            <w:pPr>
              <w:pStyle w:val="berschrift1"/>
              <w:rPr>
                <w:del w:id="3504" w:author="Ulrike Hiltner" w:date="2018-03-02T16:12:00Z"/>
              </w:rPr>
              <w:pPrChange w:id="3505" w:author="Ulrike Hiltner" w:date="2018-03-12T12:38:00Z">
                <w:pPr>
                  <w:jc w:val="left"/>
                </w:pPr>
              </w:pPrChange>
            </w:pPr>
            <w:del w:id="3506" w:author="Ulrike Hiltner" w:date="2018-03-02T16:12:00Z">
              <w:r w:rsidRPr="00051C61" w:rsidDel="00492E4F">
                <w:delText>0.66</w:delText>
              </w:r>
            </w:del>
          </w:p>
        </w:tc>
        <w:tc>
          <w:tcPr>
            <w:tcW w:w="0" w:type="auto"/>
          </w:tcPr>
          <w:p w:rsidR="00D7084D" w:rsidRPr="00E67CCE" w:rsidDel="00492E4F" w:rsidRDefault="00450098">
            <w:pPr>
              <w:pStyle w:val="berschrift1"/>
              <w:rPr>
                <w:del w:id="3507" w:author="Ulrike Hiltner" w:date="2018-03-02T16:12:00Z"/>
              </w:rPr>
              <w:pPrChange w:id="3508" w:author="Ulrike Hiltner" w:date="2018-03-12T12:38:00Z">
                <w:pPr>
                  <w:jc w:val="left"/>
                </w:pPr>
              </w:pPrChange>
            </w:pPr>
            <w:del w:id="3509" w:author="Ulrike Hiltner" w:date="2018-03-02T16:12:00Z">
              <w:r w:rsidRPr="00E526AD" w:rsidDel="00492E4F">
                <w:delText>0.55</w:delText>
              </w:r>
            </w:del>
          </w:p>
        </w:tc>
        <w:tc>
          <w:tcPr>
            <w:tcW w:w="0" w:type="auto"/>
          </w:tcPr>
          <w:p w:rsidR="00D7084D" w:rsidRPr="00BB6027" w:rsidDel="00492E4F" w:rsidRDefault="00450098">
            <w:pPr>
              <w:pStyle w:val="berschrift1"/>
              <w:rPr>
                <w:del w:id="3510" w:author="Ulrike Hiltner" w:date="2018-03-02T16:12:00Z"/>
              </w:rPr>
              <w:pPrChange w:id="3511" w:author="Ulrike Hiltner" w:date="2018-03-12T12:38:00Z">
                <w:pPr>
                  <w:jc w:val="left"/>
                </w:pPr>
              </w:pPrChange>
            </w:pPr>
            <w:del w:id="3512" w:author="Ulrike Hiltner" w:date="2018-03-02T16:12:00Z">
              <w:r w:rsidRPr="00104D13" w:rsidDel="00492E4F">
                <w:delText>0.83</w:delText>
              </w:r>
            </w:del>
          </w:p>
        </w:tc>
        <w:tc>
          <w:tcPr>
            <w:tcW w:w="0" w:type="auto"/>
          </w:tcPr>
          <w:p w:rsidR="00D7084D" w:rsidRPr="00BB7219" w:rsidDel="00492E4F" w:rsidRDefault="00450098">
            <w:pPr>
              <w:pStyle w:val="berschrift1"/>
              <w:rPr>
                <w:del w:id="3513" w:author="Ulrike Hiltner" w:date="2018-03-02T16:12:00Z"/>
              </w:rPr>
              <w:pPrChange w:id="3514" w:author="Ulrike Hiltner" w:date="2018-03-12T12:38:00Z">
                <w:pPr>
                  <w:jc w:val="left"/>
                </w:pPr>
              </w:pPrChange>
            </w:pPr>
            <w:del w:id="3515" w:author="Ulrike Hiltner" w:date="2018-03-02T16:12:00Z">
              <w:r w:rsidRPr="00BB7219" w:rsidDel="00492E4F">
                <w:delText>0.73</w:delText>
              </w:r>
            </w:del>
          </w:p>
        </w:tc>
        <w:tc>
          <w:tcPr>
            <w:tcW w:w="0" w:type="auto"/>
          </w:tcPr>
          <w:p w:rsidR="00D7084D" w:rsidRPr="00BB7219" w:rsidDel="00492E4F" w:rsidRDefault="00450098">
            <w:pPr>
              <w:pStyle w:val="berschrift1"/>
              <w:rPr>
                <w:del w:id="3516" w:author="Ulrike Hiltner" w:date="2018-03-02T16:12:00Z"/>
              </w:rPr>
              <w:pPrChange w:id="3517" w:author="Ulrike Hiltner" w:date="2018-03-12T12:38:00Z">
                <w:pPr>
                  <w:jc w:val="left"/>
                </w:pPr>
              </w:pPrChange>
            </w:pPr>
            <w:del w:id="3518" w:author="Ulrike Hiltner" w:date="2018-03-02T16:12:00Z">
              <w:r w:rsidRPr="00BB7219" w:rsidDel="00492E4F">
                <w:delText>0.56</w:delText>
              </w:r>
            </w:del>
          </w:p>
        </w:tc>
        <w:tc>
          <w:tcPr>
            <w:tcW w:w="0" w:type="auto"/>
          </w:tcPr>
          <w:p w:rsidR="00D7084D" w:rsidRPr="00BB7219" w:rsidDel="00492E4F" w:rsidRDefault="00450098">
            <w:pPr>
              <w:pStyle w:val="berschrift1"/>
              <w:rPr>
                <w:del w:id="3519" w:author="Ulrike Hiltner" w:date="2018-03-02T16:12:00Z"/>
              </w:rPr>
              <w:pPrChange w:id="3520" w:author="Ulrike Hiltner" w:date="2018-03-12T12:38:00Z">
                <w:pPr>
                  <w:jc w:val="left"/>
                </w:pPr>
              </w:pPrChange>
            </w:pPr>
            <w:del w:id="3521" w:author="Ulrike Hiltner" w:date="2018-03-02T16:12:00Z">
              <w:r w:rsidRPr="00BB7219" w:rsidDel="00492E4F">
                <w:delText>0.62</w:delText>
              </w:r>
            </w:del>
          </w:p>
        </w:tc>
        <w:tc>
          <w:tcPr>
            <w:tcW w:w="0" w:type="auto"/>
          </w:tcPr>
          <w:p w:rsidR="00D7084D" w:rsidRPr="002C753F" w:rsidDel="00492E4F" w:rsidRDefault="00450098">
            <w:pPr>
              <w:pStyle w:val="berschrift1"/>
              <w:rPr>
                <w:del w:id="3522" w:author="Ulrike Hiltner" w:date="2018-03-02T16:12:00Z"/>
              </w:rPr>
              <w:pPrChange w:id="3523" w:author="Ulrike Hiltner" w:date="2018-03-12T12:38:00Z">
                <w:pPr>
                  <w:jc w:val="left"/>
                </w:pPr>
              </w:pPrChange>
            </w:pPr>
            <w:del w:id="3524" w:author="Ulrike Hiltner" w:date="2018-03-02T16:12:00Z">
              <w:r w:rsidRPr="00450098" w:rsidDel="00492E4F">
                <w:delText xml:space="preserve">calculated from Chave et al. </w:delText>
              </w:r>
              <w:r w:rsidRPr="002C753F" w:rsidDel="00492E4F">
                <w:delText>(2009);Zanne et al. (2009)</w:delText>
              </w:r>
            </w:del>
          </w:p>
        </w:tc>
      </w:tr>
      <w:tr w:rsidR="00D7084D" w:rsidRPr="001E1122" w:rsidDel="00492E4F">
        <w:trPr>
          <w:del w:id="3525" w:author="Ulrike Hiltner" w:date="2018-03-02T16:12:00Z"/>
        </w:trPr>
        <w:tc>
          <w:tcPr>
            <w:tcW w:w="0" w:type="auto"/>
          </w:tcPr>
          <w:p w:rsidR="00D7084D" w:rsidRPr="001063D4" w:rsidDel="00492E4F" w:rsidRDefault="00450098">
            <w:pPr>
              <w:pStyle w:val="berschrift1"/>
              <w:rPr>
                <w:del w:id="3526" w:author="Ulrike Hiltner" w:date="2018-03-02T16:12:00Z"/>
              </w:rPr>
              <w:pPrChange w:id="3527" w:author="Ulrike Hiltner" w:date="2018-03-12T12:38:00Z">
                <w:pPr>
                  <w:jc w:val="left"/>
                </w:pPr>
              </w:pPrChange>
            </w:pPr>
            <w:del w:id="3528" w:author="Ulrike Hiltner" w:date="2018-03-02T16:12:00Z">
              <w:r w:rsidRPr="003D10F0" w:rsidDel="00492E4F">
                <w:delText>M</w:delText>
              </w:r>
            </w:del>
          </w:p>
        </w:tc>
        <w:tc>
          <w:tcPr>
            <w:tcW w:w="0" w:type="auto"/>
          </w:tcPr>
          <w:p w:rsidR="00D7084D" w:rsidRPr="00051C61" w:rsidDel="00492E4F" w:rsidRDefault="00450098">
            <w:pPr>
              <w:pStyle w:val="berschrift1"/>
              <w:rPr>
                <w:del w:id="3529" w:author="Ulrike Hiltner" w:date="2018-03-02T16:12:00Z"/>
              </w:rPr>
              <w:pPrChange w:id="3530" w:author="Ulrike Hiltner" w:date="2018-03-12T12:38:00Z">
                <w:pPr>
                  <w:jc w:val="left"/>
                </w:pPr>
              </w:pPrChange>
            </w:pPr>
            <w:del w:id="3531" w:author="Ulrike Hiltner" w:date="2018-03-02T16:12:00Z">
              <w:r w:rsidRPr="00F031AC" w:rsidDel="00492E4F">
                <w:delText>transmission coefficient of leafs</w:delText>
              </w:r>
            </w:del>
          </w:p>
        </w:tc>
        <w:tc>
          <w:tcPr>
            <w:tcW w:w="0" w:type="auto"/>
          </w:tcPr>
          <w:p w:rsidR="00D7084D" w:rsidRPr="00E526AD" w:rsidDel="00492E4F" w:rsidRDefault="00450098">
            <w:pPr>
              <w:pStyle w:val="berschrift1"/>
              <w:rPr>
                <w:del w:id="3532" w:author="Ulrike Hiltner" w:date="2018-03-02T16:12:00Z"/>
              </w:rPr>
              <w:pPrChange w:id="3533" w:author="Ulrike Hiltner" w:date="2018-03-12T12:38:00Z">
                <w:pPr>
                  <w:jc w:val="left"/>
                </w:pPr>
              </w:pPrChange>
            </w:pPr>
            <w:del w:id="3534" w:author="Ulrike Hiltner" w:date="2018-03-02T16:12:00Z">
              <w:r w:rsidRPr="002C668F" w:rsidDel="00492E4F">
                <w:delText>-</w:delText>
              </w:r>
            </w:del>
          </w:p>
        </w:tc>
        <w:tc>
          <w:tcPr>
            <w:tcW w:w="0" w:type="auto"/>
          </w:tcPr>
          <w:p w:rsidR="00D7084D" w:rsidRPr="00104D13" w:rsidDel="00492E4F" w:rsidRDefault="00450098">
            <w:pPr>
              <w:pStyle w:val="berschrift1"/>
              <w:rPr>
                <w:del w:id="3535" w:author="Ulrike Hiltner" w:date="2018-03-02T16:12:00Z"/>
              </w:rPr>
              <w:pPrChange w:id="3536" w:author="Ulrike Hiltner" w:date="2018-03-12T12:38:00Z">
                <w:pPr>
                  <w:jc w:val="left"/>
                </w:pPr>
              </w:pPrChange>
            </w:pPr>
            <w:del w:id="3537" w:author="Ulrike Hiltner" w:date="2018-03-02T16:12:00Z">
              <w:r w:rsidRPr="00E67CCE" w:rsidDel="00492E4F">
                <w:delText>0.1</w:delText>
              </w:r>
            </w:del>
          </w:p>
        </w:tc>
        <w:tc>
          <w:tcPr>
            <w:tcW w:w="0" w:type="auto"/>
          </w:tcPr>
          <w:p w:rsidR="00D7084D" w:rsidRPr="00BB7219" w:rsidDel="00492E4F" w:rsidRDefault="00450098">
            <w:pPr>
              <w:pStyle w:val="berschrift1"/>
              <w:rPr>
                <w:del w:id="3538" w:author="Ulrike Hiltner" w:date="2018-03-02T16:12:00Z"/>
              </w:rPr>
              <w:pPrChange w:id="3539" w:author="Ulrike Hiltner" w:date="2018-03-12T12:38:00Z">
                <w:pPr>
                  <w:jc w:val="left"/>
                </w:pPr>
              </w:pPrChange>
            </w:pPr>
            <w:del w:id="3540" w:author="Ulrike Hiltner" w:date="2018-03-02T16:12:00Z">
              <w:r w:rsidRPr="00BB6027" w:rsidDel="00492E4F">
                <w:delText>0.1</w:delText>
              </w:r>
            </w:del>
          </w:p>
        </w:tc>
        <w:tc>
          <w:tcPr>
            <w:tcW w:w="0" w:type="auto"/>
          </w:tcPr>
          <w:p w:rsidR="00D7084D" w:rsidRPr="00BB7219" w:rsidDel="00492E4F" w:rsidRDefault="00450098">
            <w:pPr>
              <w:pStyle w:val="berschrift1"/>
              <w:rPr>
                <w:del w:id="3541" w:author="Ulrike Hiltner" w:date="2018-03-02T16:12:00Z"/>
              </w:rPr>
              <w:pPrChange w:id="3542" w:author="Ulrike Hiltner" w:date="2018-03-12T12:38:00Z">
                <w:pPr>
                  <w:jc w:val="left"/>
                </w:pPr>
              </w:pPrChange>
            </w:pPr>
            <w:del w:id="3543" w:author="Ulrike Hiltner" w:date="2018-03-02T16:12:00Z">
              <w:r w:rsidRPr="00BB7219" w:rsidDel="00492E4F">
                <w:delText>0.1</w:delText>
              </w:r>
            </w:del>
          </w:p>
        </w:tc>
        <w:tc>
          <w:tcPr>
            <w:tcW w:w="0" w:type="auto"/>
          </w:tcPr>
          <w:p w:rsidR="00D7084D" w:rsidRPr="00BB7219" w:rsidDel="00492E4F" w:rsidRDefault="00450098">
            <w:pPr>
              <w:pStyle w:val="berschrift1"/>
              <w:rPr>
                <w:del w:id="3544" w:author="Ulrike Hiltner" w:date="2018-03-02T16:12:00Z"/>
              </w:rPr>
              <w:pPrChange w:id="3545" w:author="Ulrike Hiltner" w:date="2018-03-12T12:38:00Z">
                <w:pPr>
                  <w:jc w:val="left"/>
                </w:pPr>
              </w:pPrChange>
            </w:pPr>
            <w:del w:id="3546" w:author="Ulrike Hiltner" w:date="2018-03-02T16:12:00Z">
              <w:r w:rsidRPr="00BB7219" w:rsidDel="00492E4F">
                <w:delText>0.1</w:delText>
              </w:r>
            </w:del>
          </w:p>
        </w:tc>
        <w:tc>
          <w:tcPr>
            <w:tcW w:w="0" w:type="auto"/>
          </w:tcPr>
          <w:p w:rsidR="00D7084D" w:rsidRPr="00BB7219" w:rsidDel="00492E4F" w:rsidRDefault="00450098">
            <w:pPr>
              <w:pStyle w:val="berschrift1"/>
              <w:rPr>
                <w:del w:id="3547" w:author="Ulrike Hiltner" w:date="2018-03-02T16:12:00Z"/>
              </w:rPr>
              <w:pPrChange w:id="3548" w:author="Ulrike Hiltner" w:date="2018-03-12T12:38:00Z">
                <w:pPr>
                  <w:jc w:val="left"/>
                </w:pPr>
              </w:pPrChange>
            </w:pPr>
            <w:del w:id="3549" w:author="Ulrike Hiltner" w:date="2018-03-02T16:12:00Z">
              <w:r w:rsidRPr="00BB7219" w:rsidDel="00492E4F">
                <w:delText>0.1</w:delText>
              </w:r>
            </w:del>
          </w:p>
        </w:tc>
        <w:tc>
          <w:tcPr>
            <w:tcW w:w="0" w:type="auto"/>
          </w:tcPr>
          <w:p w:rsidR="00D7084D" w:rsidRPr="00BB7219" w:rsidDel="00492E4F" w:rsidRDefault="00450098">
            <w:pPr>
              <w:pStyle w:val="berschrift1"/>
              <w:rPr>
                <w:del w:id="3550" w:author="Ulrike Hiltner" w:date="2018-03-02T16:12:00Z"/>
              </w:rPr>
              <w:pPrChange w:id="3551" w:author="Ulrike Hiltner" w:date="2018-03-12T12:38:00Z">
                <w:pPr>
                  <w:jc w:val="left"/>
                </w:pPr>
              </w:pPrChange>
            </w:pPr>
            <w:del w:id="3552" w:author="Ulrike Hiltner" w:date="2018-03-02T16:12:00Z">
              <w:r w:rsidRPr="00BB7219" w:rsidDel="00492E4F">
                <w:delText>0.1</w:delText>
              </w:r>
            </w:del>
          </w:p>
        </w:tc>
        <w:tc>
          <w:tcPr>
            <w:tcW w:w="0" w:type="auto"/>
          </w:tcPr>
          <w:p w:rsidR="00D7084D" w:rsidRPr="00BB7219" w:rsidDel="00492E4F" w:rsidRDefault="00450098">
            <w:pPr>
              <w:pStyle w:val="berschrift1"/>
              <w:rPr>
                <w:del w:id="3553" w:author="Ulrike Hiltner" w:date="2018-03-02T16:12:00Z"/>
              </w:rPr>
              <w:pPrChange w:id="3554" w:author="Ulrike Hiltner" w:date="2018-03-12T12:38:00Z">
                <w:pPr>
                  <w:jc w:val="left"/>
                </w:pPr>
              </w:pPrChange>
            </w:pPr>
            <w:del w:id="3555" w:author="Ulrike Hiltner" w:date="2018-03-02T16:12:00Z">
              <w:r w:rsidRPr="00BB7219" w:rsidDel="00492E4F">
                <w:delText>0.1</w:delText>
              </w:r>
            </w:del>
          </w:p>
        </w:tc>
        <w:tc>
          <w:tcPr>
            <w:tcW w:w="0" w:type="auto"/>
          </w:tcPr>
          <w:p w:rsidR="00D7084D" w:rsidRPr="00BB7219" w:rsidDel="00492E4F" w:rsidRDefault="00450098">
            <w:pPr>
              <w:pStyle w:val="berschrift1"/>
              <w:rPr>
                <w:del w:id="3556" w:author="Ulrike Hiltner" w:date="2018-03-02T16:12:00Z"/>
              </w:rPr>
              <w:pPrChange w:id="3557" w:author="Ulrike Hiltner" w:date="2018-03-12T12:38:00Z">
                <w:pPr>
                  <w:jc w:val="left"/>
                </w:pPr>
              </w:pPrChange>
            </w:pPr>
            <w:del w:id="3558" w:author="Ulrike Hiltner" w:date="2018-03-02T16:12:00Z">
              <w:r w:rsidRPr="00BB7219" w:rsidDel="00492E4F">
                <w:delText>0.1</w:delText>
              </w:r>
            </w:del>
          </w:p>
        </w:tc>
        <w:tc>
          <w:tcPr>
            <w:tcW w:w="0" w:type="auto"/>
          </w:tcPr>
          <w:p w:rsidR="00D7084D" w:rsidRPr="00BB7219" w:rsidDel="00492E4F" w:rsidRDefault="00450098">
            <w:pPr>
              <w:pStyle w:val="berschrift1"/>
              <w:rPr>
                <w:del w:id="3559" w:author="Ulrike Hiltner" w:date="2018-03-02T16:12:00Z"/>
              </w:rPr>
              <w:pPrChange w:id="3560" w:author="Ulrike Hiltner" w:date="2018-03-12T12:38:00Z">
                <w:pPr>
                  <w:jc w:val="left"/>
                </w:pPr>
              </w:pPrChange>
            </w:pPr>
            <w:del w:id="3561" w:author="Ulrike Hiltner" w:date="2018-03-02T16:12:00Z">
              <w:r w:rsidRPr="00BB7219" w:rsidDel="00492E4F">
                <w:delText>Larcher (1994)</w:delText>
              </w:r>
            </w:del>
          </w:p>
        </w:tc>
      </w:tr>
      <w:tr w:rsidR="00177113" w:rsidRPr="001E1122" w:rsidDel="00492E4F">
        <w:trPr>
          <w:del w:id="3562" w:author="Ulrike Hiltner" w:date="2018-03-02T16:12:00Z"/>
        </w:trPr>
        <w:tc>
          <w:tcPr>
            <w:tcW w:w="0" w:type="auto"/>
          </w:tcPr>
          <w:p w:rsidR="00D7084D" w:rsidRPr="001063D4" w:rsidDel="00492E4F" w:rsidRDefault="00450098">
            <w:pPr>
              <w:pStyle w:val="berschrift1"/>
              <w:rPr>
                <w:del w:id="3563" w:author="Ulrike Hiltner" w:date="2018-03-02T16:12:00Z"/>
              </w:rPr>
              <w:pPrChange w:id="3564" w:author="Ulrike Hiltner" w:date="2018-03-12T12:38:00Z">
                <w:pPr>
                  <w:jc w:val="left"/>
                </w:pPr>
              </w:pPrChange>
            </w:pPr>
            <w:del w:id="3565" w:author="Ulrike Hiltner" w:date="2018-03-02T16:12:00Z">
              <w:r w:rsidRPr="003D10F0" w:rsidDel="00492E4F">
                <w:delText>G</w:delText>
              </w:r>
            </w:del>
          </w:p>
        </w:tc>
        <w:tc>
          <w:tcPr>
            <w:tcW w:w="0" w:type="auto"/>
          </w:tcPr>
          <w:p w:rsidR="00D7084D" w:rsidRPr="00450098" w:rsidDel="00492E4F" w:rsidRDefault="00450098">
            <w:pPr>
              <w:pStyle w:val="berschrift1"/>
              <w:rPr>
                <w:del w:id="3566" w:author="Ulrike Hiltner" w:date="2018-03-02T16:12:00Z"/>
              </w:rPr>
              <w:pPrChange w:id="3567" w:author="Ulrike Hiltner" w:date="2018-03-12T12:38:00Z">
                <w:pPr>
                  <w:jc w:val="left"/>
                </w:pPr>
              </w:pPrChange>
            </w:pPr>
            <w:del w:id="3568" w:author="Ulrike Hiltner" w:date="2018-03-02T16:12:00Z">
              <w:r w:rsidRPr="00450098" w:rsidDel="00492E4F">
                <w:delText>gross productivity to respiratory costs</w:delText>
              </w:r>
            </w:del>
          </w:p>
        </w:tc>
        <w:tc>
          <w:tcPr>
            <w:tcW w:w="0" w:type="auto"/>
          </w:tcPr>
          <w:p w:rsidR="00D7084D" w:rsidRPr="002C753F" w:rsidDel="00492E4F" w:rsidRDefault="00450098">
            <w:pPr>
              <w:pStyle w:val="berschrift1"/>
              <w:rPr>
                <w:del w:id="3569" w:author="Ulrike Hiltner" w:date="2018-03-02T16:12:00Z"/>
              </w:rPr>
              <w:pPrChange w:id="3570" w:author="Ulrike Hiltner" w:date="2018-03-12T12:38:00Z">
                <w:pPr>
                  <w:jc w:val="left"/>
                </w:pPr>
              </w:pPrChange>
            </w:pPr>
            <w:del w:id="3571" w:author="Ulrike Hiltner" w:date="2018-03-02T16:12:00Z">
              <w:r w:rsidRPr="002C753F" w:rsidDel="00492E4F">
                <w:delText>-</w:delText>
              </w:r>
            </w:del>
          </w:p>
        </w:tc>
        <w:tc>
          <w:tcPr>
            <w:tcW w:w="0" w:type="auto"/>
          </w:tcPr>
          <w:p w:rsidR="00D7084D" w:rsidRPr="001063D4" w:rsidDel="00492E4F" w:rsidRDefault="00450098">
            <w:pPr>
              <w:pStyle w:val="berschrift1"/>
              <w:rPr>
                <w:del w:id="3572" w:author="Ulrike Hiltner" w:date="2018-03-02T16:12:00Z"/>
              </w:rPr>
              <w:pPrChange w:id="3573" w:author="Ulrike Hiltner" w:date="2018-03-12T12:38:00Z">
                <w:pPr>
                  <w:jc w:val="left"/>
                </w:pPr>
              </w:pPrChange>
            </w:pPr>
            <w:del w:id="3574" w:author="Ulrike Hiltner" w:date="2018-03-02T16:12:00Z">
              <w:r w:rsidRPr="003D10F0" w:rsidDel="00492E4F">
                <w:delText>0.2</w:delText>
              </w:r>
            </w:del>
          </w:p>
        </w:tc>
        <w:tc>
          <w:tcPr>
            <w:tcW w:w="0" w:type="auto"/>
          </w:tcPr>
          <w:p w:rsidR="00D7084D" w:rsidRPr="00051C61" w:rsidDel="00492E4F" w:rsidRDefault="00450098">
            <w:pPr>
              <w:pStyle w:val="berschrift1"/>
              <w:rPr>
                <w:del w:id="3575" w:author="Ulrike Hiltner" w:date="2018-03-02T16:12:00Z"/>
              </w:rPr>
              <w:pPrChange w:id="3576" w:author="Ulrike Hiltner" w:date="2018-03-12T12:38:00Z">
                <w:pPr>
                  <w:jc w:val="left"/>
                </w:pPr>
              </w:pPrChange>
            </w:pPr>
            <w:del w:id="3577" w:author="Ulrike Hiltner" w:date="2018-03-02T16:12:00Z">
              <w:r w:rsidRPr="00F031AC" w:rsidDel="00492E4F">
                <w:delText>0.2</w:delText>
              </w:r>
            </w:del>
          </w:p>
        </w:tc>
        <w:tc>
          <w:tcPr>
            <w:tcW w:w="0" w:type="auto"/>
          </w:tcPr>
          <w:p w:rsidR="00D7084D" w:rsidRPr="00E526AD" w:rsidDel="00492E4F" w:rsidRDefault="00450098">
            <w:pPr>
              <w:pStyle w:val="berschrift1"/>
              <w:rPr>
                <w:del w:id="3578" w:author="Ulrike Hiltner" w:date="2018-03-02T16:12:00Z"/>
              </w:rPr>
              <w:pPrChange w:id="3579" w:author="Ulrike Hiltner" w:date="2018-03-12T12:38:00Z">
                <w:pPr>
                  <w:jc w:val="left"/>
                </w:pPr>
              </w:pPrChange>
            </w:pPr>
            <w:del w:id="3580" w:author="Ulrike Hiltner" w:date="2018-03-02T16:12:00Z">
              <w:r w:rsidRPr="002C668F" w:rsidDel="00492E4F">
                <w:delText>0.2</w:delText>
              </w:r>
            </w:del>
          </w:p>
        </w:tc>
        <w:tc>
          <w:tcPr>
            <w:tcW w:w="0" w:type="auto"/>
          </w:tcPr>
          <w:p w:rsidR="00D7084D" w:rsidRPr="00104D13" w:rsidDel="00492E4F" w:rsidRDefault="00450098">
            <w:pPr>
              <w:pStyle w:val="berschrift1"/>
              <w:rPr>
                <w:del w:id="3581" w:author="Ulrike Hiltner" w:date="2018-03-02T16:12:00Z"/>
              </w:rPr>
              <w:pPrChange w:id="3582" w:author="Ulrike Hiltner" w:date="2018-03-12T12:38:00Z">
                <w:pPr>
                  <w:jc w:val="left"/>
                </w:pPr>
              </w:pPrChange>
            </w:pPr>
            <w:del w:id="3583" w:author="Ulrike Hiltner" w:date="2018-03-02T16:12:00Z">
              <w:r w:rsidRPr="00E67CCE" w:rsidDel="00492E4F">
                <w:delText>0.2</w:delText>
              </w:r>
            </w:del>
          </w:p>
        </w:tc>
        <w:tc>
          <w:tcPr>
            <w:tcW w:w="0" w:type="auto"/>
          </w:tcPr>
          <w:p w:rsidR="00D7084D" w:rsidRPr="00BB7219" w:rsidDel="00492E4F" w:rsidRDefault="00450098">
            <w:pPr>
              <w:pStyle w:val="berschrift1"/>
              <w:rPr>
                <w:del w:id="3584" w:author="Ulrike Hiltner" w:date="2018-03-02T16:12:00Z"/>
              </w:rPr>
              <w:pPrChange w:id="3585" w:author="Ulrike Hiltner" w:date="2018-03-12T12:38:00Z">
                <w:pPr>
                  <w:jc w:val="left"/>
                </w:pPr>
              </w:pPrChange>
            </w:pPr>
            <w:del w:id="3586" w:author="Ulrike Hiltner" w:date="2018-03-02T16:12:00Z">
              <w:r w:rsidRPr="00BB6027" w:rsidDel="00492E4F">
                <w:delText>0.2</w:delText>
              </w:r>
            </w:del>
          </w:p>
        </w:tc>
        <w:tc>
          <w:tcPr>
            <w:tcW w:w="0" w:type="auto"/>
          </w:tcPr>
          <w:p w:rsidR="00D7084D" w:rsidRPr="00BB7219" w:rsidDel="00492E4F" w:rsidRDefault="00450098">
            <w:pPr>
              <w:pStyle w:val="berschrift1"/>
              <w:rPr>
                <w:del w:id="3587" w:author="Ulrike Hiltner" w:date="2018-03-02T16:12:00Z"/>
              </w:rPr>
              <w:pPrChange w:id="3588" w:author="Ulrike Hiltner" w:date="2018-03-12T12:38:00Z">
                <w:pPr>
                  <w:jc w:val="left"/>
                </w:pPr>
              </w:pPrChange>
            </w:pPr>
            <w:del w:id="3589" w:author="Ulrike Hiltner" w:date="2018-03-02T16:12:00Z">
              <w:r w:rsidRPr="00BB7219" w:rsidDel="00492E4F">
                <w:delText>0.2</w:delText>
              </w:r>
            </w:del>
          </w:p>
        </w:tc>
        <w:tc>
          <w:tcPr>
            <w:tcW w:w="0" w:type="auto"/>
          </w:tcPr>
          <w:p w:rsidR="00D7084D" w:rsidRPr="00BB7219" w:rsidDel="00492E4F" w:rsidRDefault="00450098">
            <w:pPr>
              <w:pStyle w:val="berschrift1"/>
              <w:rPr>
                <w:del w:id="3590" w:author="Ulrike Hiltner" w:date="2018-03-02T16:12:00Z"/>
              </w:rPr>
              <w:pPrChange w:id="3591" w:author="Ulrike Hiltner" w:date="2018-03-12T12:38:00Z">
                <w:pPr>
                  <w:jc w:val="left"/>
                </w:pPr>
              </w:pPrChange>
            </w:pPr>
            <w:del w:id="3592" w:author="Ulrike Hiltner" w:date="2018-03-02T16:12:00Z">
              <w:r w:rsidRPr="00BB7219" w:rsidDel="00492E4F">
                <w:delText>0.2</w:delText>
              </w:r>
            </w:del>
          </w:p>
        </w:tc>
        <w:tc>
          <w:tcPr>
            <w:tcW w:w="0" w:type="auto"/>
          </w:tcPr>
          <w:p w:rsidR="00D7084D" w:rsidRPr="00BB7219" w:rsidDel="00492E4F" w:rsidRDefault="00450098">
            <w:pPr>
              <w:pStyle w:val="berschrift1"/>
              <w:rPr>
                <w:del w:id="3593" w:author="Ulrike Hiltner" w:date="2018-03-02T16:12:00Z"/>
              </w:rPr>
              <w:pPrChange w:id="3594" w:author="Ulrike Hiltner" w:date="2018-03-12T12:38:00Z">
                <w:pPr>
                  <w:jc w:val="left"/>
                </w:pPr>
              </w:pPrChange>
            </w:pPr>
            <w:del w:id="3595" w:author="Ulrike Hiltner" w:date="2018-03-02T16:12:00Z">
              <w:r w:rsidRPr="00BB7219" w:rsidDel="00492E4F">
                <w:delText>0.2</w:delText>
              </w:r>
            </w:del>
          </w:p>
        </w:tc>
        <w:tc>
          <w:tcPr>
            <w:tcW w:w="0" w:type="auto"/>
          </w:tcPr>
          <w:p w:rsidR="00D7084D" w:rsidRPr="00BB7219" w:rsidDel="00492E4F" w:rsidRDefault="00450098">
            <w:pPr>
              <w:pStyle w:val="berschrift1"/>
              <w:rPr>
                <w:del w:id="3596" w:author="Ulrike Hiltner" w:date="2018-03-02T16:12:00Z"/>
              </w:rPr>
              <w:pPrChange w:id="3597" w:author="Ulrike Hiltner" w:date="2018-03-12T12:38:00Z">
                <w:pPr>
                  <w:jc w:val="left"/>
                </w:pPr>
              </w:pPrChange>
            </w:pPr>
            <w:del w:id="3598" w:author="Ulrike Hiltner" w:date="2018-03-02T16:12:00Z">
              <w:r w:rsidRPr="00BB7219" w:rsidDel="00492E4F">
                <w:delText>Rico fragen nach Quelle</w:delText>
              </w:r>
            </w:del>
          </w:p>
        </w:tc>
      </w:tr>
      <w:tr w:rsidR="00D7084D" w:rsidRPr="001E1122" w:rsidDel="00492E4F">
        <w:trPr>
          <w:del w:id="3599" w:author="Ulrike Hiltner" w:date="2018-03-02T16:12:00Z"/>
        </w:trPr>
        <w:tc>
          <w:tcPr>
            <w:tcW w:w="0" w:type="auto"/>
          </w:tcPr>
          <w:p w:rsidR="00D7084D" w:rsidRPr="002C753F" w:rsidDel="00492E4F" w:rsidRDefault="00450098">
            <w:pPr>
              <w:pStyle w:val="berschrift1"/>
              <w:rPr>
                <w:del w:id="3600" w:author="Ulrike Hiltner" w:date="2018-03-02T16:12:00Z"/>
              </w:rPr>
              <w:pPrChange w:id="3601" w:author="Ulrike Hiltner" w:date="2018-03-12T12:38:00Z">
                <w:pPr>
                  <w:jc w:val="left"/>
                </w:pPr>
              </w:pPrChange>
            </w:pPr>
            <m:oMathPara>
              <m:oMath>
                <m:r>
                  <w:del w:id="3602" w:author="Ulrike Hiltner" w:date="2018-03-02T16:12:00Z">
                    <m:rPr>
                      <m:sty m:val="bi"/>
                    </m:rPr>
                    <w:rPr>
                      <w:rFonts w:ascii="Cambria Math" w:hAnsi="Cambria Math"/>
                    </w:rPr>
                    <m:t>α</m:t>
                  </w:del>
                </m:r>
              </m:oMath>
            </m:oMathPara>
          </w:p>
        </w:tc>
        <w:tc>
          <w:tcPr>
            <w:tcW w:w="0" w:type="auto"/>
          </w:tcPr>
          <w:p w:rsidR="00D7084D" w:rsidRPr="00450098" w:rsidDel="00492E4F" w:rsidRDefault="00450098">
            <w:pPr>
              <w:pStyle w:val="berschrift1"/>
              <w:rPr>
                <w:del w:id="3603" w:author="Ulrike Hiltner" w:date="2018-03-02T16:12:00Z"/>
              </w:rPr>
              <w:pPrChange w:id="3604" w:author="Ulrike Hiltner" w:date="2018-03-12T12:38:00Z">
                <w:pPr>
                  <w:jc w:val="left"/>
                </w:pPr>
              </w:pPrChange>
            </w:pPr>
            <w:del w:id="3605" w:author="Ulrike Hiltner" w:date="2018-03-02T16:12:00Z">
              <w:r w:rsidRPr="00450098" w:rsidDel="00492E4F">
                <w:delText>slope of light response curve</w:delText>
              </w:r>
            </w:del>
          </w:p>
        </w:tc>
        <w:tc>
          <w:tcPr>
            <w:tcW w:w="0" w:type="auto"/>
          </w:tcPr>
          <w:p w:rsidR="00D7084D" w:rsidRPr="002C753F" w:rsidDel="00492E4F" w:rsidRDefault="00450098">
            <w:pPr>
              <w:pStyle w:val="berschrift1"/>
              <w:rPr>
                <w:del w:id="3606" w:author="Ulrike Hiltner" w:date="2018-03-02T16:12:00Z"/>
              </w:rPr>
              <w:pPrChange w:id="3607" w:author="Ulrike Hiltner" w:date="2018-03-12T12:38:00Z">
                <w:pPr>
                  <w:jc w:val="left"/>
                </w:pPr>
              </w:pPrChange>
            </w:pPr>
            <m:oMathPara>
              <m:oMath>
                <m:r>
                  <w:del w:id="3608" w:author="Ulrike Hiltner" w:date="2018-03-02T16:12:00Z">
                    <m:rPr>
                      <m:sty m:val="bi"/>
                    </m:rPr>
                    <w:rPr>
                      <w:rFonts w:ascii="Cambria Math" w:hAnsi="Cambria Math"/>
                    </w:rPr>
                    <m:t>μmo</m:t>
                  </w:del>
                </m:r>
                <m:sSub>
                  <m:sSubPr>
                    <m:ctrlPr>
                      <w:del w:id="3609" w:author="Ulrike Hiltner" w:date="2018-03-02T16:12:00Z">
                        <w:rPr>
                          <w:rFonts w:ascii="Cambria Math" w:hAnsi="Cambria Math"/>
                        </w:rPr>
                      </w:del>
                    </m:ctrlPr>
                  </m:sSubPr>
                  <m:e>
                    <m:r>
                      <w:del w:id="3610" w:author="Ulrike Hiltner" w:date="2018-03-02T16:12:00Z">
                        <m:rPr>
                          <m:sty m:val="bi"/>
                        </m:rPr>
                        <w:rPr>
                          <w:rFonts w:ascii="Cambria Math" w:hAnsi="Cambria Math"/>
                        </w:rPr>
                        <m:t>l</m:t>
                      </w:del>
                    </m:r>
                  </m:e>
                  <m:sub>
                    <m:r>
                      <w:del w:id="3611" w:author="Ulrike Hiltner" w:date="2018-03-02T16:12:00Z">
                        <m:rPr>
                          <m:sty m:val="bi"/>
                        </m:rPr>
                        <w:rPr>
                          <w:rFonts w:ascii="Cambria Math" w:hAnsi="Cambria Math"/>
                        </w:rPr>
                        <m:t>C</m:t>
                      </w:del>
                    </m:r>
                    <m:sSub>
                      <m:sSubPr>
                        <m:ctrlPr>
                          <w:del w:id="3612" w:author="Ulrike Hiltner" w:date="2018-03-02T16:12:00Z">
                            <w:rPr>
                              <w:rFonts w:ascii="Cambria Math" w:hAnsi="Cambria Math"/>
                            </w:rPr>
                          </w:del>
                        </m:ctrlPr>
                      </m:sSubPr>
                      <m:e>
                        <m:r>
                          <w:del w:id="3613" w:author="Ulrike Hiltner" w:date="2018-03-02T16:12:00Z">
                            <m:rPr>
                              <m:sty m:val="bi"/>
                            </m:rPr>
                            <w:rPr>
                              <w:rFonts w:ascii="Cambria Math" w:hAnsi="Cambria Math"/>
                            </w:rPr>
                            <m:t>O</m:t>
                          </w:del>
                        </m:r>
                      </m:e>
                      <m:sub>
                        <m:r>
                          <w:del w:id="3614" w:author="Ulrike Hiltner" w:date="2018-03-02T16:12:00Z">
                            <m:rPr>
                              <m:sty m:val="b"/>
                            </m:rPr>
                            <w:rPr>
                              <w:rFonts w:ascii="Cambria Math" w:hAnsi="Cambria Math"/>
                            </w:rPr>
                            <m:t>2</m:t>
                          </w:del>
                        </m:r>
                      </m:sub>
                    </m:sSub>
                  </m:sub>
                </m:sSub>
                <m:r>
                  <w:del w:id="3615" w:author="Ulrike Hiltner" w:date="2018-03-02T16:12:00Z">
                    <m:rPr>
                      <m:sty m:val="b"/>
                    </m:rPr>
                    <w:rPr>
                      <w:rFonts w:ascii="Cambria Math" w:hAnsi="Cambria Math"/>
                    </w:rPr>
                    <m:t>*</m:t>
                  </w:del>
                </m:r>
                <m:r>
                  <w:del w:id="3616" w:author="Ulrike Hiltner" w:date="2018-03-02T16:12:00Z">
                    <m:rPr>
                      <m:sty m:val="bi"/>
                    </m:rPr>
                    <w:rPr>
                      <w:rFonts w:ascii="Cambria Math" w:hAnsi="Cambria Math"/>
                    </w:rPr>
                    <m:t>μmo</m:t>
                  </w:del>
                </m:r>
                <m:sSubSup>
                  <m:sSubSupPr>
                    <m:ctrlPr>
                      <w:del w:id="3617" w:author="Ulrike Hiltner" w:date="2018-03-02T16:12:00Z">
                        <w:rPr>
                          <w:rFonts w:ascii="Cambria Math" w:hAnsi="Cambria Math"/>
                        </w:rPr>
                      </w:del>
                    </m:ctrlPr>
                  </m:sSubSupPr>
                  <m:e>
                    <m:r>
                      <w:del w:id="3618" w:author="Ulrike Hiltner" w:date="2018-03-02T16:12:00Z">
                        <m:rPr>
                          <m:sty m:val="bi"/>
                        </m:rPr>
                        <w:rPr>
                          <w:rFonts w:ascii="Cambria Math" w:hAnsi="Cambria Math"/>
                        </w:rPr>
                        <m:t>l</m:t>
                      </w:del>
                    </m:r>
                  </m:e>
                  <m:sub>
                    <m:r>
                      <w:del w:id="3619" w:author="Ulrike Hiltner" w:date="2018-03-02T16:12:00Z">
                        <m:rPr>
                          <m:sty m:val="bi"/>
                        </m:rPr>
                        <w:rPr>
                          <w:rFonts w:ascii="Cambria Math" w:hAnsi="Cambria Math"/>
                        </w:rPr>
                        <m:t>photons</m:t>
                      </w:del>
                    </m:r>
                  </m:sub>
                  <m:sup>
                    <m:r>
                      <w:del w:id="3620" w:author="Ulrike Hiltner" w:date="2018-03-02T16:12:00Z">
                        <m:rPr>
                          <m:sty m:val="b"/>
                        </m:rPr>
                        <w:rPr>
                          <w:rFonts w:ascii="Cambria Math" w:hAnsi="Cambria Math"/>
                        </w:rPr>
                        <m:t>-1</m:t>
                      </w:del>
                    </m:r>
                  </m:sup>
                </m:sSubSup>
              </m:oMath>
            </m:oMathPara>
          </w:p>
        </w:tc>
        <w:tc>
          <w:tcPr>
            <w:tcW w:w="0" w:type="auto"/>
          </w:tcPr>
          <w:p w:rsidR="00D7084D" w:rsidRPr="003D10F0" w:rsidDel="00492E4F" w:rsidRDefault="00450098">
            <w:pPr>
              <w:pStyle w:val="berschrift1"/>
              <w:rPr>
                <w:del w:id="3621" w:author="Ulrike Hiltner" w:date="2018-03-02T16:12:00Z"/>
              </w:rPr>
              <w:pPrChange w:id="3622" w:author="Ulrike Hiltner" w:date="2018-03-12T12:38:00Z">
                <w:pPr>
                  <w:jc w:val="left"/>
                </w:pPr>
              </w:pPrChange>
            </w:pPr>
            <w:del w:id="3623" w:author="Ulrike Hiltner" w:date="2018-03-02T16:12:00Z">
              <w:r w:rsidRPr="002C753F" w:rsidDel="00492E4F">
                <w:delText>0.043</w:delText>
              </w:r>
            </w:del>
          </w:p>
        </w:tc>
        <w:tc>
          <w:tcPr>
            <w:tcW w:w="0" w:type="auto"/>
          </w:tcPr>
          <w:p w:rsidR="00D7084D" w:rsidRPr="00F031AC" w:rsidDel="00492E4F" w:rsidRDefault="00450098">
            <w:pPr>
              <w:pStyle w:val="berschrift1"/>
              <w:rPr>
                <w:del w:id="3624" w:author="Ulrike Hiltner" w:date="2018-03-02T16:12:00Z"/>
              </w:rPr>
              <w:pPrChange w:id="3625" w:author="Ulrike Hiltner" w:date="2018-03-12T12:38:00Z">
                <w:pPr>
                  <w:jc w:val="left"/>
                </w:pPr>
              </w:pPrChange>
            </w:pPr>
            <w:del w:id="3626" w:author="Ulrike Hiltner" w:date="2018-03-02T16:12:00Z">
              <w:r w:rsidRPr="001063D4" w:rsidDel="00492E4F">
                <w:delText>0.043</w:delText>
              </w:r>
            </w:del>
          </w:p>
        </w:tc>
        <w:tc>
          <w:tcPr>
            <w:tcW w:w="0" w:type="auto"/>
          </w:tcPr>
          <w:p w:rsidR="00D7084D" w:rsidRPr="002C668F" w:rsidDel="00492E4F" w:rsidRDefault="00450098">
            <w:pPr>
              <w:pStyle w:val="berschrift1"/>
              <w:rPr>
                <w:del w:id="3627" w:author="Ulrike Hiltner" w:date="2018-03-02T16:12:00Z"/>
              </w:rPr>
              <w:pPrChange w:id="3628" w:author="Ulrike Hiltner" w:date="2018-03-12T12:38:00Z">
                <w:pPr>
                  <w:jc w:val="left"/>
                </w:pPr>
              </w:pPrChange>
            </w:pPr>
            <w:del w:id="3629" w:author="Ulrike Hiltner" w:date="2018-03-02T16:12:00Z">
              <w:r w:rsidRPr="00051C61" w:rsidDel="00492E4F">
                <w:delText>0.035</w:delText>
              </w:r>
            </w:del>
          </w:p>
        </w:tc>
        <w:tc>
          <w:tcPr>
            <w:tcW w:w="0" w:type="auto"/>
          </w:tcPr>
          <w:p w:rsidR="00D7084D" w:rsidRPr="00E67CCE" w:rsidDel="00492E4F" w:rsidRDefault="00450098">
            <w:pPr>
              <w:pStyle w:val="berschrift1"/>
              <w:rPr>
                <w:del w:id="3630" w:author="Ulrike Hiltner" w:date="2018-03-02T16:12:00Z"/>
              </w:rPr>
              <w:pPrChange w:id="3631" w:author="Ulrike Hiltner" w:date="2018-03-12T12:38:00Z">
                <w:pPr>
                  <w:jc w:val="left"/>
                </w:pPr>
              </w:pPrChange>
            </w:pPr>
            <w:del w:id="3632" w:author="Ulrike Hiltner" w:date="2018-03-02T16:12:00Z">
              <w:r w:rsidRPr="00E526AD" w:rsidDel="00492E4F">
                <w:delText>0.086</w:delText>
              </w:r>
            </w:del>
          </w:p>
        </w:tc>
        <w:tc>
          <w:tcPr>
            <w:tcW w:w="0" w:type="auto"/>
          </w:tcPr>
          <w:p w:rsidR="00D7084D" w:rsidRPr="00BB6027" w:rsidDel="00492E4F" w:rsidRDefault="00450098">
            <w:pPr>
              <w:pStyle w:val="berschrift1"/>
              <w:rPr>
                <w:del w:id="3633" w:author="Ulrike Hiltner" w:date="2018-03-02T16:12:00Z"/>
              </w:rPr>
              <w:pPrChange w:id="3634" w:author="Ulrike Hiltner" w:date="2018-03-12T12:38:00Z">
                <w:pPr>
                  <w:jc w:val="left"/>
                </w:pPr>
              </w:pPrChange>
            </w:pPr>
            <w:del w:id="3635" w:author="Ulrike Hiltner" w:date="2018-03-02T16:12:00Z">
              <w:r w:rsidRPr="00104D13" w:rsidDel="00492E4F">
                <w:delText>0.043</w:delText>
              </w:r>
            </w:del>
          </w:p>
        </w:tc>
        <w:tc>
          <w:tcPr>
            <w:tcW w:w="0" w:type="auto"/>
          </w:tcPr>
          <w:p w:rsidR="00D7084D" w:rsidRPr="00BB7219" w:rsidDel="00492E4F" w:rsidRDefault="00450098">
            <w:pPr>
              <w:pStyle w:val="berschrift1"/>
              <w:rPr>
                <w:del w:id="3636" w:author="Ulrike Hiltner" w:date="2018-03-02T16:12:00Z"/>
              </w:rPr>
              <w:pPrChange w:id="3637" w:author="Ulrike Hiltner" w:date="2018-03-12T12:38:00Z">
                <w:pPr>
                  <w:jc w:val="left"/>
                </w:pPr>
              </w:pPrChange>
            </w:pPr>
            <w:del w:id="3638" w:author="Ulrike Hiltner" w:date="2018-03-02T16:12:00Z">
              <w:r w:rsidRPr="00BB7219" w:rsidDel="00492E4F">
                <w:delText>0.043</w:delText>
              </w:r>
            </w:del>
          </w:p>
        </w:tc>
        <w:tc>
          <w:tcPr>
            <w:tcW w:w="0" w:type="auto"/>
          </w:tcPr>
          <w:p w:rsidR="00D7084D" w:rsidRPr="00BB7219" w:rsidDel="00492E4F" w:rsidRDefault="00450098">
            <w:pPr>
              <w:pStyle w:val="berschrift1"/>
              <w:rPr>
                <w:del w:id="3639" w:author="Ulrike Hiltner" w:date="2018-03-02T16:12:00Z"/>
              </w:rPr>
              <w:pPrChange w:id="3640" w:author="Ulrike Hiltner" w:date="2018-03-12T12:38:00Z">
                <w:pPr>
                  <w:jc w:val="left"/>
                </w:pPr>
              </w:pPrChange>
            </w:pPr>
            <w:del w:id="3641" w:author="Ulrike Hiltner" w:date="2018-03-02T16:12:00Z">
              <w:r w:rsidRPr="00BB7219" w:rsidDel="00492E4F">
                <w:delText>0.086</w:delText>
              </w:r>
            </w:del>
          </w:p>
        </w:tc>
        <w:tc>
          <w:tcPr>
            <w:tcW w:w="0" w:type="auto"/>
          </w:tcPr>
          <w:p w:rsidR="00D7084D" w:rsidRPr="00BB7219" w:rsidDel="00492E4F" w:rsidRDefault="00450098">
            <w:pPr>
              <w:pStyle w:val="berschrift1"/>
              <w:rPr>
                <w:del w:id="3642" w:author="Ulrike Hiltner" w:date="2018-03-02T16:12:00Z"/>
              </w:rPr>
              <w:pPrChange w:id="3643" w:author="Ulrike Hiltner" w:date="2018-03-12T12:38:00Z">
                <w:pPr>
                  <w:jc w:val="left"/>
                </w:pPr>
              </w:pPrChange>
            </w:pPr>
            <w:del w:id="3644" w:author="Ulrike Hiltner" w:date="2018-03-02T16:12:00Z">
              <w:r w:rsidRPr="00BB7219" w:rsidDel="00492E4F">
                <w:delText>0.043</w:delText>
              </w:r>
            </w:del>
          </w:p>
        </w:tc>
        <w:tc>
          <w:tcPr>
            <w:tcW w:w="0" w:type="auto"/>
          </w:tcPr>
          <w:p w:rsidR="00D7084D" w:rsidRPr="00BB7219" w:rsidDel="00492E4F" w:rsidRDefault="00450098">
            <w:pPr>
              <w:pStyle w:val="berschrift1"/>
              <w:rPr>
                <w:del w:id="3645" w:author="Ulrike Hiltner" w:date="2018-03-02T16:12:00Z"/>
              </w:rPr>
              <w:pPrChange w:id="3646" w:author="Ulrike Hiltner" w:date="2018-03-12T12:38:00Z">
                <w:pPr>
                  <w:jc w:val="left"/>
                </w:pPr>
              </w:pPrChange>
            </w:pPr>
            <w:del w:id="3647" w:author="Ulrike Hiltner" w:date="2018-03-02T16:12:00Z">
              <w:r w:rsidRPr="00BB7219" w:rsidDel="00492E4F">
                <w:delText>Köhler et al. (2003)</w:delText>
              </w:r>
            </w:del>
          </w:p>
        </w:tc>
      </w:tr>
      <w:tr w:rsidR="00D7084D" w:rsidRPr="001E1122" w:rsidDel="00492E4F">
        <w:trPr>
          <w:del w:id="3648" w:author="Ulrike Hiltner" w:date="2018-03-02T16:12:00Z"/>
        </w:trPr>
        <w:tc>
          <w:tcPr>
            <w:tcW w:w="0" w:type="auto"/>
          </w:tcPr>
          <w:p w:rsidR="00D7084D" w:rsidRPr="00F031AC" w:rsidDel="00492E4F" w:rsidRDefault="00450098">
            <w:pPr>
              <w:pStyle w:val="berschrift1"/>
              <w:rPr>
                <w:del w:id="3649" w:author="Ulrike Hiltner" w:date="2018-03-02T16:12:00Z"/>
              </w:rPr>
              <w:pPrChange w:id="3650" w:author="Ulrike Hiltner" w:date="2018-03-12T12:38:00Z">
                <w:pPr>
                  <w:jc w:val="left"/>
                </w:pPr>
              </w:pPrChange>
            </w:pPr>
            <w:del w:id="3651" w:author="Ulrike Hiltner" w:date="2018-03-02T16:12:00Z">
              <w:r w:rsidRPr="003D10F0" w:rsidDel="00492E4F">
                <w:delText>p</w:delText>
              </w:r>
              <w:r w:rsidRPr="001063D4" w:rsidDel="00492E4F">
                <w:rPr>
                  <w:vertAlign w:val="subscript"/>
                </w:rPr>
                <w:delText>max</w:delText>
              </w:r>
            </w:del>
          </w:p>
        </w:tc>
        <w:tc>
          <w:tcPr>
            <w:tcW w:w="0" w:type="auto"/>
          </w:tcPr>
          <w:p w:rsidR="00D7084D" w:rsidRPr="002C668F" w:rsidDel="00492E4F" w:rsidRDefault="00450098">
            <w:pPr>
              <w:pStyle w:val="berschrift1"/>
              <w:rPr>
                <w:del w:id="3652" w:author="Ulrike Hiltner" w:date="2018-03-02T16:12:00Z"/>
              </w:rPr>
              <w:pPrChange w:id="3653" w:author="Ulrike Hiltner" w:date="2018-03-12T12:38:00Z">
                <w:pPr>
                  <w:jc w:val="left"/>
                </w:pPr>
              </w:pPrChange>
            </w:pPr>
            <w:del w:id="3654" w:author="Ulrike Hiltner" w:date="2018-03-02T16:12:00Z">
              <w:r w:rsidRPr="00051C61" w:rsidDel="00492E4F">
                <w:delText>maximum leaf photosynthesis</w:delText>
              </w:r>
            </w:del>
          </w:p>
        </w:tc>
        <w:tc>
          <w:tcPr>
            <w:tcW w:w="0" w:type="auto"/>
          </w:tcPr>
          <w:p w:rsidR="00D7084D" w:rsidRPr="002C753F" w:rsidDel="00492E4F" w:rsidRDefault="00450098">
            <w:pPr>
              <w:pStyle w:val="berschrift1"/>
              <w:rPr>
                <w:del w:id="3655" w:author="Ulrike Hiltner" w:date="2018-03-02T16:12:00Z"/>
              </w:rPr>
              <w:pPrChange w:id="3656" w:author="Ulrike Hiltner" w:date="2018-03-12T12:38:00Z">
                <w:pPr>
                  <w:jc w:val="left"/>
                </w:pPr>
              </w:pPrChange>
            </w:pPr>
            <m:oMathPara>
              <m:oMath>
                <m:r>
                  <w:del w:id="3657" w:author="Ulrike Hiltner" w:date="2018-03-02T16:12:00Z">
                    <m:rPr>
                      <m:sty m:val="bi"/>
                    </m:rPr>
                    <w:rPr>
                      <w:rFonts w:ascii="Cambria Math" w:hAnsi="Cambria Math"/>
                    </w:rPr>
                    <m:t>μmo</m:t>
                  </w:del>
                </m:r>
                <m:sSub>
                  <m:sSubPr>
                    <m:ctrlPr>
                      <w:del w:id="3658" w:author="Ulrike Hiltner" w:date="2018-03-02T16:12:00Z">
                        <w:rPr>
                          <w:rFonts w:ascii="Cambria Math" w:hAnsi="Cambria Math"/>
                        </w:rPr>
                      </w:del>
                    </m:ctrlPr>
                  </m:sSubPr>
                  <m:e>
                    <m:r>
                      <w:del w:id="3659" w:author="Ulrike Hiltner" w:date="2018-03-02T16:12:00Z">
                        <m:rPr>
                          <m:sty m:val="bi"/>
                        </m:rPr>
                        <w:rPr>
                          <w:rFonts w:ascii="Cambria Math" w:hAnsi="Cambria Math"/>
                        </w:rPr>
                        <m:t>l</m:t>
                      </w:del>
                    </m:r>
                  </m:e>
                  <m:sub>
                    <m:r>
                      <w:del w:id="3660" w:author="Ulrike Hiltner" w:date="2018-03-02T16:12:00Z">
                        <m:rPr>
                          <m:sty m:val="bi"/>
                        </m:rPr>
                        <w:rPr>
                          <w:rFonts w:ascii="Cambria Math" w:hAnsi="Cambria Math"/>
                        </w:rPr>
                        <m:t>C</m:t>
                      </w:del>
                    </m:r>
                    <m:sSub>
                      <m:sSubPr>
                        <m:ctrlPr>
                          <w:del w:id="3661" w:author="Ulrike Hiltner" w:date="2018-03-02T16:12:00Z">
                            <w:rPr>
                              <w:rFonts w:ascii="Cambria Math" w:hAnsi="Cambria Math"/>
                            </w:rPr>
                          </w:del>
                        </m:ctrlPr>
                      </m:sSubPr>
                      <m:e>
                        <m:r>
                          <w:del w:id="3662" w:author="Ulrike Hiltner" w:date="2018-03-02T16:12:00Z">
                            <m:rPr>
                              <m:sty m:val="bi"/>
                            </m:rPr>
                            <w:rPr>
                              <w:rFonts w:ascii="Cambria Math" w:hAnsi="Cambria Math"/>
                            </w:rPr>
                            <m:t>O</m:t>
                          </w:del>
                        </m:r>
                      </m:e>
                      <m:sub>
                        <m:r>
                          <w:del w:id="3663" w:author="Ulrike Hiltner" w:date="2018-03-02T16:12:00Z">
                            <m:rPr>
                              <m:sty m:val="b"/>
                            </m:rPr>
                            <w:rPr>
                              <w:rFonts w:ascii="Cambria Math" w:hAnsi="Cambria Math"/>
                            </w:rPr>
                            <m:t>2</m:t>
                          </w:del>
                        </m:r>
                      </m:sub>
                    </m:sSub>
                  </m:sub>
                </m:sSub>
                <m:r>
                  <w:del w:id="3664" w:author="Ulrike Hiltner" w:date="2018-03-02T16:12:00Z">
                    <m:rPr>
                      <m:sty m:val="b"/>
                    </m:rPr>
                    <w:rPr>
                      <w:rFonts w:ascii="Cambria Math" w:hAnsi="Cambria Math"/>
                    </w:rPr>
                    <m:t>*(</m:t>
                  </w:del>
                </m:r>
                <m:sSup>
                  <m:sSupPr>
                    <m:ctrlPr>
                      <w:del w:id="3665" w:author="Ulrike Hiltner" w:date="2018-03-02T16:12:00Z">
                        <w:rPr>
                          <w:rFonts w:ascii="Cambria Math" w:hAnsi="Cambria Math"/>
                        </w:rPr>
                      </w:del>
                    </m:ctrlPr>
                  </m:sSupPr>
                  <m:e>
                    <m:r>
                      <w:del w:id="3666" w:author="Ulrike Hiltner" w:date="2018-03-02T16:12:00Z">
                        <m:rPr>
                          <m:sty m:val="bi"/>
                        </m:rPr>
                        <w:rPr>
                          <w:rFonts w:ascii="Cambria Math" w:hAnsi="Cambria Math"/>
                        </w:rPr>
                        <m:t>m</m:t>
                      </w:del>
                    </m:r>
                  </m:e>
                  <m:sup>
                    <m:r>
                      <w:del w:id="3667" w:author="Ulrike Hiltner" w:date="2018-03-02T16:12:00Z">
                        <m:rPr>
                          <m:sty m:val="b"/>
                        </m:rPr>
                        <w:rPr>
                          <w:rFonts w:ascii="Cambria Math" w:hAnsi="Cambria Math"/>
                        </w:rPr>
                        <m:t>2</m:t>
                      </w:del>
                    </m:r>
                  </m:sup>
                </m:sSup>
                <m:r>
                  <w:del w:id="3668" w:author="Ulrike Hiltner" w:date="2018-03-02T16:12:00Z">
                    <m:rPr>
                      <m:sty m:val="b"/>
                    </m:rPr>
                    <w:rPr>
                      <w:rFonts w:ascii="Cambria Math" w:hAnsi="Cambria Math"/>
                    </w:rPr>
                    <m:t>*</m:t>
                  </w:del>
                </m:r>
                <m:r>
                  <w:del w:id="3669" w:author="Ulrike Hiltner" w:date="2018-03-02T16:12:00Z">
                    <m:rPr>
                      <m:sty m:val="bi"/>
                    </m:rPr>
                    <w:rPr>
                      <w:rFonts w:ascii="Cambria Math" w:hAnsi="Cambria Math"/>
                    </w:rPr>
                    <m:t>s</m:t>
                  </w:del>
                </m:r>
                <m:sSup>
                  <m:sSupPr>
                    <m:ctrlPr>
                      <w:del w:id="3670" w:author="Ulrike Hiltner" w:date="2018-03-02T16:12:00Z">
                        <w:rPr>
                          <w:rFonts w:ascii="Cambria Math" w:hAnsi="Cambria Math"/>
                        </w:rPr>
                      </w:del>
                    </m:ctrlPr>
                  </m:sSupPr>
                  <m:e>
                    <m:r>
                      <w:del w:id="3671" w:author="Ulrike Hiltner" w:date="2018-03-02T16:12:00Z">
                        <m:rPr>
                          <m:sty m:val="b"/>
                        </m:rPr>
                        <w:rPr>
                          <w:rFonts w:ascii="Cambria Math" w:hAnsi="Cambria Math"/>
                        </w:rPr>
                        <m:t>)</m:t>
                      </w:del>
                    </m:r>
                  </m:e>
                  <m:sup>
                    <m:r>
                      <w:del w:id="3672" w:author="Ulrike Hiltner" w:date="2018-03-02T16:12:00Z">
                        <m:rPr>
                          <m:sty m:val="b"/>
                        </m:rPr>
                        <w:rPr>
                          <w:rFonts w:ascii="Cambria Math" w:hAnsi="Cambria Math"/>
                        </w:rPr>
                        <m:t>-1</m:t>
                      </w:del>
                    </m:r>
                  </m:sup>
                </m:sSup>
              </m:oMath>
            </m:oMathPara>
          </w:p>
        </w:tc>
        <w:tc>
          <w:tcPr>
            <w:tcW w:w="0" w:type="auto"/>
          </w:tcPr>
          <w:p w:rsidR="00D7084D" w:rsidRPr="003D10F0" w:rsidDel="00492E4F" w:rsidRDefault="00450098">
            <w:pPr>
              <w:pStyle w:val="berschrift1"/>
              <w:rPr>
                <w:del w:id="3673" w:author="Ulrike Hiltner" w:date="2018-03-02T16:12:00Z"/>
              </w:rPr>
              <w:pPrChange w:id="3674" w:author="Ulrike Hiltner" w:date="2018-03-12T12:38:00Z">
                <w:pPr>
                  <w:jc w:val="left"/>
                </w:pPr>
              </w:pPrChange>
            </w:pPr>
            <w:del w:id="3675" w:author="Ulrike Hiltner" w:date="2018-03-02T16:12:00Z">
              <w:r w:rsidRPr="002C753F" w:rsidDel="00492E4F">
                <w:delText>1.12</w:delText>
              </w:r>
            </w:del>
          </w:p>
        </w:tc>
        <w:tc>
          <w:tcPr>
            <w:tcW w:w="0" w:type="auto"/>
          </w:tcPr>
          <w:p w:rsidR="00D7084D" w:rsidRPr="00F031AC" w:rsidDel="00492E4F" w:rsidRDefault="00450098">
            <w:pPr>
              <w:pStyle w:val="berschrift1"/>
              <w:rPr>
                <w:del w:id="3676" w:author="Ulrike Hiltner" w:date="2018-03-02T16:12:00Z"/>
              </w:rPr>
              <w:pPrChange w:id="3677" w:author="Ulrike Hiltner" w:date="2018-03-12T12:38:00Z">
                <w:pPr>
                  <w:jc w:val="left"/>
                </w:pPr>
              </w:pPrChange>
            </w:pPr>
            <w:del w:id="3678" w:author="Ulrike Hiltner" w:date="2018-03-02T16:12:00Z">
              <w:r w:rsidRPr="001063D4" w:rsidDel="00492E4F">
                <w:delText>0.55</w:delText>
              </w:r>
            </w:del>
          </w:p>
        </w:tc>
        <w:tc>
          <w:tcPr>
            <w:tcW w:w="0" w:type="auto"/>
          </w:tcPr>
          <w:p w:rsidR="00D7084D" w:rsidRPr="002C668F" w:rsidDel="00492E4F" w:rsidRDefault="00450098">
            <w:pPr>
              <w:pStyle w:val="berschrift1"/>
              <w:rPr>
                <w:del w:id="3679" w:author="Ulrike Hiltner" w:date="2018-03-02T16:12:00Z"/>
              </w:rPr>
              <w:pPrChange w:id="3680" w:author="Ulrike Hiltner" w:date="2018-03-12T12:38:00Z">
                <w:pPr>
                  <w:jc w:val="left"/>
                </w:pPr>
              </w:pPrChange>
            </w:pPr>
            <w:del w:id="3681" w:author="Ulrike Hiltner" w:date="2018-03-02T16:12:00Z">
              <w:r w:rsidRPr="00051C61" w:rsidDel="00492E4F">
                <w:delText>2.00</w:delText>
              </w:r>
            </w:del>
          </w:p>
        </w:tc>
        <w:tc>
          <w:tcPr>
            <w:tcW w:w="0" w:type="auto"/>
          </w:tcPr>
          <w:p w:rsidR="00D7084D" w:rsidRPr="00E67CCE" w:rsidDel="00492E4F" w:rsidRDefault="00450098">
            <w:pPr>
              <w:pStyle w:val="berschrift1"/>
              <w:rPr>
                <w:del w:id="3682" w:author="Ulrike Hiltner" w:date="2018-03-02T16:12:00Z"/>
              </w:rPr>
              <w:pPrChange w:id="3683" w:author="Ulrike Hiltner" w:date="2018-03-12T12:38:00Z">
                <w:pPr>
                  <w:jc w:val="left"/>
                </w:pPr>
              </w:pPrChange>
            </w:pPr>
            <w:del w:id="3684" w:author="Ulrike Hiltner" w:date="2018-03-02T16:12:00Z">
              <w:r w:rsidRPr="00E526AD" w:rsidDel="00492E4F">
                <w:delText>20.59</w:delText>
              </w:r>
            </w:del>
          </w:p>
        </w:tc>
        <w:tc>
          <w:tcPr>
            <w:tcW w:w="0" w:type="auto"/>
          </w:tcPr>
          <w:p w:rsidR="00D7084D" w:rsidRPr="00BB6027" w:rsidDel="00492E4F" w:rsidRDefault="00450098">
            <w:pPr>
              <w:pStyle w:val="berschrift1"/>
              <w:rPr>
                <w:del w:id="3685" w:author="Ulrike Hiltner" w:date="2018-03-02T16:12:00Z"/>
              </w:rPr>
              <w:pPrChange w:id="3686" w:author="Ulrike Hiltner" w:date="2018-03-12T12:38:00Z">
                <w:pPr>
                  <w:jc w:val="left"/>
                </w:pPr>
              </w:pPrChange>
            </w:pPr>
            <w:del w:id="3687" w:author="Ulrike Hiltner" w:date="2018-03-02T16:12:00Z">
              <w:r w:rsidRPr="00104D13" w:rsidDel="00492E4F">
                <w:delText>1.35</w:delText>
              </w:r>
            </w:del>
          </w:p>
        </w:tc>
        <w:tc>
          <w:tcPr>
            <w:tcW w:w="0" w:type="auto"/>
          </w:tcPr>
          <w:p w:rsidR="00D7084D" w:rsidRPr="00BB7219" w:rsidDel="00492E4F" w:rsidRDefault="00450098">
            <w:pPr>
              <w:pStyle w:val="berschrift1"/>
              <w:rPr>
                <w:del w:id="3688" w:author="Ulrike Hiltner" w:date="2018-03-02T16:12:00Z"/>
              </w:rPr>
              <w:pPrChange w:id="3689" w:author="Ulrike Hiltner" w:date="2018-03-12T12:38:00Z">
                <w:pPr>
                  <w:jc w:val="left"/>
                </w:pPr>
              </w:pPrChange>
            </w:pPr>
            <w:del w:id="3690" w:author="Ulrike Hiltner" w:date="2018-03-02T16:12:00Z">
              <w:r w:rsidRPr="00BB7219" w:rsidDel="00492E4F">
                <w:delText>1.50</w:delText>
              </w:r>
            </w:del>
          </w:p>
        </w:tc>
        <w:tc>
          <w:tcPr>
            <w:tcW w:w="0" w:type="auto"/>
          </w:tcPr>
          <w:p w:rsidR="00D7084D" w:rsidRPr="00BB7219" w:rsidDel="00492E4F" w:rsidRDefault="00450098">
            <w:pPr>
              <w:pStyle w:val="berschrift1"/>
              <w:rPr>
                <w:del w:id="3691" w:author="Ulrike Hiltner" w:date="2018-03-02T16:12:00Z"/>
              </w:rPr>
              <w:pPrChange w:id="3692" w:author="Ulrike Hiltner" w:date="2018-03-12T12:38:00Z">
                <w:pPr>
                  <w:jc w:val="left"/>
                </w:pPr>
              </w:pPrChange>
            </w:pPr>
            <w:del w:id="3693" w:author="Ulrike Hiltner" w:date="2018-03-02T16:12:00Z">
              <w:r w:rsidRPr="00BB7219" w:rsidDel="00492E4F">
                <w:delText>27.00</w:delText>
              </w:r>
            </w:del>
          </w:p>
        </w:tc>
        <w:tc>
          <w:tcPr>
            <w:tcW w:w="0" w:type="auto"/>
          </w:tcPr>
          <w:p w:rsidR="00D7084D" w:rsidRPr="00BB7219" w:rsidDel="00492E4F" w:rsidRDefault="00450098">
            <w:pPr>
              <w:pStyle w:val="berschrift1"/>
              <w:rPr>
                <w:del w:id="3694" w:author="Ulrike Hiltner" w:date="2018-03-02T16:12:00Z"/>
              </w:rPr>
              <w:pPrChange w:id="3695" w:author="Ulrike Hiltner" w:date="2018-03-12T12:38:00Z">
                <w:pPr>
                  <w:jc w:val="left"/>
                </w:pPr>
              </w:pPrChange>
            </w:pPr>
            <w:del w:id="3696" w:author="Ulrike Hiltner" w:date="2018-03-02T16:12:00Z">
              <w:r w:rsidRPr="00BB7219" w:rsidDel="00492E4F">
                <w:delText>1.46</w:delText>
              </w:r>
            </w:del>
          </w:p>
        </w:tc>
        <w:tc>
          <w:tcPr>
            <w:tcW w:w="0" w:type="auto"/>
          </w:tcPr>
          <w:p w:rsidR="00D7084D" w:rsidRPr="00BB7219" w:rsidDel="00492E4F" w:rsidRDefault="00450098">
            <w:pPr>
              <w:pStyle w:val="berschrift1"/>
              <w:rPr>
                <w:del w:id="3697" w:author="Ulrike Hiltner" w:date="2018-03-02T16:12:00Z"/>
              </w:rPr>
              <w:pPrChange w:id="3698" w:author="Ulrike Hiltner" w:date="2018-03-12T12:38:00Z">
                <w:pPr>
                  <w:jc w:val="left"/>
                </w:pPr>
              </w:pPrChange>
            </w:pPr>
            <w:del w:id="3699" w:author="Ulrike Hiltner" w:date="2018-03-02T16:12:00Z">
              <w:r w:rsidRPr="00BB7219" w:rsidDel="00492E4F">
                <w:delText>fine-tuned</w:delText>
              </w:r>
            </w:del>
          </w:p>
        </w:tc>
      </w:tr>
      <w:tr w:rsidR="00D7084D" w:rsidRPr="001E1122" w:rsidDel="00492E4F">
        <w:trPr>
          <w:del w:id="3700" w:author="Ulrike Hiltner" w:date="2018-03-02T16:12:00Z"/>
        </w:trPr>
        <w:tc>
          <w:tcPr>
            <w:tcW w:w="0" w:type="auto"/>
          </w:tcPr>
          <w:p w:rsidR="00D7084D" w:rsidRPr="00F031AC" w:rsidDel="00492E4F" w:rsidRDefault="00450098">
            <w:pPr>
              <w:pStyle w:val="berschrift1"/>
              <w:rPr>
                <w:del w:id="3701" w:author="Ulrike Hiltner" w:date="2018-03-02T16:12:00Z"/>
              </w:rPr>
              <w:pPrChange w:id="3702" w:author="Ulrike Hiltner" w:date="2018-03-12T12:38:00Z">
                <w:pPr>
                  <w:jc w:val="left"/>
                </w:pPr>
              </w:pPrChange>
            </w:pPr>
            <w:del w:id="3703" w:author="Ulrike Hiltner" w:date="2018-03-02T16:12:00Z">
              <w:r w:rsidRPr="003D10F0" w:rsidDel="00492E4F">
                <w:delText>g</w:delText>
              </w:r>
              <w:r w:rsidRPr="001063D4" w:rsidDel="00492E4F">
                <w:rPr>
                  <w:vertAlign w:val="subscript"/>
                </w:rPr>
                <w:delText>max</w:delText>
              </w:r>
            </w:del>
          </w:p>
        </w:tc>
        <w:tc>
          <w:tcPr>
            <w:tcW w:w="0" w:type="auto"/>
          </w:tcPr>
          <w:p w:rsidR="00D7084D" w:rsidRPr="00450098" w:rsidDel="00492E4F" w:rsidRDefault="00450098">
            <w:pPr>
              <w:pStyle w:val="berschrift1"/>
              <w:rPr>
                <w:del w:id="3704" w:author="Ulrike Hiltner" w:date="2018-03-02T16:12:00Z"/>
              </w:rPr>
              <w:pPrChange w:id="3705" w:author="Ulrike Hiltner" w:date="2018-03-12T12:38:00Z">
                <w:pPr>
                  <w:jc w:val="left"/>
                </w:pPr>
              </w:pPrChange>
            </w:pPr>
            <w:del w:id="3706" w:author="Ulrike Hiltner" w:date="2018-03-02T16:12:00Z">
              <w:r w:rsidRPr="00450098" w:rsidDel="00492E4F">
                <w:delText>maximum annual stem diameter increment</w:delText>
              </w:r>
            </w:del>
          </w:p>
        </w:tc>
        <w:tc>
          <w:tcPr>
            <w:tcW w:w="0" w:type="auto"/>
          </w:tcPr>
          <w:p w:rsidR="00D7084D" w:rsidRPr="002C753F" w:rsidDel="00492E4F" w:rsidRDefault="00450098">
            <w:pPr>
              <w:pStyle w:val="berschrift1"/>
              <w:rPr>
                <w:del w:id="3707" w:author="Ulrike Hiltner" w:date="2018-03-02T16:12:00Z"/>
              </w:rPr>
              <w:pPrChange w:id="3708" w:author="Ulrike Hiltner" w:date="2018-03-12T12:38:00Z">
                <w:pPr>
                  <w:jc w:val="left"/>
                </w:pPr>
              </w:pPrChange>
            </w:pPr>
            <w:del w:id="3709" w:author="Ulrike Hiltner" w:date="2018-03-02T16:12:00Z">
              <w:r w:rsidRPr="002C753F" w:rsidDel="00492E4F">
                <w:delText>m/yr</w:delText>
              </w:r>
            </w:del>
          </w:p>
        </w:tc>
        <w:tc>
          <w:tcPr>
            <w:tcW w:w="0" w:type="auto"/>
          </w:tcPr>
          <w:p w:rsidR="00D7084D" w:rsidRPr="001063D4" w:rsidDel="00492E4F" w:rsidRDefault="00450098">
            <w:pPr>
              <w:pStyle w:val="berschrift1"/>
              <w:rPr>
                <w:del w:id="3710" w:author="Ulrike Hiltner" w:date="2018-03-02T16:12:00Z"/>
              </w:rPr>
              <w:pPrChange w:id="3711" w:author="Ulrike Hiltner" w:date="2018-03-12T12:38:00Z">
                <w:pPr>
                  <w:jc w:val="left"/>
                </w:pPr>
              </w:pPrChange>
            </w:pPr>
            <w:del w:id="3712" w:author="Ulrike Hiltner" w:date="2018-03-02T16:12:00Z">
              <w:r w:rsidRPr="003D10F0" w:rsidDel="00492E4F">
                <w:delText>0.011</w:delText>
              </w:r>
            </w:del>
          </w:p>
        </w:tc>
        <w:tc>
          <w:tcPr>
            <w:tcW w:w="0" w:type="auto"/>
          </w:tcPr>
          <w:p w:rsidR="00D7084D" w:rsidRPr="00051C61" w:rsidDel="00492E4F" w:rsidRDefault="00450098">
            <w:pPr>
              <w:pStyle w:val="berschrift1"/>
              <w:rPr>
                <w:del w:id="3713" w:author="Ulrike Hiltner" w:date="2018-03-02T16:12:00Z"/>
              </w:rPr>
              <w:pPrChange w:id="3714" w:author="Ulrike Hiltner" w:date="2018-03-12T12:38:00Z">
                <w:pPr>
                  <w:jc w:val="left"/>
                </w:pPr>
              </w:pPrChange>
            </w:pPr>
            <w:del w:id="3715" w:author="Ulrike Hiltner" w:date="2018-03-02T16:12:00Z">
              <w:r w:rsidRPr="00F031AC" w:rsidDel="00492E4F">
                <w:delText>0.018</w:delText>
              </w:r>
            </w:del>
          </w:p>
        </w:tc>
        <w:tc>
          <w:tcPr>
            <w:tcW w:w="0" w:type="auto"/>
          </w:tcPr>
          <w:p w:rsidR="00D7084D" w:rsidRPr="00E526AD" w:rsidDel="00492E4F" w:rsidRDefault="00450098">
            <w:pPr>
              <w:pStyle w:val="berschrift1"/>
              <w:rPr>
                <w:del w:id="3716" w:author="Ulrike Hiltner" w:date="2018-03-02T16:12:00Z"/>
              </w:rPr>
              <w:pPrChange w:id="3717" w:author="Ulrike Hiltner" w:date="2018-03-12T12:38:00Z">
                <w:pPr>
                  <w:jc w:val="left"/>
                </w:pPr>
              </w:pPrChange>
            </w:pPr>
            <w:del w:id="3718" w:author="Ulrike Hiltner" w:date="2018-03-02T16:12:00Z">
              <w:r w:rsidRPr="002C668F" w:rsidDel="00492E4F">
                <w:delText>0.017</w:delText>
              </w:r>
            </w:del>
          </w:p>
        </w:tc>
        <w:tc>
          <w:tcPr>
            <w:tcW w:w="0" w:type="auto"/>
          </w:tcPr>
          <w:p w:rsidR="00D7084D" w:rsidRPr="00104D13" w:rsidDel="00492E4F" w:rsidRDefault="00450098">
            <w:pPr>
              <w:pStyle w:val="berschrift1"/>
              <w:rPr>
                <w:del w:id="3719" w:author="Ulrike Hiltner" w:date="2018-03-02T16:12:00Z"/>
              </w:rPr>
              <w:pPrChange w:id="3720" w:author="Ulrike Hiltner" w:date="2018-03-12T12:38:00Z">
                <w:pPr>
                  <w:jc w:val="left"/>
                </w:pPr>
              </w:pPrChange>
            </w:pPr>
            <w:del w:id="3721" w:author="Ulrike Hiltner" w:date="2018-03-02T16:12:00Z">
              <w:r w:rsidRPr="00E67CCE" w:rsidDel="00492E4F">
                <w:delText>0.014</w:delText>
              </w:r>
            </w:del>
          </w:p>
        </w:tc>
        <w:tc>
          <w:tcPr>
            <w:tcW w:w="0" w:type="auto"/>
          </w:tcPr>
          <w:p w:rsidR="00D7084D" w:rsidRPr="00BB7219" w:rsidDel="00492E4F" w:rsidRDefault="00450098">
            <w:pPr>
              <w:pStyle w:val="berschrift1"/>
              <w:rPr>
                <w:del w:id="3722" w:author="Ulrike Hiltner" w:date="2018-03-02T16:12:00Z"/>
              </w:rPr>
              <w:pPrChange w:id="3723" w:author="Ulrike Hiltner" w:date="2018-03-12T12:38:00Z">
                <w:pPr>
                  <w:jc w:val="left"/>
                </w:pPr>
              </w:pPrChange>
            </w:pPr>
            <w:del w:id="3724" w:author="Ulrike Hiltner" w:date="2018-03-02T16:12:00Z">
              <w:r w:rsidRPr="00BB6027" w:rsidDel="00492E4F">
                <w:delText>0.025</w:delText>
              </w:r>
            </w:del>
          </w:p>
        </w:tc>
        <w:tc>
          <w:tcPr>
            <w:tcW w:w="0" w:type="auto"/>
          </w:tcPr>
          <w:p w:rsidR="00D7084D" w:rsidRPr="00BB7219" w:rsidDel="00492E4F" w:rsidRDefault="00450098">
            <w:pPr>
              <w:pStyle w:val="berschrift1"/>
              <w:rPr>
                <w:del w:id="3725" w:author="Ulrike Hiltner" w:date="2018-03-02T16:12:00Z"/>
              </w:rPr>
              <w:pPrChange w:id="3726" w:author="Ulrike Hiltner" w:date="2018-03-12T12:38:00Z">
                <w:pPr>
                  <w:jc w:val="left"/>
                </w:pPr>
              </w:pPrChange>
            </w:pPr>
            <w:del w:id="3727" w:author="Ulrike Hiltner" w:date="2018-03-02T16:12:00Z">
              <w:r w:rsidRPr="00BB7219" w:rsidDel="00492E4F">
                <w:delText>0.013</w:delText>
              </w:r>
            </w:del>
          </w:p>
        </w:tc>
        <w:tc>
          <w:tcPr>
            <w:tcW w:w="0" w:type="auto"/>
          </w:tcPr>
          <w:p w:rsidR="00D7084D" w:rsidRPr="00BB7219" w:rsidDel="00492E4F" w:rsidRDefault="00450098">
            <w:pPr>
              <w:pStyle w:val="berschrift1"/>
              <w:rPr>
                <w:del w:id="3728" w:author="Ulrike Hiltner" w:date="2018-03-02T16:12:00Z"/>
              </w:rPr>
              <w:pPrChange w:id="3729" w:author="Ulrike Hiltner" w:date="2018-03-12T12:38:00Z">
                <w:pPr>
                  <w:jc w:val="left"/>
                </w:pPr>
              </w:pPrChange>
            </w:pPr>
            <w:del w:id="3730" w:author="Ulrike Hiltner" w:date="2018-03-02T16:12:00Z">
              <w:r w:rsidRPr="00BB7219" w:rsidDel="00492E4F">
                <w:delText>0.022</w:delText>
              </w:r>
            </w:del>
          </w:p>
        </w:tc>
        <w:tc>
          <w:tcPr>
            <w:tcW w:w="0" w:type="auto"/>
          </w:tcPr>
          <w:p w:rsidR="00D7084D" w:rsidRPr="00BB7219" w:rsidDel="00492E4F" w:rsidRDefault="00450098">
            <w:pPr>
              <w:pStyle w:val="berschrift1"/>
              <w:rPr>
                <w:del w:id="3731" w:author="Ulrike Hiltner" w:date="2018-03-02T16:12:00Z"/>
              </w:rPr>
              <w:pPrChange w:id="3732" w:author="Ulrike Hiltner" w:date="2018-03-12T12:38:00Z">
                <w:pPr>
                  <w:jc w:val="left"/>
                </w:pPr>
              </w:pPrChange>
            </w:pPr>
            <w:del w:id="3733" w:author="Ulrike Hiltner" w:date="2018-03-02T16:12:00Z">
              <w:r w:rsidRPr="00BB7219" w:rsidDel="00492E4F">
                <w:delText>0.031</w:delText>
              </w:r>
            </w:del>
          </w:p>
        </w:tc>
        <w:tc>
          <w:tcPr>
            <w:tcW w:w="0" w:type="auto"/>
          </w:tcPr>
          <w:p w:rsidR="00D7084D" w:rsidRPr="00450098" w:rsidDel="00492E4F" w:rsidRDefault="00450098">
            <w:pPr>
              <w:pStyle w:val="berschrift1"/>
              <w:rPr>
                <w:del w:id="3734" w:author="Ulrike Hiltner" w:date="2018-03-02T16:12:00Z"/>
              </w:rPr>
              <w:pPrChange w:id="3735" w:author="Ulrike Hiltner" w:date="2018-03-12T12:38:00Z">
                <w:pPr>
                  <w:jc w:val="left"/>
                </w:pPr>
              </w:pPrChange>
            </w:pPr>
            <w:del w:id="3736" w:author="Ulrike Hiltner" w:date="2018-03-02T16:12:00Z">
              <w:r w:rsidRPr="00450098" w:rsidDel="00492E4F">
                <w:delText>derived from inventory data, fine-tuned</w:delText>
              </w:r>
            </w:del>
          </w:p>
        </w:tc>
      </w:tr>
      <w:tr w:rsidR="00D7084D" w:rsidRPr="001E1122" w:rsidDel="00492E4F">
        <w:trPr>
          <w:del w:id="3737" w:author="Ulrike Hiltner" w:date="2018-03-02T16:12:00Z"/>
        </w:trPr>
        <w:tc>
          <w:tcPr>
            <w:tcW w:w="0" w:type="auto"/>
          </w:tcPr>
          <w:p w:rsidR="00D7084D" w:rsidRPr="00F031AC" w:rsidDel="00492E4F" w:rsidRDefault="00450098">
            <w:pPr>
              <w:pStyle w:val="berschrift1"/>
              <w:rPr>
                <w:del w:id="3738" w:author="Ulrike Hiltner" w:date="2018-03-02T16:12:00Z"/>
              </w:rPr>
              <w:pPrChange w:id="3739" w:author="Ulrike Hiltner" w:date="2018-03-12T12:38:00Z">
                <w:pPr>
                  <w:jc w:val="left"/>
                </w:pPr>
              </w:pPrChange>
            </w:pPr>
            <w:del w:id="3740" w:author="Ulrike Hiltner" w:date="2018-03-02T16:12:00Z">
              <w:r w:rsidRPr="003D10F0" w:rsidDel="00492E4F">
                <w:delText>g</w:delText>
              </w:r>
              <w:r w:rsidRPr="001063D4" w:rsidDel="00492E4F">
                <w:rPr>
                  <w:vertAlign w:val="subscript"/>
                </w:rPr>
                <w:delText>dbhmax</w:delText>
              </w:r>
            </w:del>
          </w:p>
        </w:tc>
        <w:tc>
          <w:tcPr>
            <w:tcW w:w="0" w:type="auto"/>
          </w:tcPr>
          <w:p w:rsidR="00D7084D" w:rsidRPr="002C668F" w:rsidDel="00492E4F" w:rsidRDefault="00450098">
            <w:pPr>
              <w:pStyle w:val="berschrift1"/>
              <w:rPr>
                <w:del w:id="3741" w:author="Ulrike Hiltner" w:date="2018-03-02T16:12:00Z"/>
              </w:rPr>
              <w:pPrChange w:id="3742" w:author="Ulrike Hiltner" w:date="2018-03-12T12:38:00Z">
                <w:pPr>
                  <w:jc w:val="left"/>
                </w:pPr>
              </w:pPrChange>
            </w:pPr>
            <w:del w:id="3743" w:author="Ulrike Hiltner" w:date="2018-03-02T16:12:00Z">
              <w:r w:rsidRPr="00051C61" w:rsidDel="00492E4F">
                <w:delText>maximum stem diameter</w:delText>
              </w:r>
            </w:del>
          </w:p>
        </w:tc>
        <w:tc>
          <w:tcPr>
            <w:tcW w:w="0" w:type="auto"/>
          </w:tcPr>
          <w:p w:rsidR="00D7084D" w:rsidRPr="00E67CCE" w:rsidDel="00492E4F" w:rsidRDefault="00450098">
            <w:pPr>
              <w:pStyle w:val="berschrift1"/>
              <w:rPr>
                <w:del w:id="3744" w:author="Ulrike Hiltner" w:date="2018-03-02T16:12:00Z"/>
              </w:rPr>
              <w:pPrChange w:id="3745" w:author="Ulrike Hiltner" w:date="2018-03-12T12:38:00Z">
                <w:pPr>
                  <w:jc w:val="left"/>
                </w:pPr>
              </w:pPrChange>
            </w:pPr>
            <w:del w:id="3746" w:author="Ulrike Hiltner" w:date="2018-03-02T16:12:00Z">
              <w:r w:rsidRPr="00E526AD" w:rsidDel="00492E4F">
                <w:delText>-</w:delText>
              </w:r>
            </w:del>
          </w:p>
        </w:tc>
        <w:tc>
          <w:tcPr>
            <w:tcW w:w="0" w:type="auto"/>
          </w:tcPr>
          <w:p w:rsidR="00D7084D" w:rsidRPr="00BB6027" w:rsidDel="00492E4F" w:rsidRDefault="00450098">
            <w:pPr>
              <w:pStyle w:val="berschrift1"/>
              <w:rPr>
                <w:del w:id="3747" w:author="Ulrike Hiltner" w:date="2018-03-02T16:12:00Z"/>
              </w:rPr>
              <w:pPrChange w:id="3748" w:author="Ulrike Hiltner" w:date="2018-03-12T12:38:00Z">
                <w:pPr>
                  <w:jc w:val="left"/>
                </w:pPr>
              </w:pPrChange>
            </w:pPr>
            <w:del w:id="3749" w:author="Ulrike Hiltner" w:date="2018-03-02T16:12:00Z">
              <w:r w:rsidRPr="00104D13" w:rsidDel="00492E4F">
                <w:delText>0.24</w:delText>
              </w:r>
            </w:del>
          </w:p>
        </w:tc>
        <w:tc>
          <w:tcPr>
            <w:tcW w:w="0" w:type="auto"/>
          </w:tcPr>
          <w:p w:rsidR="00D7084D" w:rsidRPr="00BB7219" w:rsidDel="00492E4F" w:rsidRDefault="00450098">
            <w:pPr>
              <w:pStyle w:val="berschrift1"/>
              <w:rPr>
                <w:del w:id="3750" w:author="Ulrike Hiltner" w:date="2018-03-02T16:12:00Z"/>
              </w:rPr>
              <w:pPrChange w:id="3751" w:author="Ulrike Hiltner" w:date="2018-03-12T12:38:00Z">
                <w:pPr>
                  <w:jc w:val="left"/>
                </w:pPr>
              </w:pPrChange>
            </w:pPr>
            <w:del w:id="3752" w:author="Ulrike Hiltner" w:date="2018-03-02T16:12:00Z">
              <w:r w:rsidRPr="00BB7219" w:rsidDel="00492E4F">
                <w:delText>0.17</w:delText>
              </w:r>
            </w:del>
          </w:p>
        </w:tc>
        <w:tc>
          <w:tcPr>
            <w:tcW w:w="0" w:type="auto"/>
          </w:tcPr>
          <w:p w:rsidR="00D7084D" w:rsidRPr="00BB7219" w:rsidDel="00492E4F" w:rsidRDefault="00450098">
            <w:pPr>
              <w:pStyle w:val="berschrift1"/>
              <w:rPr>
                <w:del w:id="3753" w:author="Ulrike Hiltner" w:date="2018-03-02T16:12:00Z"/>
              </w:rPr>
              <w:pPrChange w:id="3754" w:author="Ulrike Hiltner" w:date="2018-03-12T12:38:00Z">
                <w:pPr>
                  <w:jc w:val="left"/>
                </w:pPr>
              </w:pPrChange>
            </w:pPr>
            <w:del w:id="3755" w:author="Ulrike Hiltner" w:date="2018-03-02T16:12:00Z">
              <w:r w:rsidRPr="00BB7219" w:rsidDel="00492E4F">
                <w:delText>0.12</w:delText>
              </w:r>
            </w:del>
          </w:p>
        </w:tc>
        <w:tc>
          <w:tcPr>
            <w:tcW w:w="0" w:type="auto"/>
          </w:tcPr>
          <w:p w:rsidR="00D7084D" w:rsidRPr="00BB7219" w:rsidDel="00492E4F" w:rsidRDefault="00450098">
            <w:pPr>
              <w:pStyle w:val="berschrift1"/>
              <w:rPr>
                <w:del w:id="3756" w:author="Ulrike Hiltner" w:date="2018-03-02T16:12:00Z"/>
              </w:rPr>
              <w:pPrChange w:id="3757" w:author="Ulrike Hiltner" w:date="2018-03-12T12:38:00Z">
                <w:pPr>
                  <w:jc w:val="left"/>
                </w:pPr>
              </w:pPrChange>
            </w:pPr>
            <w:del w:id="3758" w:author="Ulrike Hiltner" w:date="2018-03-02T16:12:00Z">
              <w:r w:rsidRPr="00BB7219" w:rsidDel="00492E4F">
                <w:delText>0.11</w:delText>
              </w:r>
            </w:del>
          </w:p>
        </w:tc>
        <w:tc>
          <w:tcPr>
            <w:tcW w:w="0" w:type="auto"/>
          </w:tcPr>
          <w:p w:rsidR="00D7084D" w:rsidRPr="00BB7219" w:rsidDel="00492E4F" w:rsidRDefault="00450098">
            <w:pPr>
              <w:pStyle w:val="berschrift1"/>
              <w:rPr>
                <w:del w:id="3759" w:author="Ulrike Hiltner" w:date="2018-03-02T16:12:00Z"/>
              </w:rPr>
              <w:pPrChange w:id="3760" w:author="Ulrike Hiltner" w:date="2018-03-12T12:38:00Z">
                <w:pPr>
                  <w:jc w:val="left"/>
                </w:pPr>
              </w:pPrChange>
            </w:pPr>
            <w:del w:id="3761" w:author="Ulrike Hiltner" w:date="2018-03-02T16:12:00Z">
              <w:r w:rsidRPr="00BB7219" w:rsidDel="00492E4F">
                <w:delText>0.30</w:delText>
              </w:r>
            </w:del>
          </w:p>
        </w:tc>
        <w:tc>
          <w:tcPr>
            <w:tcW w:w="0" w:type="auto"/>
          </w:tcPr>
          <w:p w:rsidR="00D7084D" w:rsidRPr="00BB7219" w:rsidDel="00492E4F" w:rsidRDefault="00450098">
            <w:pPr>
              <w:pStyle w:val="berschrift1"/>
              <w:rPr>
                <w:del w:id="3762" w:author="Ulrike Hiltner" w:date="2018-03-02T16:12:00Z"/>
              </w:rPr>
              <w:pPrChange w:id="3763" w:author="Ulrike Hiltner" w:date="2018-03-12T12:38:00Z">
                <w:pPr>
                  <w:jc w:val="left"/>
                </w:pPr>
              </w:pPrChange>
            </w:pPr>
            <w:del w:id="3764" w:author="Ulrike Hiltner" w:date="2018-03-02T16:12:00Z">
              <w:r w:rsidRPr="00BB7219" w:rsidDel="00492E4F">
                <w:delText>0.11</w:delText>
              </w:r>
            </w:del>
          </w:p>
        </w:tc>
        <w:tc>
          <w:tcPr>
            <w:tcW w:w="0" w:type="auto"/>
          </w:tcPr>
          <w:p w:rsidR="00D7084D" w:rsidRPr="00BB7219" w:rsidDel="00492E4F" w:rsidRDefault="00450098">
            <w:pPr>
              <w:pStyle w:val="berschrift1"/>
              <w:rPr>
                <w:del w:id="3765" w:author="Ulrike Hiltner" w:date="2018-03-02T16:12:00Z"/>
              </w:rPr>
              <w:pPrChange w:id="3766" w:author="Ulrike Hiltner" w:date="2018-03-12T12:38:00Z">
                <w:pPr>
                  <w:jc w:val="left"/>
                </w:pPr>
              </w:pPrChange>
            </w:pPr>
            <w:del w:id="3767" w:author="Ulrike Hiltner" w:date="2018-03-02T16:12:00Z">
              <w:r w:rsidRPr="00BB7219" w:rsidDel="00492E4F">
                <w:delText>0.17</w:delText>
              </w:r>
            </w:del>
          </w:p>
        </w:tc>
        <w:tc>
          <w:tcPr>
            <w:tcW w:w="0" w:type="auto"/>
          </w:tcPr>
          <w:p w:rsidR="00D7084D" w:rsidRPr="00BB7219" w:rsidDel="00492E4F" w:rsidRDefault="00450098">
            <w:pPr>
              <w:pStyle w:val="berschrift1"/>
              <w:rPr>
                <w:del w:id="3768" w:author="Ulrike Hiltner" w:date="2018-03-02T16:12:00Z"/>
              </w:rPr>
              <w:pPrChange w:id="3769" w:author="Ulrike Hiltner" w:date="2018-03-12T12:38:00Z">
                <w:pPr>
                  <w:jc w:val="left"/>
                </w:pPr>
              </w:pPrChange>
            </w:pPr>
            <w:del w:id="3770" w:author="Ulrike Hiltner" w:date="2018-03-02T16:12:00Z">
              <w:r w:rsidRPr="00BB7219" w:rsidDel="00492E4F">
                <w:delText>0.37</w:delText>
              </w:r>
            </w:del>
          </w:p>
        </w:tc>
        <w:tc>
          <w:tcPr>
            <w:tcW w:w="0" w:type="auto"/>
          </w:tcPr>
          <w:p w:rsidR="00D7084D" w:rsidRPr="00450098" w:rsidDel="00492E4F" w:rsidRDefault="00450098">
            <w:pPr>
              <w:pStyle w:val="berschrift1"/>
              <w:rPr>
                <w:del w:id="3771" w:author="Ulrike Hiltner" w:date="2018-03-02T16:12:00Z"/>
              </w:rPr>
              <w:pPrChange w:id="3772" w:author="Ulrike Hiltner" w:date="2018-03-12T12:38:00Z">
                <w:pPr>
                  <w:jc w:val="left"/>
                </w:pPr>
              </w:pPrChange>
            </w:pPr>
            <w:del w:id="3773" w:author="Ulrike Hiltner" w:date="2018-03-02T16:12:00Z">
              <w:r w:rsidRPr="00450098" w:rsidDel="00492E4F">
                <w:delText>derived from inventory data, fine-tuned</w:delText>
              </w:r>
            </w:del>
          </w:p>
        </w:tc>
      </w:tr>
      <w:tr w:rsidR="00D7084D" w:rsidRPr="001E1122" w:rsidDel="00492E4F">
        <w:trPr>
          <w:del w:id="3774" w:author="Ulrike Hiltner" w:date="2018-03-02T16:12:00Z"/>
        </w:trPr>
        <w:tc>
          <w:tcPr>
            <w:tcW w:w="0" w:type="auto"/>
          </w:tcPr>
          <w:p w:rsidR="00D7084D" w:rsidRPr="001063D4" w:rsidDel="00492E4F" w:rsidRDefault="00450098">
            <w:pPr>
              <w:pStyle w:val="berschrift1"/>
              <w:rPr>
                <w:del w:id="3775" w:author="Ulrike Hiltner" w:date="2018-03-02T16:12:00Z"/>
              </w:rPr>
              <w:pPrChange w:id="3776" w:author="Ulrike Hiltner" w:date="2018-03-12T12:38:00Z">
                <w:pPr>
                  <w:jc w:val="left"/>
                </w:pPr>
              </w:pPrChange>
            </w:pPr>
            <w:del w:id="3777" w:author="Ulrike Hiltner" w:date="2018-03-02T16:12:00Z">
              <w:r w:rsidRPr="003D10F0" w:rsidDel="00492E4F">
                <w:delText>mortality</w:delText>
              </w:r>
            </w:del>
          </w:p>
        </w:tc>
        <w:tc>
          <w:tcPr>
            <w:tcW w:w="0" w:type="auto"/>
          </w:tcPr>
          <w:p w:rsidR="00D7084D" w:rsidRPr="00F031AC" w:rsidDel="00492E4F" w:rsidRDefault="00D7084D">
            <w:pPr>
              <w:pStyle w:val="berschrift1"/>
              <w:rPr>
                <w:del w:id="3778" w:author="Ulrike Hiltner" w:date="2018-03-02T16:12:00Z"/>
              </w:rPr>
              <w:pPrChange w:id="3779" w:author="Ulrike Hiltner" w:date="2018-03-12T12:38:00Z">
                <w:pPr/>
              </w:pPrChange>
            </w:pPr>
          </w:p>
        </w:tc>
        <w:tc>
          <w:tcPr>
            <w:tcW w:w="0" w:type="auto"/>
          </w:tcPr>
          <w:p w:rsidR="00D7084D" w:rsidRPr="00051C61" w:rsidDel="00492E4F" w:rsidRDefault="00D7084D">
            <w:pPr>
              <w:pStyle w:val="berschrift1"/>
              <w:rPr>
                <w:del w:id="3780" w:author="Ulrike Hiltner" w:date="2018-03-02T16:12:00Z"/>
              </w:rPr>
              <w:pPrChange w:id="3781" w:author="Ulrike Hiltner" w:date="2018-03-12T12:38:00Z">
                <w:pPr/>
              </w:pPrChange>
            </w:pPr>
          </w:p>
        </w:tc>
        <w:tc>
          <w:tcPr>
            <w:tcW w:w="0" w:type="auto"/>
          </w:tcPr>
          <w:p w:rsidR="00D7084D" w:rsidRPr="002C668F" w:rsidDel="00492E4F" w:rsidRDefault="00D7084D">
            <w:pPr>
              <w:pStyle w:val="berschrift1"/>
              <w:rPr>
                <w:del w:id="3782" w:author="Ulrike Hiltner" w:date="2018-03-02T16:12:00Z"/>
              </w:rPr>
              <w:pPrChange w:id="3783" w:author="Ulrike Hiltner" w:date="2018-03-12T12:38:00Z">
                <w:pPr/>
              </w:pPrChange>
            </w:pPr>
          </w:p>
        </w:tc>
        <w:tc>
          <w:tcPr>
            <w:tcW w:w="0" w:type="auto"/>
          </w:tcPr>
          <w:p w:rsidR="00D7084D" w:rsidRPr="00E526AD" w:rsidDel="00492E4F" w:rsidRDefault="00D7084D">
            <w:pPr>
              <w:pStyle w:val="berschrift1"/>
              <w:rPr>
                <w:del w:id="3784" w:author="Ulrike Hiltner" w:date="2018-03-02T16:12:00Z"/>
              </w:rPr>
              <w:pPrChange w:id="3785" w:author="Ulrike Hiltner" w:date="2018-03-12T12:38:00Z">
                <w:pPr/>
              </w:pPrChange>
            </w:pPr>
          </w:p>
        </w:tc>
        <w:tc>
          <w:tcPr>
            <w:tcW w:w="0" w:type="auto"/>
          </w:tcPr>
          <w:p w:rsidR="00D7084D" w:rsidRPr="00E67CCE" w:rsidDel="00492E4F" w:rsidRDefault="00D7084D">
            <w:pPr>
              <w:pStyle w:val="berschrift1"/>
              <w:rPr>
                <w:del w:id="3786" w:author="Ulrike Hiltner" w:date="2018-03-02T16:12:00Z"/>
              </w:rPr>
              <w:pPrChange w:id="3787" w:author="Ulrike Hiltner" w:date="2018-03-12T12:38:00Z">
                <w:pPr/>
              </w:pPrChange>
            </w:pPr>
          </w:p>
        </w:tc>
        <w:tc>
          <w:tcPr>
            <w:tcW w:w="0" w:type="auto"/>
          </w:tcPr>
          <w:p w:rsidR="00D7084D" w:rsidRPr="00104D13" w:rsidDel="00492E4F" w:rsidRDefault="00D7084D">
            <w:pPr>
              <w:pStyle w:val="berschrift1"/>
              <w:rPr>
                <w:del w:id="3788" w:author="Ulrike Hiltner" w:date="2018-03-02T16:12:00Z"/>
              </w:rPr>
              <w:pPrChange w:id="3789" w:author="Ulrike Hiltner" w:date="2018-03-12T12:38:00Z">
                <w:pPr/>
              </w:pPrChange>
            </w:pPr>
          </w:p>
        </w:tc>
        <w:tc>
          <w:tcPr>
            <w:tcW w:w="0" w:type="auto"/>
          </w:tcPr>
          <w:p w:rsidR="00D7084D" w:rsidRPr="00BB6027" w:rsidDel="00492E4F" w:rsidRDefault="00D7084D">
            <w:pPr>
              <w:pStyle w:val="berschrift1"/>
              <w:rPr>
                <w:del w:id="3790" w:author="Ulrike Hiltner" w:date="2018-03-02T16:12:00Z"/>
              </w:rPr>
              <w:pPrChange w:id="3791" w:author="Ulrike Hiltner" w:date="2018-03-12T12:38:00Z">
                <w:pPr/>
              </w:pPrChange>
            </w:pPr>
          </w:p>
        </w:tc>
        <w:tc>
          <w:tcPr>
            <w:tcW w:w="0" w:type="auto"/>
          </w:tcPr>
          <w:p w:rsidR="00D7084D" w:rsidRPr="00BB7219" w:rsidDel="00492E4F" w:rsidRDefault="00D7084D">
            <w:pPr>
              <w:pStyle w:val="berschrift1"/>
              <w:rPr>
                <w:del w:id="3792" w:author="Ulrike Hiltner" w:date="2018-03-02T16:12:00Z"/>
              </w:rPr>
              <w:pPrChange w:id="3793" w:author="Ulrike Hiltner" w:date="2018-03-12T12:38:00Z">
                <w:pPr/>
              </w:pPrChange>
            </w:pPr>
          </w:p>
        </w:tc>
        <w:tc>
          <w:tcPr>
            <w:tcW w:w="0" w:type="auto"/>
          </w:tcPr>
          <w:p w:rsidR="00D7084D" w:rsidRPr="00BB7219" w:rsidDel="00492E4F" w:rsidRDefault="00D7084D">
            <w:pPr>
              <w:pStyle w:val="berschrift1"/>
              <w:rPr>
                <w:del w:id="3794" w:author="Ulrike Hiltner" w:date="2018-03-02T16:12:00Z"/>
              </w:rPr>
              <w:pPrChange w:id="3795" w:author="Ulrike Hiltner" w:date="2018-03-12T12:38:00Z">
                <w:pPr/>
              </w:pPrChange>
            </w:pPr>
          </w:p>
        </w:tc>
        <w:tc>
          <w:tcPr>
            <w:tcW w:w="0" w:type="auto"/>
          </w:tcPr>
          <w:p w:rsidR="00D7084D" w:rsidRPr="00BB7219" w:rsidDel="00492E4F" w:rsidRDefault="00D7084D">
            <w:pPr>
              <w:pStyle w:val="berschrift1"/>
              <w:rPr>
                <w:del w:id="3796" w:author="Ulrike Hiltner" w:date="2018-03-02T16:12:00Z"/>
              </w:rPr>
              <w:pPrChange w:id="3797" w:author="Ulrike Hiltner" w:date="2018-03-12T12:38:00Z">
                <w:pPr/>
              </w:pPrChange>
            </w:pPr>
          </w:p>
        </w:tc>
        <w:tc>
          <w:tcPr>
            <w:tcW w:w="0" w:type="auto"/>
          </w:tcPr>
          <w:p w:rsidR="00D7084D" w:rsidRPr="00BB7219" w:rsidDel="00492E4F" w:rsidRDefault="00D7084D">
            <w:pPr>
              <w:pStyle w:val="berschrift1"/>
              <w:rPr>
                <w:del w:id="3798" w:author="Ulrike Hiltner" w:date="2018-03-02T16:12:00Z"/>
              </w:rPr>
              <w:pPrChange w:id="3799" w:author="Ulrike Hiltner" w:date="2018-03-12T12:38:00Z">
                <w:pPr/>
              </w:pPrChange>
            </w:pPr>
          </w:p>
        </w:tc>
      </w:tr>
      <w:tr w:rsidR="00D7084D" w:rsidRPr="001E1122" w:rsidDel="00492E4F">
        <w:trPr>
          <w:del w:id="3800" w:author="Ulrike Hiltner" w:date="2018-03-02T16:12:00Z"/>
        </w:trPr>
        <w:tc>
          <w:tcPr>
            <w:tcW w:w="0" w:type="auto"/>
          </w:tcPr>
          <w:p w:rsidR="00D7084D" w:rsidRPr="00F031AC" w:rsidDel="00492E4F" w:rsidRDefault="00450098">
            <w:pPr>
              <w:pStyle w:val="berschrift1"/>
              <w:rPr>
                <w:del w:id="3801" w:author="Ulrike Hiltner" w:date="2018-03-02T16:12:00Z"/>
              </w:rPr>
              <w:pPrChange w:id="3802" w:author="Ulrike Hiltner" w:date="2018-03-12T12:38:00Z">
                <w:pPr>
                  <w:jc w:val="left"/>
                </w:pPr>
              </w:pPrChange>
            </w:pPr>
            <w:del w:id="3803" w:author="Ulrike Hiltner" w:date="2018-03-02T16:12:00Z">
              <w:r w:rsidRPr="003D10F0" w:rsidDel="00492E4F">
                <w:delText>m</w:delText>
              </w:r>
              <w:r w:rsidRPr="001063D4" w:rsidDel="00492E4F">
                <w:rPr>
                  <w:vertAlign w:val="subscript"/>
                </w:rPr>
                <w:delText>mean</w:delText>
              </w:r>
            </w:del>
          </w:p>
        </w:tc>
        <w:tc>
          <w:tcPr>
            <w:tcW w:w="0" w:type="auto"/>
          </w:tcPr>
          <w:p w:rsidR="00D7084D" w:rsidRPr="002C668F" w:rsidDel="00492E4F" w:rsidRDefault="00450098">
            <w:pPr>
              <w:pStyle w:val="berschrift1"/>
              <w:rPr>
                <w:del w:id="3804" w:author="Ulrike Hiltner" w:date="2018-03-02T16:12:00Z"/>
              </w:rPr>
              <w:pPrChange w:id="3805" w:author="Ulrike Hiltner" w:date="2018-03-12T12:38:00Z">
                <w:pPr>
                  <w:jc w:val="left"/>
                </w:pPr>
              </w:pPrChange>
            </w:pPr>
            <w:del w:id="3806" w:author="Ulrike Hiltner" w:date="2018-03-02T16:12:00Z">
              <w:r w:rsidRPr="00051C61" w:rsidDel="00492E4F">
                <w:delText>background mortality rate</w:delText>
              </w:r>
            </w:del>
          </w:p>
        </w:tc>
        <w:tc>
          <w:tcPr>
            <w:tcW w:w="0" w:type="auto"/>
          </w:tcPr>
          <w:p w:rsidR="00D7084D" w:rsidRPr="00E67CCE" w:rsidDel="00492E4F" w:rsidRDefault="00450098">
            <w:pPr>
              <w:pStyle w:val="berschrift1"/>
              <w:rPr>
                <w:del w:id="3807" w:author="Ulrike Hiltner" w:date="2018-03-02T16:12:00Z"/>
              </w:rPr>
              <w:pPrChange w:id="3808" w:author="Ulrike Hiltner" w:date="2018-03-12T12:38:00Z">
                <w:pPr>
                  <w:jc w:val="left"/>
                </w:pPr>
              </w:pPrChange>
            </w:pPr>
            <w:del w:id="3809" w:author="Ulrike Hiltner" w:date="2018-03-02T16:12:00Z">
              <w:r w:rsidRPr="00E526AD" w:rsidDel="00492E4F">
                <w:delText>-</w:delText>
              </w:r>
            </w:del>
          </w:p>
        </w:tc>
        <w:tc>
          <w:tcPr>
            <w:tcW w:w="0" w:type="auto"/>
          </w:tcPr>
          <w:p w:rsidR="00D7084D" w:rsidRPr="00BB6027" w:rsidDel="00492E4F" w:rsidRDefault="00450098">
            <w:pPr>
              <w:pStyle w:val="berschrift1"/>
              <w:rPr>
                <w:del w:id="3810" w:author="Ulrike Hiltner" w:date="2018-03-02T16:12:00Z"/>
              </w:rPr>
              <w:pPrChange w:id="3811" w:author="Ulrike Hiltner" w:date="2018-03-12T12:38:00Z">
                <w:pPr>
                  <w:jc w:val="left"/>
                </w:pPr>
              </w:pPrChange>
            </w:pPr>
            <w:del w:id="3812" w:author="Ulrike Hiltner" w:date="2018-03-02T16:12:00Z">
              <w:r w:rsidRPr="00104D13" w:rsidDel="00492E4F">
                <w:delText>0.01</w:delText>
              </w:r>
            </w:del>
          </w:p>
        </w:tc>
        <w:tc>
          <w:tcPr>
            <w:tcW w:w="0" w:type="auto"/>
          </w:tcPr>
          <w:p w:rsidR="00D7084D" w:rsidRPr="00BB7219" w:rsidDel="00492E4F" w:rsidRDefault="00450098">
            <w:pPr>
              <w:pStyle w:val="berschrift1"/>
              <w:rPr>
                <w:del w:id="3813" w:author="Ulrike Hiltner" w:date="2018-03-02T16:12:00Z"/>
              </w:rPr>
              <w:pPrChange w:id="3814" w:author="Ulrike Hiltner" w:date="2018-03-12T12:38:00Z">
                <w:pPr>
                  <w:jc w:val="left"/>
                </w:pPr>
              </w:pPrChange>
            </w:pPr>
            <w:del w:id="3815" w:author="Ulrike Hiltner" w:date="2018-03-02T16:12:00Z">
              <w:r w:rsidRPr="00BB7219" w:rsidDel="00492E4F">
                <w:delText>0.01</w:delText>
              </w:r>
            </w:del>
          </w:p>
        </w:tc>
        <w:tc>
          <w:tcPr>
            <w:tcW w:w="0" w:type="auto"/>
          </w:tcPr>
          <w:p w:rsidR="00D7084D" w:rsidRPr="00BB7219" w:rsidDel="00492E4F" w:rsidRDefault="00450098">
            <w:pPr>
              <w:pStyle w:val="berschrift1"/>
              <w:rPr>
                <w:del w:id="3816" w:author="Ulrike Hiltner" w:date="2018-03-02T16:12:00Z"/>
              </w:rPr>
              <w:pPrChange w:id="3817" w:author="Ulrike Hiltner" w:date="2018-03-12T12:38:00Z">
                <w:pPr>
                  <w:jc w:val="left"/>
                </w:pPr>
              </w:pPrChange>
            </w:pPr>
            <w:del w:id="3818" w:author="Ulrike Hiltner" w:date="2018-03-02T16:12:00Z">
              <w:r w:rsidRPr="00BB7219" w:rsidDel="00492E4F">
                <w:delText>0.013</w:delText>
              </w:r>
            </w:del>
          </w:p>
        </w:tc>
        <w:tc>
          <w:tcPr>
            <w:tcW w:w="0" w:type="auto"/>
          </w:tcPr>
          <w:p w:rsidR="00D7084D" w:rsidRPr="00BB7219" w:rsidDel="00492E4F" w:rsidRDefault="00450098">
            <w:pPr>
              <w:pStyle w:val="berschrift1"/>
              <w:rPr>
                <w:del w:id="3819" w:author="Ulrike Hiltner" w:date="2018-03-02T16:12:00Z"/>
              </w:rPr>
              <w:pPrChange w:id="3820" w:author="Ulrike Hiltner" w:date="2018-03-12T12:38:00Z">
                <w:pPr>
                  <w:jc w:val="left"/>
                </w:pPr>
              </w:pPrChange>
            </w:pPr>
            <w:del w:id="3821" w:author="Ulrike Hiltner" w:date="2018-03-02T16:12:00Z">
              <w:r w:rsidRPr="00BB7219" w:rsidDel="00492E4F">
                <w:delText>0.02</w:delText>
              </w:r>
            </w:del>
          </w:p>
        </w:tc>
        <w:tc>
          <w:tcPr>
            <w:tcW w:w="0" w:type="auto"/>
          </w:tcPr>
          <w:p w:rsidR="00D7084D" w:rsidRPr="00BB7219" w:rsidDel="00492E4F" w:rsidRDefault="00450098">
            <w:pPr>
              <w:pStyle w:val="berschrift1"/>
              <w:rPr>
                <w:del w:id="3822" w:author="Ulrike Hiltner" w:date="2018-03-02T16:12:00Z"/>
              </w:rPr>
              <w:pPrChange w:id="3823" w:author="Ulrike Hiltner" w:date="2018-03-12T12:38:00Z">
                <w:pPr>
                  <w:jc w:val="left"/>
                </w:pPr>
              </w:pPrChange>
            </w:pPr>
            <w:del w:id="3824" w:author="Ulrike Hiltner" w:date="2018-03-02T16:12:00Z">
              <w:r w:rsidRPr="00BB7219" w:rsidDel="00492E4F">
                <w:delText>0.01</w:delText>
              </w:r>
            </w:del>
          </w:p>
        </w:tc>
        <w:tc>
          <w:tcPr>
            <w:tcW w:w="0" w:type="auto"/>
          </w:tcPr>
          <w:p w:rsidR="00D7084D" w:rsidRPr="00BB7219" w:rsidDel="00492E4F" w:rsidRDefault="00450098">
            <w:pPr>
              <w:pStyle w:val="berschrift1"/>
              <w:rPr>
                <w:del w:id="3825" w:author="Ulrike Hiltner" w:date="2018-03-02T16:12:00Z"/>
              </w:rPr>
              <w:pPrChange w:id="3826" w:author="Ulrike Hiltner" w:date="2018-03-12T12:38:00Z">
                <w:pPr>
                  <w:jc w:val="left"/>
                </w:pPr>
              </w:pPrChange>
            </w:pPr>
            <w:del w:id="3827" w:author="Ulrike Hiltner" w:date="2018-03-02T16:12:00Z">
              <w:r w:rsidRPr="00BB7219" w:rsidDel="00492E4F">
                <w:delText>0.01</w:delText>
              </w:r>
            </w:del>
          </w:p>
        </w:tc>
        <w:tc>
          <w:tcPr>
            <w:tcW w:w="0" w:type="auto"/>
          </w:tcPr>
          <w:p w:rsidR="00D7084D" w:rsidRPr="00BB7219" w:rsidDel="00492E4F" w:rsidRDefault="00450098">
            <w:pPr>
              <w:pStyle w:val="berschrift1"/>
              <w:rPr>
                <w:del w:id="3828" w:author="Ulrike Hiltner" w:date="2018-03-02T16:12:00Z"/>
              </w:rPr>
              <w:pPrChange w:id="3829" w:author="Ulrike Hiltner" w:date="2018-03-12T12:38:00Z">
                <w:pPr>
                  <w:jc w:val="left"/>
                </w:pPr>
              </w:pPrChange>
            </w:pPr>
            <w:del w:id="3830" w:author="Ulrike Hiltner" w:date="2018-03-02T16:12:00Z">
              <w:r w:rsidRPr="00BB7219" w:rsidDel="00492E4F">
                <w:delText>0.02</w:delText>
              </w:r>
            </w:del>
          </w:p>
        </w:tc>
        <w:tc>
          <w:tcPr>
            <w:tcW w:w="0" w:type="auto"/>
          </w:tcPr>
          <w:p w:rsidR="00D7084D" w:rsidRPr="00BB7219" w:rsidDel="00492E4F" w:rsidRDefault="00450098">
            <w:pPr>
              <w:pStyle w:val="berschrift1"/>
              <w:rPr>
                <w:del w:id="3831" w:author="Ulrike Hiltner" w:date="2018-03-02T16:12:00Z"/>
              </w:rPr>
              <w:pPrChange w:id="3832" w:author="Ulrike Hiltner" w:date="2018-03-12T12:38:00Z">
                <w:pPr>
                  <w:jc w:val="left"/>
                </w:pPr>
              </w:pPrChange>
            </w:pPr>
            <w:del w:id="3833" w:author="Ulrike Hiltner" w:date="2018-03-02T16:12:00Z">
              <w:r w:rsidRPr="00BB7219" w:rsidDel="00492E4F">
                <w:delText>0.01</w:delText>
              </w:r>
            </w:del>
          </w:p>
        </w:tc>
        <w:tc>
          <w:tcPr>
            <w:tcW w:w="0" w:type="auto"/>
          </w:tcPr>
          <w:p w:rsidR="00D7084D" w:rsidRPr="00BB7219" w:rsidDel="00492E4F" w:rsidRDefault="00450098">
            <w:pPr>
              <w:pStyle w:val="berschrift1"/>
              <w:rPr>
                <w:del w:id="3834" w:author="Ulrike Hiltner" w:date="2018-03-02T16:12:00Z"/>
              </w:rPr>
              <w:pPrChange w:id="3835" w:author="Ulrike Hiltner" w:date="2018-03-12T12:38:00Z">
                <w:pPr>
                  <w:jc w:val="left"/>
                </w:pPr>
              </w:pPrChange>
            </w:pPr>
            <w:del w:id="3836" w:author="Ulrike Hiltner" w:date="2018-03-02T16:12:00Z">
              <w:r w:rsidRPr="00BB7219" w:rsidDel="00492E4F">
                <w:delText>derived from inventory data</w:delText>
              </w:r>
            </w:del>
          </w:p>
        </w:tc>
      </w:tr>
      <w:tr w:rsidR="00D7084D" w:rsidRPr="001E1122" w:rsidDel="00492E4F">
        <w:trPr>
          <w:del w:id="3837" w:author="Ulrike Hiltner" w:date="2018-03-02T16:12:00Z"/>
        </w:trPr>
        <w:tc>
          <w:tcPr>
            <w:tcW w:w="0" w:type="auto"/>
          </w:tcPr>
          <w:p w:rsidR="00D7084D" w:rsidRPr="001063D4" w:rsidDel="00492E4F" w:rsidRDefault="00450098">
            <w:pPr>
              <w:pStyle w:val="berschrift1"/>
              <w:rPr>
                <w:del w:id="3838" w:author="Ulrike Hiltner" w:date="2018-03-02T16:12:00Z"/>
              </w:rPr>
              <w:pPrChange w:id="3839" w:author="Ulrike Hiltner" w:date="2018-03-12T12:38:00Z">
                <w:pPr>
                  <w:jc w:val="left"/>
                </w:pPr>
              </w:pPrChange>
            </w:pPr>
            <w:del w:id="3840" w:author="Ulrike Hiltner" w:date="2018-03-02T16:12:00Z">
              <w:r w:rsidRPr="003D10F0" w:rsidDel="00492E4F">
                <w:delText>fallP</w:delText>
              </w:r>
            </w:del>
          </w:p>
        </w:tc>
        <w:tc>
          <w:tcPr>
            <w:tcW w:w="0" w:type="auto"/>
          </w:tcPr>
          <w:p w:rsidR="00D7084D" w:rsidRPr="00450098" w:rsidDel="00492E4F" w:rsidRDefault="00450098">
            <w:pPr>
              <w:pStyle w:val="berschrift1"/>
              <w:rPr>
                <w:del w:id="3841" w:author="Ulrike Hiltner" w:date="2018-03-02T16:12:00Z"/>
              </w:rPr>
              <w:pPrChange w:id="3842" w:author="Ulrike Hiltner" w:date="2018-03-12T12:38:00Z">
                <w:pPr>
                  <w:jc w:val="left"/>
                </w:pPr>
              </w:pPrChange>
            </w:pPr>
            <w:del w:id="3843" w:author="Ulrike Hiltner" w:date="2018-03-02T16:12:00Z">
              <w:r w:rsidRPr="00450098" w:rsidDel="00492E4F">
                <w:delText>probability of dead tree to fall</w:delText>
              </w:r>
            </w:del>
          </w:p>
        </w:tc>
        <w:tc>
          <w:tcPr>
            <w:tcW w:w="0" w:type="auto"/>
          </w:tcPr>
          <w:p w:rsidR="00D7084D" w:rsidRPr="002C753F" w:rsidDel="00492E4F" w:rsidRDefault="00450098">
            <w:pPr>
              <w:pStyle w:val="berschrift1"/>
              <w:rPr>
                <w:del w:id="3844" w:author="Ulrike Hiltner" w:date="2018-03-02T16:12:00Z"/>
              </w:rPr>
              <w:pPrChange w:id="3845" w:author="Ulrike Hiltner" w:date="2018-03-12T12:38:00Z">
                <w:pPr>
                  <w:jc w:val="left"/>
                </w:pPr>
              </w:pPrChange>
            </w:pPr>
            <w:del w:id="3846" w:author="Ulrike Hiltner" w:date="2018-03-02T16:12:00Z">
              <w:r w:rsidRPr="002C753F" w:rsidDel="00492E4F">
                <w:delText>-</w:delText>
              </w:r>
            </w:del>
          </w:p>
        </w:tc>
        <w:tc>
          <w:tcPr>
            <w:tcW w:w="0" w:type="auto"/>
          </w:tcPr>
          <w:p w:rsidR="00D7084D" w:rsidRPr="001063D4" w:rsidDel="00492E4F" w:rsidRDefault="00450098">
            <w:pPr>
              <w:pStyle w:val="berschrift1"/>
              <w:rPr>
                <w:del w:id="3847" w:author="Ulrike Hiltner" w:date="2018-03-02T16:12:00Z"/>
              </w:rPr>
              <w:pPrChange w:id="3848" w:author="Ulrike Hiltner" w:date="2018-03-12T12:38:00Z">
                <w:pPr>
                  <w:jc w:val="left"/>
                </w:pPr>
              </w:pPrChange>
            </w:pPr>
            <w:del w:id="3849" w:author="Ulrike Hiltner" w:date="2018-03-02T16:12:00Z">
              <w:r w:rsidRPr="003D10F0" w:rsidDel="00492E4F">
                <w:delText>0.5</w:delText>
              </w:r>
            </w:del>
          </w:p>
        </w:tc>
        <w:tc>
          <w:tcPr>
            <w:tcW w:w="0" w:type="auto"/>
          </w:tcPr>
          <w:p w:rsidR="00D7084D" w:rsidRPr="00051C61" w:rsidDel="00492E4F" w:rsidRDefault="00450098">
            <w:pPr>
              <w:pStyle w:val="berschrift1"/>
              <w:rPr>
                <w:del w:id="3850" w:author="Ulrike Hiltner" w:date="2018-03-02T16:12:00Z"/>
              </w:rPr>
              <w:pPrChange w:id="3851" w:author="Ulrike Hiltner" w:date="2018-03-12T12:38:00Z">
                <w:pPr>
                  <w:jc w:val="left"/>
                </w:pPr>
              </w:pPrChange>
            </w:pPr>
            <w:del w:id="3852" w:author="Ulrike Hiltner" w:date="2018-03-02T16:12:00Z">
              <w:r w:rsidRPr="00F031AC" w:rsidDel="00492E4F">
                <w:delText>0.5</w:delText>
              </w:r>
            </w:del>
          </w:p>
        </w:tc>
        <w:tc>
          <w:tcPr>
            <w:tcW w:w="0" w:type="auto"/>
          </w:tcPr>
          <w:p w:rsidR="00D7084D" w:rsidRPr="00E526AD" w:rsidDel="00492E4F" w:rsidRDefault="00450098">
            <w:pPr>
              <w:pStyle w:val="berschrift1"/>
              <w:rPr>
                <w:del w:id="3853" w:author="Ulrike Hiltner" w:date="2018-03-02T16:12:00Z"/>
              </w:rPr>
              <w:pPrChange w:id="3854" w:author="Ulrike Hiltner" w:date="2018-03-12T12:38:00Z">
                <w:pPr>
                  <w:jc w:val="left"/>
                </w:pPr>
              </w:pPrChange>
            </w:pPr>
            <w:del w:id="3855" w:author="Ulrike Hiltner" w:date="2018-03-02T16:12:00Z">
              <w:r w:rsidRPr="002C668F" w:rsidDel="00492E4F">
                <w:delText>0.5</w:delText>
              </w:r>
            </w:del>
          </w:p>
        </w:tc>
        <w:tc>
          <w:tcPr>
            <w:tcW w:w="0" w:type="auto"/>
          </w:tcPr>
          <w:p w:rsidR="00D7084D" w:rsidRPr="00104D13" w:rsidDel="00492E4F" w:rsidRDefault="00450098">
            <w:pPr>
              <w:pStyle w:val="berschrift1"/>
              <w:rPr>
                <w:del w:id="3856" w:author="Ulrike Hiltner" w:date="2018-03-02T16:12:00Z"/>
              </w:rPr>
              <w:pPrChange w:id="3857" w:author="Ulrike Hiltner" w:date="2018-03-12T12:38:00Z">
                <w:pPr>
                  <w:jc w:val="left"/>
                </w:pPr>
              </w:pPrChange>
            </w:pPr>
            <w:del w:id="3858" w:author="Ulrike Hiltner" w:date="2018-03-02T16:12:00Z">
              <w:r w:rsidRPr="00E67CCE" w:rsidDel="00492E4F">
                <w:delText>0.5</w:delText>
              </w:r>
            </w:del>
          </w:p>
        </w:tc>
        <w:tc>
          <w:tcPr>
            <w:tcW w:w="0" w:type="auto"/>
          </w:tcPr>
          <w:p w:rsidR="00D7084D" w:rsidRPr="00BB7219" w:rsidDel="00492E4F" w:rsidRDefault="00450098">
            <w:pPr>
              <w:pStyle w:val="berschrift1"/>
              <w:rPr>
                <w:del w:id="3859" w:author="Ulrike Hiltner" w:date="2018-03-02T16:12:00Z"/>
              </w:rPr>
              <w:pPrChange w:id="3860" w:author="Ulrike Hiltner" w:date="2018-03-12T12:38:00Z">
                <w:pPr>
                  <w:jc w:val="left"/>
                </w:pPr>
              </w:pPrChange>
            </w:pPr>
            <w:del w:id="3861" w:author="Ulrike Hiltner" w:date="2018-03-02T16:12:00Z">
              <w:r w:rsidRPr="00BB6027" w:rsidDel="00492E4F">
                <w:delText>0.5</w:delText>
              </w:r>
            </w:del>
          </w:p>
        </w:tc>
        <w:tc>
          <w:tcPr>
            <w:tcW w:w="0" w:type="auto"/>
          </w:tcPr>
          <w:p w:rsidR="00D7084D" w:rsidRPr="00BB7219" w:rsidDel="00492E4F" w:rsidRDefault="00450098">
            <w:pPr>
              <w:pStyle w:val="berschrift1"/>
              <w:rPr>
                <w:del w:id="3862" w:author="Ulrike Hiltner" w:date="2018-03-02T16:12:00Z"/>
              </w:rPr>
              <w:pPrChange w:id="3863" w:author="Ulrike Hiltner" w:date="2018-03-12T12:38:00Z">
                <w:pPr>
                  <w:jc w:val="left"/>
                </w:pPr>
              </w:pPrChange>
            </w:pPr>
            <w:del w:id="3864" w:author="Ulrike Hiltner" w:date="2018-03-02T16:12:00Z">
              <w:r w:rsidRPr="00BB7219" w:rsidDel="00492E4F">
                <w:delText>0.5</w:delText>
              </w:r>
            </w:del>
          </w:p>
        </w:tc>
        <w:tc>
          <w:tcPr>
            <w:tcW w:w="0" w:type="auto"/>
          </w:tcPr>
          <w:p w:rsidR="00D7084D" w:rsidRPr="00BB7219" w:rsidDel="00492E4F" w:rsidRDefault="00450098">
            <w:pPr>
              <w:pStyle w:val="berschrift1"/>
              <w:rPr>
                <w:del w:id="3865" w:author="Ulrike Hiltner" w:date="2018-03-02T16:12:00Z"/>
              </w:rPr>
              <w:pPrChange w:id="3866" w:author="Ulrike Hiltner" w:date="2018-03-12T12:38:00Z">
                <w:pPr>
                  <w:jc w:val="left"/>
                </w:pPr>
              </w:pPrChange>
            </w:pPr>
            <w:del w:id="3867" w:author="Ulrike Hiltner" w:date="2018-03-02T16:12:00Z">
              <w:r w:rsidRPr="00BB7219" w:rsidDel="00492E4F">
                <w:delText>0.5</w:delText>
              </w:r>
            </w:del>
          </w:p>
        </w:tc>
        <w:tc>
          <w:tcPr>
            <w:tcW w:w="0" w:type="auto"/>
          </w:tcPr>
          <w:p w:rsidR="00D7084D" w:rsidRPr="00BB7219" w:rsidDel="00492E4F" w:rsidRDefault="00450098">
            <w:pPr>
              <w:pStyle w:val="berschrift1"/>
              <w:rPr>
                <w:del w:id="3868" w:author="Ulrike Hiltner" w:date="2018-03-02T16:12:00Z"/>
              </w:rPr>
              <w:pPrChange w:id="3869" w:author="Ulrike Hiltner" w:date="2018-03-12T12:38:00Z">
                <w:pPr>
                  <w:jc w:val="left"/>
                </w:pPr>
              </w:pPrChange>
            </w:pPr>
            <w:del w:id="3870" w:author="Ulrike Hiltner" w:date="2018-03-02T16:12:00Z">
              <w:r w:rsidRPr="00BB7219" w:rsidDel="00492E4F">
                <w:delText>0.5</w:delText>
              </w:r>
            </w:del>
          </w:p>
        </w:tc>
        <w:tc>
          <w:tcPr>
            <w:tcW w:w="0" w:type="auto"/>
          </w:tcPr>
          <w:p w:rsidR="00D7084D" w:rsidRPr="00BB7219" w:rsidDel="00492E4F" w:rsidRDefault="00450098">
            <w:pPr>
              <w:pStyle w:val="berschrift1"/>
              <w:rPr>
                <w:del w:id="3871" w:author="Ulrike Hiltner" w:date="2018-03-02T16:12:00Z"/>
              </w:rPr>
              <w:pPrChange w:id="3872" w:author="Ulrike Hiltner" w:date="2018-03-12T12:38:00Z">
                <w:pPr>
                  <w:jc w:val="left"/>
                </w:pPr>
              </w:pPrChange>
            </w:pPr>
            <w:del w:id="3873" w:author="Ulrike Hiltner" w:date="2018-03-02T16:12:00Z">
              <w:r w:rsidRPr="00BB7219" w:rsidDel="00492E4F">
                <w:delText>derived from inventory data</w:delText>
              </w:r>
            </w:del>
          </w:p>
        </w:tc>
      </w:tr>
      <w:tr w:rsidR="00D7084D" w:rsidRPr="001E1122" w:rsidDel="00492E4F">
        <w:trPr>
          <w:del w:id="3874" w:author="Ulrike Hiltner" w:date="2018-03-02T16:12:00Z"/>
        </w:trPr>
        <w:tc>
          <w:tcPr>
            <w:tcW w:w="0" w:type="auto"/>
          </w:tcPr>
          <w:p w:rsidR="00D7084D" w:rsidRPr="001063D4" w:rsidDel="00492E4F" w:rsidRDefault="00450098">
            <w:pPr>
              <w:pStyle w:val="berschrift1"/>
              <w:rPr>
                <w:del w:id="3875" w:author="Ulrike Hiltner" w:date="2018-03-02T16:12:00Z"/>
              </w:rPr>
              <w:pPrChange w:id="3876" w:author="Ulrike Hiltner" w:date="2018-03-12T12:38:00Z">
                <w:pPr>
                  <w:jc w:val="left"/>
                </w:pPr>
              </w:pPrChange>
            </w:pPr>
            <w:del w:id="3877" w:author="Ulrike Hiltner" w:date="2018-03-02T16:12:00Z">
              <w:r w:rsidRPr="003D10F0" w:rsidDel="00492E4F">
                <w:delText>management module</w:delText>
              </w:r>
            </w:del>
          </w:p>
        </w:tc>
        <w:tc>
          <w:tcPr>
            <w:tcW w:w="0" w:type="auto"/>
          </w:tcPr>
          <w:p w:rsidR="00D7084D" w:rsidRPr="00F031AC" w:rsidDel="00492E4F" w:rsidRDefault="00D7084D">
            <w:pPr>
              <w:pStyle w:val="berschrift1"/>
              <w:rPr>
                <w:del w:id="3878" w:author="Ulrike Hiltner" w:date="2018-03-02T16:12:00Z"/>
              </w:rPr>
              <w:pPrChange w:id="3879" w:author="Ulrike Hiltner" w:date="2018-03-12T12:38:00Z">
                <w:pPr/>
              </w:pPrChange>
            </w:pPr>
          </w:p>
        </w:tc>
        <w:tc>
          <w:tcPr>
            <w:tcW w:w="0" w:type="auto"/>
          </w:tcPr>
          <w:p w:rsidR="00D7084D" w:rsidRPr="00051C61" w:rsidDel="00492E4F" w:rsidRDefault="00D7084D">
            <w:pPr>
              <w:pStyle w:val="berschrift1"/>
              <w:rPr>
                <w:del w:id="3880" w:author="Ulrike Hiltner" w:date="2018-03-02T16:12:00Z"/>
              </w:rPr>
              <w:pPrChange w:id="3881" w:author="Ulrike Hiltner" w:date="2018-03-12T12:38:00Z">
                <w:pPr/>
              </w:pPrChange>
            </w:pPr>
          </w:p>
        </w:tc>
        <w:tc>
          <w:tcPr>
            <w:tcW w:w="0" w:type="auto"/>
          </w:tcPr>
          <w:p w:rsidR="00D7084D" w:rsidRPr="002C668F" w:rsidDel="00492E4F" w:rsidRDefault="00D7084D">
            <w:pPr>
              <w:pStyle w:val="berschrift1"/>
              <w:rPr>
                <w:del w:id="3882" w:author="Ulrike Hiltner" w:date="2018-03-02T16:12:00Z"/>
              </w:rPr>
              <w:pPrChange w:id="3883" w:author="Ulrike Hiltner" w:date="2018-03-12T12:38:00Z">
                <w:pPr/>
              </w:pPrChange>
            </w:pPr>
          </w:p>
        </w:tc>
        <w:tc>
          <w:tcPr>
            <w:tcW w:w="0" w:type="auto"/>
          </w:tcPr>
          <w:p w:rsidR="00D7084D" w:rsidRPr="00E526AD" w:rsidDel="00492E4F" w:rsidRDefault="00D7084D">
            <w:pPr>
              <w:pStyle w:val="berschrift1"/>
              <w:rPr>
                <w:del w:id="3884" w:author="Ulrike Hiltner" w:date="2018-03-02T16:12:00Z"/>
              </w:rPr>
              <w:pPrChange w:id="3885" w:author="Ulrike Hiltner" w:date="2018-03-12T12:38:00Z">
                <w:pPr/>
              </w:pPrChange>
            </w:pPr>
          </w:p>
        </w:tc>
        <w:tc>
          <w:tcPr>
            <w:tcW w:w="0" w:type="auto"/>
          </w:tcPr>
          <w:p w:rsidR="00D7084D" w:rsidRPr="00E67CCE" w:rsidDel="00492E4F" w:rsidRDefault="00D7084D">
            <w:pPr>
              <w:pStyle w:val="berschrift1"/>
              <w:rPr>
                <w:del w:id="3886" w:author="Ulrike Hiltner" w:date="2018-03-02T16:12:00Z"/>
              </w:rPr>
              <w:pPrChange w:id="3887" w:author="Ulrike Hiltner" w:date="2018-03-12T12:38:00Z">
                <w:pPr/>
              </w:pPrChange>
            </w:pPr>
          </w:p>
        </w:tc>
        <w:tc>
          <w:tcPr>
            <w:tcW w:w="0" w:type="auto"/>
          </w:tcPr>
          <w:p w:rsidR="00D7084D" w:rsidRPr="00104D13" w:rsidDel="00492E4F" w:rsidRDefault="00D7084D">
            <w:pPr>
              <w:pStyle w:val="berschrift1"/>
              <w:rPr>
                <w:del w:id="3888" w:author="Ulrike Hiltner" w:date="2018-03-02T16:12:00Z"/>
              </w:rPr>
              <w:pPrChange w:id="3889" w:author="Ulrike Hiltner" w:date="2018-03-12T12:38:00Z">
                <w:pPr/>
              </w:pPrChange>
            </w:pPr>
          </w:p>
        </w:tc>
        <w:tc>
          <w:tcPr>
            <w:tcW w:w="0" w:type="auto"/>
          </w:tcPr>
          <w:p w:rsidR="00D7084D" w:rsidRPr="00BB6027" w:rsidDel="00492E4F" w:rsidRDefault="00D7084D">
            <w:pPr>
              <w:pStyle w:val="berschrift1"/>
              <w:rPr>
                <w:del w:id="3890" w:author="Ulrike Hiltner" w:date="2018-03-02T16:12:00Z"/>
              </w:rPr>
              <w:pPrChange w:id="3891" w:author="Ulrike Hiltner" w:date="2018-03-12T12:38:00Z">
                <w:pPr/>
              </w:pPrChange>
            </w:pPr>
          </w:p>
        </w:tc>
        <w:tc>
          <w:tcPr>
            <w:tcW w:w="0" w:type="auto"/>
          </w:tcPr>
          <w:p w:rsidR="00D7084D" w:rsidRPr="00BB7219" w:rsidDel="00492E4F" w:rsidRDefault="00D7084D">
            <w:pPr>
              <w:pStyle w:val="berschrift1"/>
              <w:rPr>
                <w:del w:id="3892" w:author="Ulrike Hiltner" w:date="2018-03-02T16:12:00Z"/>
              </w:rPr>
              <w:pPrChange w:id="3893" w:author="Ulrike Hiltner" w:date="2018-03-12T12:38:00Z">
                <w:pPr/>
              </w:pPrChange>
            </w:pPr>
          </w:p>
        </w:tc>
        <w:tc>
          <w:tcPr>
            <w:tcW w:w="0" w:type="auto"/>
          </w:tcPr>
          <w:p w:rsidR="00D7084D" w:rsidRPr="00BB7219" w:rsidDel="00492E4F" w:rsidRDefault="00D7084D">
            <w:pPr>
              <w:pStyle w:val="berschrift1"/>
              <w:rPr>
                <w:del w:id="3894" w:author="Ulrike Hiltner" w:date="2018-03-02T16:12:00Z"/>
              </w:rPr>
              <w:pPrChange w:id="3895" w:author="Ulrike Hiltner" w:date="2018-03-12T12:38:00Z">
                <w:pPr/>
              </w:pPrChange>
            </w:pPr>
          </w:p>
        </w:tc>
        <w:tc>
          <w:tcPr>
            <w:tcW w:w="0" w:type="auto"/>
          </w:tcPr>
          <w:p w:rsidR="00D7084D" w:rsidRPr="00BB7219" w:rsidDel="00492E4F" w:rsidRDefault="00D7084D">
            <w:pPr>
              <w:pStyle w:val="berschrift1"/>
              <w:rPr>
                <w:del w:id="3896" w:author="Ulrike Hiltner" w:date="2018-03-02T16:12:00Z"/>
              </w:rPr>
              <w:pPrChange w:id="3897" w:author="Ulrike Hiltner" w:date="2018-03-12T12:38:00Z">
                <w:pPr/>
              </w:pPrChange>
            </w:pPr>
          </w:p>
        </w:tc>
        <w:tc>
          <w:tcPr>
            <w:tcW w:w="0" w:type="auto"/>
          </w:tcPr>
          <w:p w:rsidR="00D7084D" w:rsidRPr="00BB7219" w:rsidDel="00492E4F" w:rsidRDefault="00D7084D">
            <w:pPr>
              <w:pStyle w:val="berschrift1"/>
              <w:rPr>
                <w:del w:id="3898" w:author="Ulrike Hiltner" w:date="2018-03-02T16:12:00Z"/>
              </w:rPr>
              <w:pPrChange w:id="3899" w:author="Ulrike Hiltner" w:date="2018-03-12T12:38:00Z">
                <w:pPr/>
              </w:pPrChange>
            </w:pPr>
          </w:p>
        </w:tc>
      </w:tr>
      <w:tr w:rsidR="00D7084D" w:rsidRPr="001E1122" w:rsidDel="00492E4F">
        <w:trPr>
          <w:del w:id="3900" w:author="Ulrike Hiltner" w:date="2018-03-02T16:12:00Z"/>
        </w:trPr>
        <w:tc>
          <w:tcPr>
            <w:tcW w:w="0" w:type="auto"/>
          </w:tcPr>
          <w:p w:rsidR="00D7084D" w:rsidRPr="00F031AC" w:rsidDel="00492E4F" w:rsidRDefault="00450098">
            <w:pPr>
              <w:pStyle w:val="berschrift1"/>
              <w:rPr>
                <w:del w:id="3901" w:author="Ulrike Hiltner" w:date="2018-03-02T16:12:00Z"/>
              </w:rPr>
              <w:pPrChange w:id="3902" w:author="Ulrike Hiltner" w:date="2018-03-12T12:38:00Z">
                <w:pPr>
                  <w:jc w:val="left"/>
                </w:pPr>
              </w:pPrChange>
            </w:pPr>
            <w:del w:id="3903" w:author="Ulrike Hiltner" w:date="2018-03-02T16:12:00Z">
              <w:r w:rsidRPr="003D10F0" w:rsidDel="00492E4F">
                <w:delText>comm</w:delText>
              </w:r>
              <w:r w:rsidRPr="001063D4" w:rsidDel="00492E4F">
                <w:rPr>
                  <w:vertAlign w:val="subscript"/>
                </w:rPr>
                <w:delText>spec</w:delText>
              </w:r>
            </w:del>
          </w:p>
        </w:tc>
        <w:tc>
          <w:tcPr>
            <w:tcW w:w="0" w:type="auto"/>
          </w:tcPr>
          <w:p w:rsidR="00D7084D" w:rsidRPr="00450098" w:rsidDel="00492E4F" w:rsidRDefault="00450098">
            <w:pPr>
              <w:pStyle w:val="berschrift1"/>
              <w:rPr>
                <w:del w:id="3904" w:author="Ulrike Hiltner" w:date="2018-03-02T16:12:00Z"/>
              </w:rPr>
              <w:pPrChange w:id="3905" w:author="Ulrike Hiltner" w:date="2018-03-12T12:38:00Z">
                <w:pPr>
                  <w:jc w:val="left"/>
                </w:pPr>
              </w:pPrChange>
            </w:pPr>
            <w:del w:id="3906" w:author="Ulrike Hiltner" w:date="2018-03-02T16:12:00Z">
              <w:r w:rsidRPr="00450098" w:rsidDel="00492E4F">
                <w:delText>proportion of commercially logged species</w:delText>
              </w:r>
            </w:del>
          </w:p>
        </w:tc>
        <w:tc>
          <w:tcPr>
            <w:tcW w:w="0" w:type="auto"/>
          </w:tcPr>
          <w:p w:rsidR="00D7084D" w:rsidRPr="002C753F" w:rsidDel="00492E4F" w:rsidRDefault="00450098">
            <w:pPr>
              <w:pStyle w:val="berschrift1"/>
              <w:rPr>
                <w:del w:id="3907" w:author="Ulrike Hiltner" w:date="2018-03-02T16:12:00Z"/>
              </w:rPr>
              <w:pPrChange w:id="3908" w:author="Ulrike Hiltner" w:date="2018-03-12T12:38:00Z">
                <w:pPr>
                  <w:jc w:val="left"/>
                </w:pPr>
              </w:pPrChange>
            </w:pPr>
            <w:del w:id="3909" w:author="Ulrike Hiltner" w:date="2018-03-02T16:12:00Z">
              <w:r w:rsidRPr="002C753F" w:rsidDel="00492E4F">
                <w:delText>-</w:delText>
              </w:r>
            </w:del>
          </w:p>
        </w:tc>
        <w:tc>
          <w:tcPr>
            <w:tcW w:w="0" w:type="auto"/>
          </w:tcPr>
          <w:p w:rsidR="00D7084D" w:rsidRPr="001063D4" w:rsidDel="00492E4F" w:rsidRDefault="00450098">
            <w:pPr>
              <w:pStyle w:val="berschrift1"/>
              <w:rPr>
                <w:del w:id="3910" w:author="Ulrike Hiltner" w:date="2018-03-02T16:12:00Z"/>
              </w:rPr>
              <w:pPrChange w:id="3911" w:author="Ulrike Hiltner" w:date="2018-03-12T12:38:00Z">
                <w:pPr>
                  <w:jc w:val="left"/>
                </w:pPr>
              </w:pPrChange>
            </w:pPr>
            <w:del w:id="3912" w:author="Ulrike Hiltner" w:date="2018-03-02T16:12:00Z">
              <w:r w:rsidRPr="003D10F0" w:rsidDel="00492E4F">
                <w:delText>0.0</w:delText>
              </w:r>
            </w:del>
          </w:p>
        </w:tc>
        <w:tc>
          <w:tcPr>
            <w:tcW w:w="0" w:type="auto"/>
          </w:tcPr>
          <w:p w:rsidR="00D7084D" w:rsidRPr="00051C61" w:rsidDel="00492E4F" w:rsidRDefault="00450098">
            <w:pPr>
              <w:pStyle w:val="berschrift1"/>
              <w:rPr>
                <w:del w:id="3913" w:author="Ulrike Hiltner" w:date="2018-03-02T16:12:00Z"/>
              </w:rPr>
              <w:pPrChange w:id="3914" w:author="Ulrike Hiltner" w:date="2018-03-12T12:38:00Z">
                <w:pPr>
                  <w:jc w:val="left"/>
                </w:pPr>
              </w:pPrChange>
            </w:pPr>
            <w:del w:id="3915" w:author="Ulrike Hiltner" w:date="2018-03-02T16:12:00Z">
              <w:r w:rsidRPr="00F031AC" w:rsidDel="00492E4F">
                <w:delText>0.0362</w:delText>
              </w:r>
            </w:del>
          </w:p>
        </w:tc>
        <w:tc>
          <w:tcPr>
            <w:tcW w:w="0" w:type="auto"/>
          </w:tcPr>
          <w:p w:rsidR="00D7084D" w:rsidRPr="00E526AD" w:rsidDel="00492E4F" w:rsidRDefault="00450098">
            <w:pPr>
              <w:pStyle w:val="berschrift1"/>
              <w:rPr>
                <w:del w:id="3916" w:author="Ulrike Hiltner" w:date="2018-03-02T16:12:00Z"/>
              </w:rPr>
              <w:pPrChange w:id="3917" w:author="Ulrike Hiltner" w:date="2018-03-12T12:38:00Z">
                <w:pPr>
                  <w:jc w:val="left"/>
                </w:pPr>
              </w:pPrChange>
            </w:pPr>
            <w:del w:id="3918" w:author="Ulrike Hiltner" w:date="2018-03-02T16:12:00Z">
              <w:r w:rsidRPr="002C668F" w:rsidDel="00492E4F">
                <w:delText>0.2393</w:delText>
              </w:r>
            </w:del>
          </w:p>
        </w:tc>
        <w:tc>
          <w:tcPr>
            <w:tcW w:w="0" w:type="auto"/>
          </w:tcPr>
          <w:p w:rsidR="00D7084D" w:rsidRPr="00104D13" w:rsidDel="00492E4F" w:rsidRDefault="00450098">
            <w:pPr>
              <w:pStyle w:val="berschrift1"/>
              <w:rPr>
                <w:del w:id="3919" w:author="Ulrike Hiltner" w:date="2018-03-02T16:12:00Z"/>
              </w:rPr>
              <w:pPrChange w:id="3920" w:author="Ulrike Hiltner" w:date="2018-03-12T12:38:00Z">
                <w:pPr>
                  <w:jc w:val="left"/>
                </w:pPr>
              </w:pPrChange>
            </w:pPr>
            <w:del w:id="3921" w:author="Ulrike Hiltner" w:date="2018-03-02T16:12:00Z">
              <w:r w:rsidRPr="00E67CCE" w:rsidDel="00492E4F">
                <w:delText>0.0865</w:delText>
              </w:r>
            </w:del>
          </w:p>
        </w:tc>
        <w:tc>
          <w:tcPr>
            <w:tcW w:w="0" w:type="auto"/>
          </w:tcPr>
          <w:p w:rsidR="00D7084D" w:rsidRPr="00BB7219" w:rsidDel="00492E4F" w:rsidRDefault="00450098">
            <w:pPr>
              <w:pStyle w:val="berschrift1"/>
              <w:rPr>
                <w:del w:id="3922" w:author="Ulrike Hiltner" w:date="2018-03-02T16:12:00Z"/>
              </w:rPr>
              <w:pPrChange w:id="3923" w:author="Ulrike Hiltner" w:date="2018-03-12T12:38:00Z">
                <w:pPr>
                  <w:jc w:val="left"/>
                </w:pPr>
              </w:pPrChange>
            </w:pPr>
            <w:del w:id="3924" w:author="Ulrike Hiltner" w:date="2018-03-02T16:12:00Z">
              <w:r w:rsidRPr="00BB6027" w:rsidDel="00492E4F">
                <w:delText>0.5718</w:delText>
              </w:r>
            </w:del>
          </w:p>
        </w:tc>
        <w:tc>
          <w:tcPr>
            <w:tcW w:w="0" w:type="auto"/>
          </w:tcPr>
          <w:p w:rsidR="00D7084D" w:rsidRPr="00BB7219" w:rsidDel="00492E4F" w:rsidRDefault="00450098">
            <w:pPr>
              <w:pStyle w:val="berschrift1"/>
              <w:rPr>
                <w:del w:id="3925" w:author="Ulrike Hiltner" w:date="2018-03-02T16:12:00Z"/>
              </w:rPr>
              <w:pPrChange w:id="3926" w:author="Ulrike Hiltner" w:date="2018-03-12T12:38:00Z">
                <w:pPr>
                  <w:jc w:val="left"/>
                </w:pPr>
              </w:pPrChange>
            </w:pPr>
            <w:del w:id="3927" w:author="Ulrike Hiltner" w:date="2018-03-02T16:12:00Z">
              <w:r w:rsidRPr="00BB7219" w:rsidDel="00492E4F">
                <w:delText>0.5531</w:delText>
              </w:r>
            </w:del>
          </w:p>
        </w:tc>
        <w:tc>
          <w:tcPr>
            <w:tcW w:w="0" w:type="auto"/>
          </w:tcPr>
          <w:p w:rsidR="00D7084D" w:rsidRPr="00BB7219" w:rsidDel="00492E4F" w:rsidRDefault="00450098">
            <w:pPr>
              <w:pStyle w:val="berschrift1"/>
              <w:rPr>
                <w:del w:id="3928" w:author="Ulrike Hiltner" w:date="2018-03-02T16:12:00Z"/>
              </w:rPr>
              <w:pPrChange w:id="3929" w:author="Ulrike Hiltner" w:date="2018-03-12T12:38:00Z">
                <w:pPr>
                  <w:jc w:val="left"/>
                </w:pPr>
              </w:pPrChange>
            </w:pPr>
            <w:del w:id="3930" w:author="Ulrike Hiltner" w:date="2018-03-02T16:12:00Z">
              <w:r w:rsidRPr="00BB7219" w:rsidDel="00492E4F">
                <w:delText>0.3311</w:delText>
              </w:r>
            </w:del>
          </w:p>
        </w:tc>
        <w:tc>
          <w:tcPr>
            <w:tcW w:w="0" w:type="auto"/>
          </w:tcPr>
          <w:p w:rsidR="00D7084D" w:rsidRPr="00BB7219" w:rsidDel="00492E4F" w:rsidRDefault="00450098">
            <w:pPr>
              <w:pStyle w:val="berschrift1"/>
              <w:rPr>
                <w:del w:id="3931" w:author="Ulrike Hiltner" w:date="2018-03-02T16:12:00Z"/>
              </w:rPr>
              <w:pPrChange w:id="3932" w:author="Ulrike Hiltner" w:date="2018-03-12T12:38:00Z">
                <w:pPr>
                  <w:jc w:val="left"/>
                </w:pPr>
              </w:pPrChange>
            </w:pPr>
            <w:del w:id="3933" w:author="Ulrike Hiltner" w:date="2018-03-02T16:12:00Z">
              <w:r w:rsidRPr="00BB7219" w:rsidDel="00492E4F">
                <w:delText>0.2706</w:delText>
              </w:r>
            </w:del>
          </w:p>
        </w:tc>
        <w:tc>
          <w:tcPr>
            <w:tcW w:w="0" w:type="auto"/>
          </w:tcPr>
          <w:p w:rsidR="00D7084D" w:rsidRPr="00BB7219" w:rsidDel="00492E4F" w:rsidRDefault="00450098">
            <w:pPr>
              <w:pStyle w:val="berschrift1"/>
              <w:rPr>
                <w:del w:id="3934" w:author="Ulrike Hiltner" w:date="2018-03-02T16:12:00Z"/>
              </w:rPr>
              <w:pPrChange w:id="3935" w:author="Ulrike Hiltner" w:date="2018-03-12T12:38:00Z">
                <w:pPr>
                  <w:jc w:val="left"/>
                </w:pPr>
              </w:pPrChange>
            </w:pPr>
            <w:del w:id="3936" w:author="Ulrike Hiltner" w:date="2018-03-02T16:12:00Z">
              <w:r w:rsidRPr="00BB7219" w:rsidDel="00492E4F">
                <w:delText>derived from inventory data</w:delText>
              </w:r>
            </w:del>
          </w:p>
        </w:tc>
      </w:tr>
      <w:tr w:rsidR="00177113" w:rsidRPr="001E1122" w:rsidDel="00492E4F">
        <w:trPr>
          <w:del w:id="3937" w:author="Ulrike Hiltner" w:date="2018-03-02T16:12:00Z"/>
        </w:trPr>
        <w:tc>
          <w:tcPr>
            <w:tcW w:w="0" w:type="auto"/>
          </w:tcPr>
          <w:p w:rsidR="00D7084D" w:rsidRPr="00F031AC" w:rsidDel="00492E4F" w:rsidRDefault="00450098">
            <w:pPr>
              <w:pStyle w:val="berschrift1"/>
              <w:rPr>
                <w:del w:id="3938" w:author="Ulrike Hiltner" w:date="2018-03-02T16:12:00Z"/>
              </w:rPr>
              <w:pPrChange w:id="3939" w:author="Ulrike Hiltner" w:date="2018-03-12T12:38:00Z">
                <w:pPr>
                  <w:jc w:val="left"/>
                </w:pPr>
              </w:pPrChange>
            </w:pPr>
            <w:del w:id="3940" w:author="Ulrike Hiltner" w:date="2018-03-02T16:12:00Z">
              <w:r w:rsidRPr="003D10F0" w:rsidDel="00492E4F">
                <w:delText>log</w:delText>
              </w:r>
              <w:r w:rsidRPr="001063D4" w:rsidDel="00492E4F">
                <w:rPr>
                  <w:vertAlign w:val="subscript"/>
                </w:rPr>
                <w:delText>dbh</w:delText>
              </w:r>
            </w:del>
          </w:p>
        </w:tc>
        <w:tc>
          <w:tcPr>
            <w:tcW w:w="0" w:type="auto"/>
          </w:tcPr>
          <w:p w:rsidR="00D7084D" w:rsidRPr="00450098" w:rsidDel="00492E4F" w:rsidRDefault="00450098">
            <w:pPr>
              <w:pStyle w:val="berschrift1"/>
              <w:rPr>
                <w:del w:id="3941" w:author="Ulrike Hiltner" w:date="2018-03-02T16:12:00Z"/>
              </w:rPr>
              <w:pPrChange w:id="3942" w:author="Ulrike Hiltner" w:date="2018-03-12T12:38:00Z">
                <w:pPr>
                  <w:jc w:val="left"/>
                </w:pPr>
              </w:pPrChange>
            </w:pPr>
            <w:del w:id="3943" w:author="Ulrike Hiltner" w:date="2018-03-02T16:12:00Z">
              <w:r w:rsidRPr="00450098" w:rsidDel="00492E4F">
                <w:delText>cutting threshold of mean stem diameter</w:delText>
              </w:r>
            </w:del>
          </w:p>
        </w:tc>
        <w:tc>
          <w:tcPr>
            <w:tcW w:w="0" w:type="auto"/>
          </w:tcPr>
          <w:p w:rsidR="00D7084D" w:rsidRPr="002C753F" w:rsidDel="00492E4F" w:rsidRDefault="00450098">
            <w:pPr>
              <w:pStyle w:val="berschrift1"/>
              <w:rPr>
                <w:del w:id="3944" w:author="Ulrike Hiltner" w:date="2018-03-02T16:12:00Z"/>
              </w:rPr>
              <w:pPrChange w:id="3945" w:author="Ulrike Hiltner" w:date="2018-03-12T12:38:00Z">
                <w:pPr>
                  <w:jc w:val="left"/>
                </w:pPr>
              </w:pPrChange>
            </w:pPr>
            <w:del w:id="3946" w:author="Ulrike Hiltner" w:date="2018-03-02T16:12:00Z">
              <w:r w:rsidRPr="002C753F" w:rsidDel="00492E4F">
                <w:delText>[m]</w:delText>
              </w:r>
            </w:del>
          </w:p>
        </w:tc>
        <w:tc>
          <w:tcPr>
            <w:tcW w:w="0" w:type="auto"/>
          </w:tcPr>
          <w:p w:rsidR="00D7084D" w:rsidRPr="001063D4" w:rsidDel="00492E4F" w:rsidRDefault="00450098">
            <w:pPr>
              <w:pStyle w:val="berschrift1"/>
              <w:rPr>
                <w:del w:id="3947" w:author="Ulrike Hiltner" w:date="2018-03-02T16:12:00Z"/>
              </w:rPr>
              <w:pPrChange w:id="3948" w:author="Ulrike Hiltner" w:date="2018-03-12T12:38:00Z">
                <w:pPr>
                  <w:jc w:val="left"/>
                </w:pPr>
              </w:pPrChange>
            </w:pPr>
            <w:del w:id="3949" w:author="Ulrike Hiltner" w:date="2018-03-02T16:12:00Z">
              <w:r w:rsidRPr="003D10F0" w:rsidDel="00492E4F">
                <w:delText>0.55</w:delText>
              </w:r>
            </w:del>
          </w:p>
        </w:tc>
        <w:tc>
          <w:tcPr>
            <w:tcW w:w="0" w:type="auto"/>
          </w:tcPr>
          <w:p w:rsidR="00D7084D" w:rsidRPr="00051C61" w:rsidDel="00492E4F" w:rsidRDefault="00450098">
            <w:pPr>
              <w:pStyle w:val="berschrift1"/>
              <w:rPr>
                <w:del w:id="3950" w:author="Ulrike Hiltner" w:date="2018-03-02T16:12:00Z"/>
              </w:rPr>
              <w:pPrChange w:id="3951" w:author="Ulrike Hiltner" w:date="2018-03-12T12:38:00Z">
                <w:pPr>
                  <w:jc w:val="left"/>
                </w:pPr>
              </w:pPrChange>
            </w:pPr>
            <w:del w:id="3952" w:author="Ulrike Hiltner" w:date="2018-03-02T16:12:00Z">
              <w:r w:rsidRPr="00F031AC" w:rsidDel="00492E4F">
                <w:delText>0.55</w:delText>
              </w:r>
            </w:del>
          </w:p>
        </w:tc>
        <w:tc>
          <w:tcPr>
            <w:tcW w:w="0" w:type="auto"/>
          </w:tcPr>
          <w:p w:rsidR="00D7084D" w:rsidRPr="00E526AD" w:rsidDel="00492E4F" w:rsidRDefault="00450098">
            <w:pPr>
              <w:pStyle w:val="berschrift1"/>
              <w:rPr>
                <w:del w:id="3953" w:author="Ulrike Hiltner" w:date="2018-03-02T16:12:00Z"/>
              </w:rPr>
              <w:pPrChange w:id="3954" w:author="Ulrike Hiltner" w:date="2018-03-12T12:38:00Z">
                <w:pPr>
                  <w:jc w:val="left"/>
                </w:pPr>
              </w:pPrChange>
            </w:pPr>
            <w:del w:id="3955" w:author="Ulrike Hiltner" w:date="2018-03-02T16:12:00Z">
              <w:r w:rsidRPr="002C668F" w:rsidDel="00492E4F">
                <w:delText>0.55</w:delText>
              </w:r>
            </w:del>
          </w:p>
        </w:tc>
        <w:tc>
          <w:tcPr>
            <w:tcW w:w="0" w:type="auto"/>
          </w:tcPr>
          <w:p w:rsidR="00D7084D" w:rsidRPr="00104D13" w:rsidDel="00492E4F" w:rsidRDefault="00450098">
            <w:pPr>
              <w:pStyle w:val="berschrift1"/>
              <w:rPr>
                <w:del w:id="3956" w:author="Ulrike Hiltner" w:date="2018-03-02T16:12:00Z"/>
              </w:rPr>
              <w:pPrChange w:id="3957" w:author="Ulrike Hiltner" w:date="2018-03-12T12:38:00Z">
                <w:pPr>
                  <w:jc w:val="left"/>
                </w:pPr>
              </w:pPrChange>
            </w:pPr>
            <w:del w:id="3958" w:author="Ulrike Hiltner" w:date="2018-03-02T16:12:00Z">
              <w:r w:rsidRPr="00E67CCE" w:rsidDel="00492E4F">
                <w:delText>0.55</w:delText>
              </w:r>
            </w:del>
          </w:p>
        </w:tc>
        <w:tc>
          <w:tcPr>
            <w:tcW w:w="0" w:type="auto"/>
          </w:tcPr>
          <w:p w:rsidR="00D7084D" w:rsidRPr="00BB7219" w:rsidDel="00492E4F" w:rsidRDefault="00450098">
            <w:pPr>
              <w:pStyle w:val="berschrift1"/>
              <w:rPr>
                <w:del w:id="3959" w:author="Ulrike Hiltner" w:date="2018-03-02T16:12:00Z"/>
              </w:rPr>
              <w:pPrChange w:id="3960" w:author="Ulrike Hiltner" w:date="2018-03-12T12:38:00Z">
                <w:pPr>
                  <w:jc w:val="left"/>
                </w:pPr>
              </w:pPrChange>
            </w:pPr>
            <w:del w:id="3961" w:author="Ulrike Hiltner" w:date="2018-03-02T16:12:00Z">
              <w:r w:rsidRPr="00BB6027" w:rsidDel="00492E4F">
                <w:delText>0.55</w:delText>
              </w:r>
            </w:del>
          </w:p>
        </w:tc>
        <w:tc>
          <w:tcPr>
            <w:tcW w:w="0" w:type="auto"/>
          </w:tcPr>
          <w:p w:rsidR="00D7084D" w:rsidRPr="00BB7219" w:rsidDel="00492E4F" w:rsidRDefault="00450098">
            <w:pPr>
              <w:pStyle w:val="berschrift1"/>
              <w:rPr>
                <w:del w:id="3962" w:author="Ulrike Hiltner" w:date="2018-03-02T16:12:00Z"/>
              </w:rPr>
              <w:pPrChange w:id="3963" w:author="Ulrike Hiltner" w:date="2018-03-12T12:38:00Z">
                <w:pPr>
                  <w:jc w:val="left"/>
                </w:pPr>
              </w:pPrChange>
            </w:pPr>
            <w:del w:id="3964" w:author="Ulrike Hiltner" w:date="2018-03-02T16:12:00Z">
              <w:r w:rsidRPr="00BB7219" w:rsidDel="00492E4F">
                <w:delText>0.55</w:delText>
              </w:r>
            </w:del>
          </w:p>
        </w:tc>
        <w:tc>
          <w:tcPr>
            <w:tcW w:w="0" w:type="auto"/>
          </w:tcPr>
          <w:p w:rsidR="00D7084D" w:rsidRPr="00BB7219" w:rsidDel="00492E4F" w:rsidRDefault="00450098">
            <w:pPr>
              <w:pStyle w:val="berschrift1"/>
              <w:rPr>
                <w:del w:id="3965" w:author="Ulrike Hiltner" w:date="2018-03-02T16:12:00Z"/>
              </w:rPr>
              <w:pPrChange w:id="3966" w:author="Ulrike Hiltner" w:date="2018-03-12T12:38:00Z">
                <w:pPr>
                  <w:jc w:val="left"/>
                </w:pPr>
              </w:pPrChange>
            </w:pPr>
            <w:del w:id="3967" w:author="Ulrike Hiltner" w:date="2018-03-02T16:12:00Z">
              <w:r w:rsidRPr="00BB7219" w:rsidDel="00492E4F">
                <w:delText>0.55</w:delText>
              </w:r>
            </w:del>
          </w:p>
        </w:tc>
        <w:tc>
          <w:tcPr>
            <w:tcW w:w="0" w:type="auto"/>
          </w:tcPr>
          <w:p w:rsidR="00D7084D" w:rsidRPr="00BB7219" w:rsidDel="00492E4F" w:rsidRDefault="00450098">
            <w:pPr>
              <w:pStyle w:val="berschrift1"/>
              <w:rPr>
                <w:del w:id="3968" w:author="Ulrike Hiltner" w:date="2018-03-02T16:12:00Z"/>
              </w:rPr>
              <w:pPrChange w:id="3969" w:author="Ulrike Hiltner" w:date="2018-03-12T12:38:00Z">
                <w:pPr>
                  <w:jc w:val="left"/>
                </w:pPr>
              </w:pPrChange>
            </w:pPr>
            <w:del w:id="3970" w:author="Ulrike Hiltner" w:date="2018-03-02T16:12:00Z">
              <w:r w:rsidRPr="00BB7219" w:rsidDel="00492E4F">
                <w:delText>0.55</w:delText>
              </w:r>
            </w:del>
          </w:p>
        </w:tc>
        <w:tc>
          <w:tcPr>
            <w:tcW w:w="0" w:type="auto"/>
          </w:tcPr>
          <w:p w:rsidR="00D7084D" w:rsidRPr="00BB7219" w:rsidDel="00492E4F" w:rsidRDefault="00450098">
            <w:pPr>
              <w:pStyle w:val="berschrift1"/>
              <w:rPr>
                <w:del w:id="3971" w:author="Ulrike Hiltner" w:date="2018-03-02T16:12:00Z"/>
              </w:rPr>
              <w:pPrChange w:id="3972" w:author="Ulrike Hiltner" w:date="2018-03-12T12:38:00Z">
                <w:pPr>
                  <w:jc w:val="left"/>
                </w:pPr>
              </w:pPrChange>
            </w:pPr>
            <w:del w:id="3973" w:author="Ulrike Hiltner" w:date="2018-03-02T16:12:00Z">
              <w:r w:rsidRPr="00BB7219" w:rsidDel="00492E4F">
                <w:delText>derived from inventory data</w:delText>
              </w:r>
            </w:del>
          </w:p>
        </w:tc>
      </w:tr>
    </w:tbl>
    <w:p w:rsidR="00D7084D" w:rsidRPr="003D10F0" w:rsidDel="00492E4F" w:rsidRDefault="00D7084D">
      <w:pPr>
        <w:pStyle w:val="berschrift1"/>
        <w:rPr>
          <w:del w:id="3974" w:author="Ulrike Hiltner" w:date="2018-03-02T16:12:00Z"/>
        </w:rPr>
        <w:pPrChange w:id="3975" w:author="Ulrike Hiltner" w:date="2018-03-12T12:38:00Z">
          <w:pPr/>
        </w:pPrChange>
      </w:pPr>
    </w:p>
    <w:p w:rsidR="00D7084D" w:rsidRPr="00450098" w:rsidDel="00492E4F" w:rsidRDefault="00450098">
      <w:pPr>
        <w:pStyle w:val="berschrift1"/>
        <w:rPr>
          <w:del w:id="3976" w:author="Ulrike Hiltner" w:date="2018-03-02T16:12:00Z"/>
        </w:rPr>
        <w:pPrChange w:id="3977" w:author="Ulrike Hiltner" w:date="2018-03-12T12:38:00Z">
          <w:pPr/>
        </w:pPrChange>
      </w:pPr>
      <w:del w:id="3978" w:author="Ulrike Hiltner" w:date="2018-03-02T16:12:00Z">
        <w:r w:rsidRPr="00450098" w:rsidDel="00492E4F">
          <w:delText>Calibration, and fine tuning. The parameters describing the photosynthesis (p</w:delText>
        </w:r>
        <w:r w:rsidRPr="00450098" w:rsidDel="00492E4F">
          <w:rPr>
            <w:vertAlign w:val="subscript"/>
          </w:rPr>
          <w:delText>max</w:delText>
        </w:r>
        <w:r w:rsidRPr="00450098" w:rsidDel="00492E4F">
          <w:delText>), the slope of the light response curve (</w:delText>
        </w:r>
        <m:oMath>
          <m:r>
            <m:rPr>
              <m:sty m:val="bi"/>
            </m:rPr>
            <w:rPr>
              <w:rFonts w:ascii="Cambria Math" w:hAnsi="Cambria Math"/>
            </w:rPr>
            <m:t>α</m:t>
          </m:r>
        </m:oMath>
        <w:r w:rsidRPr="00450098" w:rsidDel="00492E4F">
          <w:delText>), the maximum stem diameter growth rates (g</w:delText>
        </w:r>
        <w:r w:rsidRPr="00450098" w:rsidDel="00492E4F">
          <w:rPr>
            <w:vertAlign w:val="subscript"/>
          </w:rPr>
          <w:delText>max</w:delText>
        </w:r>
        <w:r w:rsidRPr="00450098" w:rsidDel="00492E4F">
          <w:delText>, g</w:delText>
        </w:r>
        <w:r w:rsidRPr="00450098" w:rsidDel="00492E4F">
          <w:rPr>
            <w:vertAlign w:val="subscript"/>
          </w:rPr>
          <w:delText>dbhmax</w:delText>
        </w:r>
        <w:r w:rsidRPr="00450098" w:rsidDel="00492E4F">
          <w:delText>), and the number of seeds (N</w:delText>
        </w:r>
        <w:r w:rsidRPr="00450098" w:rsidDel="00492E4F">
          <w:rPr>
            <w:vertAlign w:val="subscript"/>
          </w:rPr>
          <w:delText>seed</w:delText>
        </w:r>
        <w:r w:rsidRPr="00450098" w:rsidDel="00492E4F">
          <w:delText xml:space="preserve">) are important for the succession of the forest stand and the composition of the tree species. These parameters were numerically calibrated and fine-tuned using the dynamically dimensioned search DDS (Lehmann and Huth 2015). The simulation results of the model (aboveground biomass, stem number, basal area) were calibrated using aggregated criteria derived from Paracou's forest inventory data of the T0-control plots (Fig. A1.2.1). The Paracou data represent a forest at its equilibrium state. The DDS method ran with </w:delText>
        </w:r>
        <m:oMath>
          <m:r>
            <m:rPr>
              <m:sty m:val="b"/>
            </m:rPr>
            <w:rPr>
              <w:rFonts w:ascii="Cambria Math" w:hAnsi="Cambria Math"/>
            </w:rPr>
            <m:t>1.0*</m:t>
          </m:r>
          <m:sSup>
            <m:sSupPr>
              <m:ctrlPr>
                <w:rPr>
                  <w:rFonts w:ascii="Cambria Math" w:hAnsi="Cambria Math"/>
                </w:rPr>
              </m:ctrlPr>
            </m:sSupPr>
            <m:e>
              <m:r>
                <m:rPr>
                  <m:sty m:val="b"/>
                </m:rPr>
                <w:rPr>
                  <w:rFonts w:ascii="Cambria Math" w:hAnsi="Cambria Math"/>
                </w:rPr>
                <m:t>10</m:t>
              </m:r>
            </m:e>
            <m:sup>
              <m:r>
                <m:rPr>
                  <m:sty m:val="b"/>
                </m:rPr>
                <w:rPr>
                  <w:rFonts w:ascii="Cambria Math" w:hAnsi="Cambria Math"/>
                </w:rPr>
                <m:t>6</m:t>
              </m:r>
            </m:sup>
          </m:sSup>
        </m:oMath>
        <w:r w:rsidRPr="00450098" w:rsidDel="00492E4F">
          <w:delText xml:space="preserve"> iterations and a search radius of 0.2. The cost function computed the standard error Q between the observed o and modeled m values as follows:</w:delText>
        </w:r>
      </w:del>
    </w:p>
    <w:p w:rsidR="00D7084D" w:rsidRPr="002C753F" w:rsidDel="00492E4F" w:rsidRDefault="00450098">
      <w:pPr>
        <w:pStyle w:val="berschrift1"/>
        <w:rPr>
          <w:del w:id="3979" w:author="Ulrike Hiltner" w:date="2018-03-02T16:12:00Z"/>
        </w:rPr>
        <w:pPrChange w:id="3980" w:author="Ulrike Hiltner" w:date="2018-03-12T12:38:00Z">
          <w:pPr/>
        </w:pPrChange>
      </w:pPr>
      <m:oMathPara>
        <m:oMath>
          <m:r>
            <w:del w:id="3981" w:author="Ulrike Hiltner" w:date="2018-03-02T16:12:00Z">
              <m:rPr>
                <m:sty m:val="bi"/>
              </m:rPr>
              <w:rPr>
                <w:rFonts w:ascii="Cambria Math" w:hAnsi="Cambria Math"/>
              </w:rPr>
              <m:t>Q</m:t>
            </w:del>
          </m:r>
          <m:r>
            <w:del w:id="3982" w:author="Ulrike Hiltner" w:date="2018-03-02T16:12:00Z">
              <m:rPr>
                <m:sty m:val="b"/>
              </m:rPr>
              <w:rPr>
                <w:rFonts w:ascii="Cambria Math" w:hAnsi="Cambria Math"/>
              </w:rPr>
              <m:t>=</m:t>
            </w:del>
          </m:r>
          <m:sSub>
            <m:sSubPr>
              <m:ctrlPr>
                <w:del w:id="3983" w:author="Ulrike Hiltner" w:date="2018-03-02T16:12:00Z">
                  <w:rPr>
                    <w:rFonts w:ascii="Cambria Math" w:hAnsi="Cambria Math"/>
                  </w:rPr>
                </w:del>
              </m:ctrlPr>
            </m:sSubPr>
            <m:e>
              <m:r>
                <w:del w:id="3984" w:author="Ulrike Hiltner" w:date="2018-03-02T16:12:00Z">
                  <m:rPr>
                    <m:sty m:val="bi"/>
                  </m:rPr>
                  <w:rPr>
                    <w:rFonts w:ascii="Cambria Math" w:hAnsi="Cambria Math"/>
                  </w:rPr>
                  <m:t>Q</m:t>
                </w:del>
              </m:r>
            </m:e>
            <m:sub>
              <m:r>
                <w:del w:id="3985" w:author="Ulrike Hiltner" w:date="2018-03-02T16:12:00Z">
                  <m:rPr>
                    <m:sty m:val="bi"/>
                  </m:rPr>
                  <w:rPr>
                    <w:rFonts w:ascii="Cambria Math" w:hAnsi="Cambria Math"/>
                  </w:rPr>
                  <m:t>B</m:t>
                </w:del>
              </m:r>
            </m:sub>
          </m:sSub>
          <m:r>
            <w:del w:id="3986" w:author="Ulrike Hiltner" w:date="2018-03-02T16:12:00Z">
              <m:rPr>
                <m:sty m:val="b"/>
              </m:rPr>
              <w:rPr>
                <w:rFonts w:ascii="Cambria Math" w:hAnsi="Cambria Math"/>
              </w:rPr>
              <m:t>+</m:t>
            </w:del>
          </m:r>
          <m:sSub>
            <m:sSubPr>
              <m:ctrlPr>
                <w:del w:id="3987" w:author="Ulrike Hiltner" w:date="2018-03-02T16:12:00Z">
                  <w:rPr>
                    <w:rFonts w:ascii="Cambria Math" w:hAnsi="Cambria Math"/>
                  </w:rPr>
                </w:del>
              </m:ctrlPr>
            </m:sSubPr>
            <m:e>
              <m:r>
                <w:del w:id="3988" w:author="Ulrike Hiltner" w:date="2018-03-02T16:12:00Z">
                  <m:rPr>
                    <m:sty m:val="bi"/>
                  </m:rPr>
                  <w:rPr>
                    <w:rFonts w:ascii="Cambria Math" w:hAnsi="Cambria Math"/>
                  </w:rPr>
                  <m:t>Q</m:t>
                </w:del>
              </m:r>
            </m:e>
            <m:sub>
              <m:r>
                <w:del w:id="3989" w:author="Ulrike Hiltner" w:date="2018-03-02T16:12:00Z">
                  <m:rPr>
                    <m:sty m:val="bi"/>
                  </m:rPr>
                  <w:rPr>
                    <w:rFonts w:ascii="Cambria Math" w:hAnsi="Cambria Math"/>
                  </w:rPr>
                  <m:t>N</m:t>
                </w:del>
              </m:r>
            </m:sub>
          </m:sSub>
          <m:r>
            <w:del w:id="3990" w:author="Ulrike Hiltner" w:date="2018-03-02T16:12:00Z">
              <m:rPr>
                <m:sty m:val="b"/>
              </m:rPr>
              <w:rPr>
                <w:rFonts w:ascii="Cambria Math" w:hAnsi="Cambria Math"/>
              </w:rPr>
              <m:t>=</m:t>
            </w:del>
          </m:r>
          <m:nary>
            <m:naryPr>
              <m:chr m:val="∑"/>
              <m:limLoc m:val="undOvr"/>
              <m:supHide m:val="1"/>
              <m:ctrlPr>
                <w:del w:id="3991" w:author="Ulrike Hiltner" w:date="2018-03-02T16:12:00Z">
                  <w:rPr>
                    <w:rFonts w:ascii="Cambria Math" w:hAnsi="Cambria Math"/>
                  </w:rPr>
                </w:del>
              </m:ctrlPr>
            </m:naryPr>
            <m:sub>
              <m:r>
                <w:del w:id="3992" w:author="Ulrike Hiltner" w:date="2018-03-02T16:12:00Z">
                  <m:rPr>
                    <m:sty m:val="bi"/>
                  </m:rPr>
                  <w:rPr>
                    <w:rFonts w:ascii="Cambria Math" w:hAnsi="Cambria Math"/>
                  </w:rPr>
                  <m:t>p</m:t>
                </w:del>
              </m:r>
            </m:sub>
            <m:sup/>
            <m:e>
              <m:r>
                <w:del w:id="3993" w:author="Ulrike Hiltner" w:date="2018-03-02T16:12:00Z">
                  <m:rPr>
                    <m:sty m:val="b"/>
                  </m:rPr>
                  <w:rPr>
                    <w:rFonts w:ascii="Cambria Math" w:hAnsi="Cambria Math"/>
                  </w:rPr>
                  <m:t>(</m:t>
                </w:del>
              </m:r>
            </m:e>
          </m:nary>
          <m:sSub>
            <m:sSubPr>
              <m:ctrlPr>
                <w:del w:id="3994" w:author="Ulrike Hiltner" w:date="2018-03-02T16:12:00Z">
                  <w:rPr>
                    <w:rFonts w:ascii="Cambria Math" w:hAnsi="Cambria Math"/>
                  </w:rPr>
                </w:del>
              </m:ctrlPr>
            </m:sSubPr>
            <m:e>
              <m:r>
                <w:del w:id="3995" w:author="Ulrike Hiltner" w:date="2018-03-02T16:12:00Z">
                  <m:rPr>
                    <m:sty m:val="bi"/>
                  </m:rPr>
                  <w:rPr>
                    <w:rFonts w:ascii="Cambria Math" w:hAnsi="Cambria Math"/>
                  </w:rPr>
                  <m:t>ω</m:t>
                </w:del>
              </m:r>
            </m:e>
            <m:sub>
              <m:r>
                <w:del w:id="3996" w:author="Ulrike Hiltner" w:date="2018-03-02T16:12:00Z">
                  <m:rPr>
                    <m:sty m:val="bi"/>
                  </m:rPr>
                  <w:rPr>
                    <w:rFonts w:ascii="Cambria Math" w:hAnsi="Cambria Math"/>
                  </w:rPr>
                  <m:t>Bp</m:t>
                </w:del>
              </m:r>
            </m:sub>
          </m:sSub>
          <m:r>
            <w:del w:id="3997" w:author="Ulrike Hiltner" w:date="2018-03-02T16:12:00Z">
              <m:rPr>
                <m:sty m:val="b"/>
              </m:rPr>
              <w:rPr>
                <w:rFonts w:ascii="Cambria Math" w:hAnsi="Cambria Math"/>
              </w:rPr>
              <m:t>*|</m:t>
            </w:del>
          </m:r>
          <m:sSub>
            <m:sSubPr>
              <m:ctrlPr>
                <w:del w:id="3998" w:author="Ulrike Hiltner" w:date="2018-03-02T16:12:00Z">
                  <w:rPr>
                    <w:rFonts w:ascii="Cambria Math" w:hAnsi="Cambria Math"/>
                  </w:rPr>
                </w:del>
              </m:ctrlPr>
            </m:sSubPr>
            <m:e>
              <m:r>
                <w:del w:id="3999" w:author="Ulrike Hiltner" w:date="2018-03-02T16:12:00Z">
                  <m:rPr>
                    <m:sty m:val="bi"/>
                  </m:rPr>
                  <w:rPr>
                    <w:rFonts w:ascii="Cambria Math" w:hAnsi="Cambria Math"/>
                  </w:rPr>
                  <m:t>Q</m:t>
                </w:del>
              </m:r>
            </m:e>
            <m:sub>
              <m:r>
                <w:del w:id="4000" w:author="Ulrike Hiltner" w:date="2018-03-02T16:12:00Z">
                  <m:rPr>
                    <m:sty m:val="bi"/>
                  </m:rPr>
                  <w:rPr>
                    <w:rFonts w:ascii="Cambria Math" w:hAnsi="Cambria Math"/>
                  </w:rPr>
                  <m:t>Bp</m:t>
                </w:del>
              </m:r>
            </m:sub>
          </m:sSub>
          <m:r>
            <w:del w:id="4001" w:author="Ulrike Hiltner" w:date="2018-03-02T16:12:00Z">
              <m:rPr>
                <m:sty m:val="b"/>
              </m:rPr>
              <w:rPr>
                <w:rFonts w:ascii="Cambria Math" w:hAnsi="Cambria Math"/>
              </w:rPr>
              <m:t>|)+</m:t>
            </w:del>
          </m:r>
          <m:nary>
            <m:naryPr>
              <m:chr m:val="∑"/>
              <m:limLoc m:val="undOvr"/>
              <m:supHide m:val="1"/>
              <m:ctrlPr>
                <w:del w:id="4002" w:author="Ulrike Hiltner" w:date="2018-03-02T16:12:00Z">
                  <w:rPr>
                    <w:rFonts w:ascii="Cambria Math" w:hAnsi="Cambria Math"/>
                  </w:rPr>
                </w:del>
              </m:ctrlPr>
            </m:naryPr>
            <m:sub>
              <m:r>
                <w:del w:id="4003" w:author="Ulrike Hiltner" w:date="2018-03-02T16:12:00Z">
                  <m:rPr>
                    <m:sty m:val="bi"/>
                  </m:rPr>
                  <w:rPr>
                    <w:rFonts w:ascii="Cambria Math" w:hAnsi="Cambria Math"/>
                  </w:rPr>
                  <m:t>p</m:t>
                </w:del>
              </m:r>
            </m:sub>
            <m:sup/>
            <m:e>
              <m:r>
                <w:del w:id="4004" w:author="Ulrike Hiltner" w:date="2018-03-02T16:12:00Z">
                  <m:rPr>
                    <m:sty m:val="b"/>
                  </m:rPr>
                  <w:rPr>
                    <w:rFonts w:ascii="Cambria Math" w:hAnsi="Cambria Math"/>
                  </w:rPr>
                  <m:t>(</m:t>
                </w:del>
              </m:r>
            </m:e>
          </m:nary>
          <m:nary>
            <m:naryPr>
              <m:chr m:val="∑"/>
              <m:limLoc m:val="undOvr"/>
              <m:supHide m:val="1"/>
              <m:ctrlPr>
                <w:del w:id="4005" w:author="Ulrike Hiltner" w:date="2018-03-02T16:12:00Z">
                  <w:rPr>
                    <w:rFonts w:ascii="Cambria Math" w:hAnsi="Cambria Math"/>
                  </w:rPr>
                </w:del>
              </m:ctrlPr>
            </m:naryPr>
            <m:sub>
              <m:r>
                <w:del w:id="4006" w:author="Ulrike Hiltner" w:date="2018-03-02T16:12:00Z">
                  <m:rPr>
                    <m:sty m:val="bi"/>
                  </m:rPr>
                  <w:rPr>
                    <w:rFonts w:ascii="Cambria Math" w:hAnsi="Cambria Math"/>
                  </w:rPr>
                  <m:t>d</m:t>
                </w:del>
              </m:r>
            </m:sub>
            <m:sup/>
            <m:e>
              <m:r>
                <w:del w:id="4007" w:author="Ulrike Hiltner" w:date="2018-03-02T16:12:00Z">
                  <m:rPr>
                    <m:sty m:val="b"/>
                  </m:rPr>
                  <w:rPr>
                    <w:rFonts w:ascii="Cambria Math" w:hAnsi="Cambria Math"/>
                  </w:rPr>
                  <m:t>(</m:t>
                </w:del>
              </m:r>
            </m:e>
          </m:nary>
          <m:sSub>
            <m:sSubPr>
              <m:ctrlPr>
                <w:del w:id="4008" w:author="Ulrike Hiltner" w:date="2018-03-02T16:12:00Z">
                  <w:rPr>
                    <w:rFonts w:ascii="Cambria Math" w:hAnsi="Cambria Math"/>
                  </w:rPr>
                </w:del>
              </m:ctrlPr>
            </m:sSubPr>
            <m:e>
              <m:r>
                <w:del w:id="4009" w:author="Ulrike Hiltner" w:date="2018-03-02T16:12:00Z">
                  <m:rPr>
                    <m:sty m:val="bi"/>
                  </m:rPr>
                  <w:rPr>
                    <w:rFonts w:ascii="Cambria Math" w:hAnsi="Cambria Math"/>
                  </w:rPr>
                  <m:t>ω</m:t>
                </w:del>
              </m:r>
            </m:e>
            <m:sub>
              <m:r>
                <w:del w:id="4010" w:author="Ulrike Hiltner" w:date="2018-03-02T16:12:00Z">
                  <m:rPr>
                    <m:sty m:val="bi"/>
                  </m:rPr>
                  <w:rPr>
                    <w:rFonts w:ascii="Cambria Math" w:hAnsi="Cambria Math"/>
                  </w:rPr>
                  <m:t>D</m:t>
                </w:del>
              </m:r>
              <m:r>
                <w:del w:id="4011" w:author="Ulrike Hiltner" w:date="2018-03-02T16:12:00Z">
                  <m:rPr>
                    <m:sty m:val="bi"/>
                  </m:rPr>
                  <w:rPr>
                    <w:rFonts w:ascii="Cambria Math" w:hAnsi="Cambria Math"/>
                  </w:rPr>
                  <m:t>d</m:t>
                </w:del>
              </m:r>
            </m:sub>
          </m:sSub>
          <m:r>
            <w:del w:id="4012" w:author="Ulrike Hiltner" w:date="2018-03-02T16:12:00Z">
              <m:rPr>
                <m:sty m:val="b"/>
              </m:rPr>
              <w:rPr>
                <w:rFonts w:ascii="Cambria Math" w:hAnsi="Cambria Math"/>
              </w:rPr>
              <m:t>*|</m:t>
            </w:del>
          </m:r>
          <m:sSub>
            <m:sSubPr>
              <m:ctrlPr>
                <w:del w:id="4013" w:author="Ulrike Hiltner" w:date="2018-03-02T16:12:00Z">
                  <w:rPr>
                    <w:rFonts w:ascii="Cambria Math" w:hAnsi="Cambria Math"/>
                  </w:rPr>
                </w:del>
              </m:ctrlPr>
            </m:sSubPr>
            <m:e>
              <m:r>
                <w:del w:id="4014" w:author="Ulrike Hiltner" w:date="2018-03-02T16:12:00Z">
                  <m:rPr>
                    <m:sty m:val="bi"/>
                  </m:rPr>
                  <w:rPr>
                    <w:rFonts w:ascii="Cambria Math" w:hAnsi="Cambria Math"/>
                  </w:rPr>
                  <m:t>Q</m:t>
                </w:del>
              </m:r>
            </m:e>
            <m:sub>
              <m:r>
                <w:del w:id="4015" w:author="Ulrike Hiltner" w:date="2018-03-02T16:12:00Z">
                  <m:rPr>
                    <m:sty m:val="bi"/>
                  </m:rPr>
                  <w:rPr>
                    <w:rFonts w:ascii="Cambria Math" w:hAnsi="Cambria Math"/>
                  </w:rPr>
                  <m:t>Nd</m:t>
                </w:del>
              </m:r>
            </m:sub>
          </m:sSub>
          <m:r>
            <w:del w:id="4016" w:author="Ulrike Hiltner" w:date="2018-03-02T16:12:00Z">
              <m:rPr>
                <m:sty m:val="b"/>
              </m:rPr>
              <w:rPr>
                <w:rFonts w:ascii="Cambria Math" w:hAnsi="Cambria Math"/>
              </w:rPr>
              <m:t>|)*</m:t>
            </w:del>
          </m:r>
          <m:sSub>
            <m:sSubPr>
              <m:ctrlPr>
                <w:del w:id="4017" w:author="Ulrike Hiltner" w:date="2018-03-02T16:12:00Z">
                  <w:rPr>
                    <w:rFonts w:ascii="Cambria Math" w:hAnsi="Cambria Math"/>
                  </w:rPr>
                </w:del>
              </m:ctrlPr>
            </m:sSubPr>
            <m:e>
              <m:r>
                <w:del w:id="4018" w:author="Ulrike Hiltner" w:date="2018-03-02T16:12:00Z">
                  <m:rPr>
                    <m:sty m:val="bi"/>
                  </m:rPr>
                  <w:rPr>
                    <w:rFonts w:ascii="Cambria Math" w:hAnsi="Cambria Math"/>
                  </w:rPr>
                  <m:t>ω</m:t>
                </w:del>
              </m:r>
            </m:e>
            <m:sub>
              <m:r>
                <w:del w:id="4019" w:author="Ulrike Hiltner" w:date="2018-03-02T16:12:00Z">
                  <m:rPr>
                    <m:sty m:val="bi"/>
                  </m:rPr>
                  <w:rPr>
                    <w:rFonts w:ascii="Cambria Math" w:hAnsi="Cambria Math"/>
                  </w:rPr>
                  <m:t>Bp</m:t>
                </w:del>
              </m:r>
            </m:sub>
          </m:sSub>
          <m:r>
            <w:del w:id="4020" w:author="Ulrike Hiltner" w:date="2018-03-02T16:12:00Z">
              <m:rPr>
                <m:sty m:val="b"/>
              </m:rPr>
              <w:rPr>
                <w:rFonts w:ascii="Cambria Math" w:hAnsi="Cambria Math"/>
              </w:rPr>
              <m:t>)=</m:t>
            </w:del>
          </m:r>
          <m:nary>
            <m:naryPr>
              <m:chr m:val="∑"/>
              <m:limLoc m:val="undOvr"/>
              <m:supHide m:val="1"/>
              <m:ctrlPr>
                <w:del w:id="4021" w:author="Ulrike Hiltner" w:date="2018-03-02T16:12:00Z">
                  <w:rPr>
                    <w:rFonts w:ascii="Cambria Math" w:hAnsi="Cambria Math"/>
                  </w:rPr>
                </w:del>
              </m:ctrlPr>
            </m:naryPr>
            <m:sub>
              <m:r>
                <w:del w:id="4022" w:author="Ulrike Hiltner" w:date="2018-03-02T16:12:00Z">
                  <m:rPr>
                    <m:sty m:val="bi"/>
                  </m:rPr>
                  <w:rPr>
                    <w:rFonts w:ascii="Cambria Math" w:hAnsi="Cambria Math"/>
                  </w:rPr>
                  <m:t>p</m:t>
                </w:del>
              </m:r>
            </m:sub>
            <m:sup/>
            <m:e>
              <m:r>
                <w:del w:id="4023" w:author="Ulrike Hiltner" w:date="2018-03-02T16:12:00Z">
                  <m:rPr>
                    <m:sty m:val="b"/>
                  </m:rPr>
                  <w:rPr>
                    <w:rFonts w:ascii="Cambria Math" w:hAnsi="Cambria Math"/>
                  </w:rPr>
                  <m:t>(</m:t>
                </w:del>
              </m:r>
            </m:e>
          </m:nary>
          <m:sSub>
            <m:sSubPr>
              <m:ctrlPr>
                <w:del w:id="4024" w:author="Ulrike Hiltner" w:date="2018-03-02T16:12:00Z">
                  <w:rPr>
                    <w:rFonts w:ascii="Cambria Math" w:hAnsi="Cambria Math"/>
                  </w:rPr>
                </w:del>
              </m:ctrlPr>
            </m:sSubPr>
            <m:e>
              <m:r>
                <w:del w:id="4025" w:author="Ulrike Hiltner" w:date="2018-03-02T16:12:00Z">
                  <m:rPr>
                    <m:sty m:val="bi"/>
                  </m:rPr>
                  <w:rPr>
                    <w:rFonts w:ascii="Cambria Math" w:hAnsi="Cambria Math"/>
                  </w:rPr>
                  <m:t>B</m:t>
                </w:del>
              </m:r>
            </m:e>
            <m:sub>
              <m:r>
                <w:del w:id="4026" w:author="Ulrike Hiltner" w:date="2018-03-02T16:12:00Z">
                  <m:rPr>
                    <m:sty m:val="bi"/>
                  </m:rPr>
                  <w:rPr>
                    <w:rFonts w:ascii="Cambria Math" w:hAnsi="Cambria Math"/>
                  </w:rPr>
                  <m:t>op</m:t>
                </w:del>
              </m:r>
            </m:sub>
          </m:sSub>
          <m:r>
            <w:del w:id="4027" w:author="Ulrike Hiltner" w:date="2018-03-02T16:12:00Z">
              <m:rPr>
                <m:sty m:val="b"/>
              </m:rPr>
              <w:rPr>
                <w:rFonts w:ascii="Cambria Math" w:hAnsi="Cambria Math"/>
              </w:rPr>
              <m:t>/</m:t>
            </w:del>
          </m:r>
          <m:sSub>
            <m:sSubPr>
              <m:ctrlPr>
                <w:del w:id="4028" w:author="Ulrike Hiltner" w:date="2018-03-02T16:12:00Z">
                  <w:rPr>
                    <w:rFonts w:ascii="Cambria Math" w:hAnsi="Cambria Math"/>
                  </w:rPr>
                </w:del>
              </m:ctrlPr>
            </m:sSubPr>
            <m:e>
              <m:r>
                <w:del w:id="4029" w:author="Ulrike Hiltner" w:date="2018-03-02T16:12:00Z">
                  <m:rPr>
                    <m:sty m:val="bi"/>
                  </m:rPr>
                  <w:rPr>
                    <w:rFonts w:ascii="Cambria Math" w:hAnsi="Cambria Math"/>
                  </w:rPr>
                  <m:t>B</m:t>
                </w:del>
              </m:r>
            </m:e>
            <m:sub>
              <m:r>
                <w:del w:id="4030" w:author="Ulrike Hiltner" w:date="2018-03-02T16:12:00Z">
                  <m:rPr>
                    <m:sty m:val="bi"/>
                  </m:rPr>
                  <w:rPr>
                    <w:rFonts w:ascii="Cambria Math" w:hAnsi="Cambria Math"/>
                  </w:rPr>
                  <m:t>ot</m:t>
                </w:del>
              </m:r>
            </m:sub>
          </m:sSub>
          <m:r>
            <w:del w:id="4031" w:author="Ulrike Hiltner" w:date="2018-03-02T16:12:00Z">
              <m:rPr>
                <m:sty m:val="b"/>
              </m:rPr>
              <w:rPr>
                <w:rFonts w:ascii="Cambria Math" w:hAnsi="Cambria Math"/>
              </w:rPr>
              <m:t>*|(</m:t>
            </w:del>
          </m:r>
          <m:sSub>
            <m:sSubPr>
              <m:ctrlPr>
                <w:del w:id="4032" w:author="Ulrike Hiltner" w:date="2018-03-02T16:12:00Z">
                  <w:rPr>
                    <w:rFonts w:ascii="Cambria Math" w:hAnsi="Cambria Math"/>
                  </w:rPr>
                </w:del>
              </m:ctrlPr>
            </m:sSubPr>
            <m:e>
              <m:r>
                <w:del w:id="4033" w:author="Ulrike Hiltner" w:date="2018-03-02T16:12:00Z">
                  <m:rPr>
                    <m:sty m:val="bi"/>
                  </m:rPr>
                  <w:rPr>
                    <w:rFonts w:ascii="Cambria Math" w:hAnsi="Cambria Math"/>
                  </w:rPr>
                  <m:t>B</m:t>
                </w:del>
              </m:r>
            </m:e>
            <m:sub>
              <m:r>
                <w:del w:id="4034" w:author="Ulrike Hiltner" w:date="2018-03-02T16:12:00Z">
                  <m:rPr>
                    <m:sty m:val="bi"/>
                  </m:rPr>
                  <w:rPr>
                    <w:rFonts w:ascii="Cambria Math" w:hAnsi="Cambria Math"/>
                  </w:rPr>
                  <m:t>mp</m:t>
                </w:del>
              </m:r>
            </m:sub>
          </m:sSub>
          <m:r>
            <w:del w:id="4035" w:author="Ulrike Hiltner" w:date="2018-03-02T16:12:00Z">
              <m:rPr>
                <m:sty m:val="b"/>
              </m:rPr>
              <w:rPr>
                <w:rFonts w:ascii="Cambria Math" w:hAnsi="Cambria Math"/>
              </w:rPr>
              <m:t>-</m:t>
            </w:del>
          </m:r>
          <m:sSub>
            <m:sSubPr>
              <m:ctrlPr>
                <w:del w:id="4036" w:author="Ulrike Hiltner" w:date="2018-03-02T16:12:00Z">
                  <w:rPr>
                    <w:rFonts w:ascii="Cambria Math" w:hAnsi="Cambria Math"/>
                  </w:rPr>
                </w:del>
              </m:ctrlPr>
            </m:sSubPr>
            <m:e>
              <m:r>
                <w:del w:id="4037" w:author="Ulrike Hiltner" w:date="2018-03-02T16:12:00Z">
                  <m:rPr>
                    <m:sty m:val="bi"/>
                  </m:rPr>
                  <w:rPr>
                    <w:rFonts w:ascii="Cambria Math" w:hAnsi="Cambria Math"/>
                  </w:rPr>
                  <m:t>B</m:t>
                </w:del>
              </m:r>
            </m:e>
            <m:sub>
              <m:r>
                <w:del w:id="4038" w:author="Ulrike Hiltner" w:date="2018-03-02T16:12:00Z">
                  <m:rPr>
                    <m:sty m:val="bi"/>
                  </m:rPr>
                  <w:rPr>
                    <w:rFonts w:ascii="Cambria Math" w:hAnsi="Cambria Math"/>
                  </w:rPr>
                  <m:t>op</m:t>
                </w:del>
              </m:r>
            </m:sub>
          </m:sSub>
          <m:r>
            <w:del w:id="4039" w:author="Ulrike Hiltner" w:date="2018-03-02T16:12:00Z">
              <m:rPr>
                <m:sty m:val="b"/>
              </m:rPr>
              <w:rPr>
                <w:rFonts w:ascii="Cambria Math" w:hAnsi="Cambria Math"/>
              </w:rPr>
              <m:t>)/</m:t>
            </w:del>
          </m:r>
          <m:sSub>
            <m:sSubPr>
              <m:ctrlPr>
                <w:del w:id="4040" w:author="Ulrike Hiltner" w:date="2018-03-02T16:12:00Z">
                  <w:rPr>
                    <w:rFonts w:ascii="Cambria Math" w:hAnsi="Cambria Math"/>
                  </w:rPr>
                </w:del>
              </m:ctrlPr>
            </m:sSubPr>
            <m:e>
              <m:r>
                <w:del w:id="4041" w:author="Ulrike Hiltner" w:date="2018-03-02T16:12:00Z">
                  <m:rPr>
                    <m:sty m:val="bi"/>
                  </m:rPr>
                  <w:rPr>
                    <w:rFonts w:ascii="Cambria Math" w:hAnsi="Cambria Math"/>
                  </w:rPr>
                  <m:t>B</m:t>
                </w:del>
              </m:r>
            </m:e>
            <m:sub>
              <m:r>
                <w:del w:id="4042" w:author="Ulrike Hiltner" w:date="2018-03-02T16:12:00Z">
                  <m:rPr>
                    <m:sty m:val="bi"/>
                  </m:rPr>
                  <w:rPr>
                    <w:rFonts w:ascii="Cambria Math" w:hAnsi="Cambria Math"/>
                  </w:rPr>
                  <m:t>op</m:t>
                </w:del>
              </m:r>
            </m:sub>
          </m:sSub>
          <m:r>
            <w:del w:id="4043" w:author="Ulrike Hiltner" w:date="2018-03-02T16:12:00Z">
              <m:rPr>
                <m:sty m:val="b"/>
              </m:rPr>
              <w:rPr>
                <w:rFonts w:ascii="Cambria Math" w:hAnsi="Cambria Math"/>
              </w:rPr>
              <m:t>|+</m:t>
            </w:del>
          </m:r>
          <m:nary>
            <m:naryPr>
              <m:chr m:val="∑"/>
              <m:limLoc m:val="undOvr"/>
              <m:supHide m:val="1"/>
              <m:ctrlPr>
                <w:del w:id="4044" w:author="Ulrike Hiltner" w:date="2018-03-02T16:12:00Z">
                  <w:rPr>
                    <w:rFonts w:ascii="Cambria Math" w:hAnsi="Cambria Math"/>
                  </w:rPr>
                </w:del>
              </m:ctrlPr>
            </m:naryPr>
            <m:sub>
              <m:r>
                <w:del w:id="4045" w:author="Ulrike Hiltner" w:date="2018-03-02T16:12:00Z">
                  <m:rPr>
                    <m:sty m:val="bi"/>
                  </m:rPr>
                  <w:rPr>
                    <w:rFonts w:ascii="Cambria Math" w:hAnsi="Cambria Math"/>
                  </w:rPr>
                  <m:t>p</m:t>
                </w:del>
              </m:r>
            </m:sub>
            <m:sup/>
            <m:e>
              <m:r>
                <w:del w:id="4046" w:author="Ulrike Hiltner" w:date="2018-03-02T16:12:00Z">
                  <m:rPr>
                    <m:sty m:val="b"/>
                  </m:rPr>
                  <w:rPr>
                    <w:rFonts w:ascii="Cambria Math" w:hAnsi="Cambria Math"/>
                  </w:rPr>
                  <m:t>(</m:t>
                </w:del>
              </m:r>
            </m:e>
          </m:nary>
          <m:nary>
            <m:naryPr>
              <m:chr m:val="∑"/>
              <m:limLoc m:val="undOvr"/>
              <m:supHide m:val="1"/>
              <m:ctrlPr>
                <w:del w:id="4047" w:author="Ulrike Hiltner" w:date="2018-03-02T16:12:00Z">
                  <w:rPr>
                    <w:rFonts w:ascii="Cambria Math" w:hAnsi="Cambria Math"/>
                  </w:rPr>
                </w:del>
              </m:ctrlPr>
            </m:naryPr>
            <m:sub>
              <m:r>
                <w:del w:id="4048" w:author="Ulrike Hiltner" w:date="2018-03-02T16:12:00Z">
                  <m:rPr>
                    <m:sty m:val="bi"/>
                  </m:rPr>
                  <w:rPr>
                    <w:rFonts w:ascii="Cambria Math" w:hAnsi="Cambria Math"/>
                  </w:rPr>
                  <m:t>d</m:t>
                </w:del>
              </m:r>
            </m:sub>
            <m:sup/>
            <m:e>
              <m:r>
                <w:del w:id="4049" w:author="Ulrike Hiltner" w:date="2018-03-02T16:12:00Z">
                  <m:rPr>
                    <m:sty m:val="b"/>
                  </m:rPr>
                  <w:rPr>
                    <w:rFonts w:ascii="Cambria Math" w:hAnsi="Cambria Math"/>
                  </w:rPr>
                  <m:t>(</m:t>
                </w:del>
              </m:r>
            </m:e>
          </m:nary>
          <m:sSub>
            <m:sSubPr>
              <m:ctrlPr>
                <w:del w:id="4050" w:author="Ulrike Hiltner" w:date="2018-03-02T16:12:00Z">
                  <w:rPr>
                    <w:rFonts w:ascii="Cambria Math" w:hAnsi="Cambria Math"/>
                  </w:rPr>
                </w:del>
              </m:ctrlPr>
            </m:sSubPr>
            <m:e>
              <m:r>
                <w:del w:id="4051" w:author="Ulrike Hiltner" w:date="2018-03-02T16:12:00Z">
                  <m:rPr>
                    <m:sty m:val="bi"/>
                  </m:rPr>
                  <w:rPr>
                    <w:rFonts w:ascii="Cambria Math" w:hAnsi="Cambria Math"/>
                  </w:rPr>
                  <m:t>D</m:t>
                </w:del>
              </m:r>
            </m:e>
            <m:sub>
              <m:r>
                <w:del w:id="4052" w:author="Ulrike Hiltner" w:date="2018-03-02T16:12:00Z">
                  <m:rPr>
                    <m:sty m:val="bi"/>
                  </m:rPr>
                  <w:rPr>
                    <w:rFonts w:ascii="Cambria Math" w:hAnsi="Cambria Math"/>
                  </w:rPr>
                  <m:t>d</m:t>
                </w:del>
              </m:r>
            </m:sub>
          </m:sSub>
          <m:r>
            <w:del w:id="4053" w:author="Ulrike Hiltner" w:date="2018-03-02T16:12:00Z">
              <m:rPr>
                <m:sty m:val="b"/>
              </m:rPr>
              <w:rPr>
                <w:rFonts w:ascii="Cambria Math" w:hAnsi="Cambria Math"/>
              </w:rPr>
              <m:t>/</m:t>
            </w:del>
          </m:r>
          <m:sSub>
            <m:sSubPr>
              <m:ctrlPr>
                <w:del w:id="4054" w:author="Ulrike Hiltner" w:date="2018-03-02T16:12:00Z">
                  <w:rPr>
                    <w:rFonts w:ascii="Cambria Math" w:hAnsi="Cambria Math"/>
                  </w:rPr>
                </w:del>
              </m:ctrlPr>
            </m:sSubPr>
            <m:e>
              <m:r>
                <w:del w:id="4055" w:author="Ulrike Hiltner" w:date="2018-03-02T16:12:00Z">
                  <m:rPr>
                    <m:sty m:val="bi"/>
                  </m:rPr>
                  <w:rPr>
                    <w:rFonts w:ascii="Cambria Math" w:hAnsi="Cambria Math"/>
                  </w:rPr>
                  <m:t>D</m:t>
                </w:del>
              </m:r>
            </m:e>
            <m:sub>
              <m:r>
                <w:del w:id="4056" w:author="Ulrike Hiltner" w:date="2018-03-02T16:12:00Z">
                  <m:rPr>
                    <m:sty m:val="bi"/>
                  </m:rPr>
                  <w:rPr>
                    <w:rFonts w:ascii="Cambria Math" w:hAnsi="Cambria Math"/>
                  </w:rPr>
                  <m:t>t</m:t>
                </w:del>
              </m:r>
            </m:sub>
          </m:sSub>
          <m:r>
            <w:del w:id="4057" w:author="Ulrike Hiltner" w:date="2018-03-02T16:12:00Z">
              <m:rPr>
                <m:sty m:val="b"/>
              </m:rPr>
              <w:rPr>
                <w:rFonts w:ascii="Cambria Math" w:hAnsi="Cambria Math"/>
              </w:rPr>
              <m:t>*|(</m:t>
            </w:del>
          </m:r>
          <m:sSub>
            <m:sSubPr>
              <m:ctrlPr>
                <w:del w:id="4058" w:author="Ulrike Hiltner" w:date="2018-03-02T16:12:00Z">
                  <w:rPr>
                    <w:rFonts w:ascii="Cambria Math" w:hAnsi="Cambria Math"/>
                  </w:rPr>
                </w:del>
              </m:ctrlPr>
            </m:sSubPr>
            <m:e>
              <m:r>
                <w:del w:id="4059" w:author="Ulrike Hiltner" w:date="2018-03-02T16:12:00Z">
                  <m:rPr>
                    <m:sty m:val="bi"/>
                  </m:rPr>
                  <w:rPr>
                    <w:rFonts w:ascii="Cambria Math" w:hAnsi="Cambria Math"/>
                  </w:rPr>
                  <m:t>N</m:t>
                </w:del>
              </m:r>
            </m:e>
            <m:sub>
              <m:r>
                <w:del w:id="4060" w:author="Ulrike Hiltner" w:date="2018-03-02T16:12:00Z">
                  <m:rPr>
                    <m:sty m:val="bi"/>
                  </m:rPr>
                  <w:rPr>
                    <w:rFonts w:ascii="Cambria Math" w:hAnsi="Cambria Math"/>
                  </w:rPr>
                  <m:t>md</m:t>
                </w:del>
              </m:r>
            </m:sub>
          </m:sSub>
          <m:r>
            <w:del w:id="4061" w:author="Ulrike Hiltner" w:date="2018-03-02T16:12:00Z">
              <m:rPr>
                <m:sty m:val="b"/>
              </m:rPr>
              <w:rPr>
                <w:rFonts w:ascii="Cambria Math" w:hAnsi="Cambria Math"/>
              </w:rPr>
              <m:t>-</m:t>
            </w:del>
          </m:r>
          <m:sSub>
            <m:sSubPr>
              <m:ctrlPr>
                <w:del w:id="4062" w:author="Ulrike Hiltner" w:date="2018-03-02T16:12:00Z">
                  <w:rPr>
                    <w:rFonts w:ascii="Cambria Math" w:hAnsi="Cambria Math"/>
                  </w:rPr>
                </w:del>
              </m:ctrlPr>
            </m:sSubPr>
            <m:e>
              <m:r>
                <w:del w:id="4063" w:author="Ulrike Hiltner" w:date="2018-03-02T16:12:00Z">
                  <m:rPr>
                    <m:sty m:val="bi"/>
                  </m:rPr>
                  <w:rPr>
                    <w:rFonts w:ascii="Cambria Math" w:hAnsi="Cambria Math"/>
                  </w:rPr>
                  <m:t>N</m:t>
                </w:del>
              </m:r>
            </m:e>
            <m:sub>
              <m:r>
                <w:del w:id="4064" w:author="Ulrike Hiltner" w:date="2018-03-02T16:12:00Z">
                  <m:rPr>
                    <m:sty m:val="bi"/>
                  </m:rPr>
                  <w:rPr>
                    <w:rFonts w:ascii="Cambria Math" w:hAnsi="Cambria Math"/>
                  </w:rPr>
                  <m:t>od</m:t>
                </w:del>
              </m:r>
            </m:sub>
          </m:sSub>
          <m:r>
            <w:del w:id="4065" w:author="Ulrike Hiltner" w:date="2018-03-02T16:12:00Z">
              <m:rPr>
                <m:sty m:val="b"/>
              </m:rPr>
              <w:rPr>
                <w:rFonts w:ascii="Cambria Math" w:hAnsi="Cambria Math"/>
              </w:rPr>
              <m:t>)/</m:t>
            </w:del>
          </m:r>
          <m:sSub>
            <m:sSubPr>
              <m:ctrlPr>
                <w:del w:id="4066" w:author="Ulrike Hiltner" w:date="2018-03-02T16:12:00Z">
                  <w:rPr>
                    <w:rFonts w:ascii="Cambria Math" w:hAnsi="Cambria Math"/>
                  </w:rPr>
                </w:del>
              </m:ctrlPr>
            </m:sSubPr>
            <m:e>
              <m:r>
                <w:del w:id="4067" w:author="Ulrike Hiltner" w:date="2018-03-02T16:12:00Z">
                  <m:rPr>
                    <m:sty m:val="bi"/>
                  </m:rPr>
                  <w:rPr>
                    <w:rFonts w:ascii="Cambria Math" w:hAnsi="Cambria Math"/>
                  </w:rPr>
                  <m:t>N</m:t>
                </w:del>
              </m:r>
            </m:e>
            <m:sub>
              <m:r>
                <w:del w:id="4068" w:author="Ulrike Hiltner" w:date="2018-03-02T16:12:00Z">
                  <m:rPr>
                    <m:sty m:val="bi"/>
                  </m:rPr>
                  <w:rPr>
                    <w:rFonts w:ascii="Cambria Math" w:hAnsi="Cambria Math"/>
                  </w:rPr>
                  <m:t>od</m:t>
                </w:del>
              </m:r>
            </m:sub>
          </m:sSub>
          <m:r>
            <w:del w:id="4069" w:author="Ulrike Hiltner" w:date="2018-03-02T16:12:00Z">
              <m:rPr>
                <m:sty m:val="b"/>
              </m:rPr>
              <w:rPr>
                <w:rFonts w:ascii="Cambria Math" w:hAnsi="Cambria Math"/>
              </w:rPr>
              <m:t>|)*</m:t>
            </w:del>
          </m:r>
          <m:sSub>
            <m:sSubPr>
              <m:ctrlPr>
                <w:del w:id="4070" w:author="Ulrike Hiltner" w:date="2018-03-02T16:12:00Z">
                  <w:rPr>
                    <w:rFonts w:ascii="Cambria Math" w:hAnsi="Cambria Math"/>
                  </w:rPr>
                </w:del>
              </m:ctrlPr>
            </m:sSubPr>
            <m:e>
              <m:r>
                <w:del w:id="4071" w:author="Ulrike Hiltner" w:date="2018-03-02T16:12:00Z">
                  <m:rPr>
                    <m:sty m:val="bi"/>
                  </m:rPr>
                  <w:rPr>
                    <w:rFonts w:ascii="Cambria Math" w:hAnsi="Cambria Math"/>
                  </w:rPr>
                  <m:t>B</m:t>
                </w:del>
              </m:r>
            </m:e>
            <m:sub>
              <m:r>
                <w:del w:id="4072" w:author="Ulrike Hiltner" w:date="2018-03-02T16:12:00Z">
                  <m:rPr>
                    <m:sty m:val="bi"/>
                  </m:rPr>
                  <w:rPr>
                    <w:rFonts w:ascii="Cambria Math" w:hAnsi="Cambria Math"/>
                  </w:rPr>
                  <m:t>op</m:t>
                </w:del>
              </m:r>
            </m:sub>
          </m:sSub>
          <m:r>
            <w:del w:id="4073" w:author="Ulrike Hiltner" w:date="2018-03-02T16:12:00Z">
              <m:rPr>
                <m:sty m:val="b"/>
              </m:rPr>
              <w:rPr>
                <w:rFonts w:ascii="Cambria Math" w:hAnsi="Cambria Math"/>
              </w:rPr>
              <m:t>/</m:t>
            </w:del>
          </m:r>
          <m:sSub>
            <m:sSubPr>
              <m:ctrlPr>
                <w:del w:id="4074" w:author="Ulrike Hiltner" w:date="2018-03-02T16:12:00Z">
                  <w:rPr>
                    <w:rFonts w:ascii="Cambria Math" w:hAnsi="Cambria Math"/>
                  </w:rPr>
                </w:del>
              </m:ctrlPr>
            </m:sSubPr>
            <m:e>
              <m:r>
                <w:del w:id="4075" w:author="Ulrike Hiltner" w:date="2018-03-02T16:12:00Z">
                  <m:rPr>
                    <m:sty m:val="bi"/>
                  </m:rPr>
                  <w:rPr>
                    <w:rFonts w:ascii="Cambria Math" w:hAnsi="Cambria Math"/>
                  </w:rPr>
                  <m:t>B</m:t>
                </w:del>
              </m:r>
            </m:e>
            <m:sub>
              <m:r>
                <w:del w:id="4076" w:author="Ulrike Hiltner" w:date="2018-03-02T16:12:00Z">
                  <m:rPr>
                    <m:sty m:val="bi"/>
                  </m:rPr>
                  <w:rPr>
                    <w:rFonts w:ascii="Cambria Math" w:hAnsi="Cambria Math"/>
                  </w:rPr>
                  <m:t>ot</m:t>
                </w:del>
              </m:r>
            </m:sub>
          </m:sSub>
          <m:r>
            <w:del w:id="4077" w:author="Ulrike Hiltner" w:date="2018-03-02T16:12:00Z">
              <m:rPr>
                <m:sty m:val="b"/>
              </m:rPr>
              <w:rPr>
                <w:rFonts w:ascii="Cambria Math" w:hAnsi="Cambria Math"/>
              </w:rPr>
              <m:t>)</m:t>
            </w:del>
          </m:r>
        </m:oMath>
      </m:oMathPara>
    </w:p>
    <w:p w:rsidR="00D7084D" w:rsidRPr="00450098" w:rsidDel="00492E4F" w:rsidRDefault="00450098">
      <w:pPr>
        <w:pStyle w:val="berschrift1"/>
        <w:rPr>
          <w:del w:id="4078" w:author="Ulrike Hiltner" w:date="2018-03-02T16:12:00Z"/>
        </w:rPr>
        <w:pPrChange w:id="4079" w:author="Ulrike Hiltner" w:date="2018-03-12T12:38:00Z">
          <w:pPr/>
        </w:pPrChange>
      </w:pPr>
      <w:del w:id="4080" w:author="Ulrike Hiltner" w:date="2018-03-02T16:12:00Z">
        <w:r w:rsidRPr="00450098" w:rsidDel="00492E4F">
          <w:delText>with Q</w:delText>
        </w:r>
        <w:r w:rsidRPr="00450098" w:rsidDel="00492E4F">
          <w:rPr>
            <w:vertAlign w:val="subscript"/>
          </w:rPr>
          <w:delText>B</w:delText>
        </w:r>
        <w:r w:rsidRPr="00450098" w:rsidDel="00492E4F">
          <w:delText xml:space="preserve"> and Q</w:delText>
        </w:r>
        <w:r w:rsidRPr="00450098" w:rsidDel="00492E4F">
          <w:rPr>
            <w:vertAlign w:val="subscript"/>
          </w:rPr>
          <w:delText>N</w:delText>
        </w:r>
        <w:r w:rsidRPr="00450098" w:rsidDel="00492E4F">
          <w:delText xml:space="preserve"> as weighted relative errors and the indices representing the aboveground biomass B and stem numbers N. Q</w:delText>
        </w:r>
        <w:r w:rsidRPr="00450098" w:rsidDel="00492E4F">
          <w:rPr>
            <w:vertAlign w:val="subscript"/>
          </w:rPr>
          <w:delText>B</w:delText>
        </w:r>
        <w:r w:rsidRPr="00450098" w:rsidDel="00492E4F">
          <w:delText xml:space="preserve"> and Q</w:delText>
        </w:r>
        <w:r w:rsidRPr="00450098" w:rsidDel="00492E4F">
          <w:rPr>
            <w:vertAlign w:val="subscript"/>
          </w:rPr>
          <w:delText>N</w:delText>
        </w:r>
        <w:r w:rsidRPr="00450098" w:rsidDel="00492E4F">
          <w:delText xml:space="preserve"> equal the sums over all absolute values of their relative errors multiplied with weighing factors </w:delText>
        </w:r>
        <m:oMath>
          <m:r>
            <m:rPr>
              <m:sty m:val="bi"/>
            </m:rPr>
            <w:rPr>
              <w:rFonts w:ascii="Cambria Math" w:hAnsi="Cambria Math"/>
            </w:rPr>
            <m:t>ω</m:t>
          </m:r>
        </m:oMath>
        <w:r w:rsidRPr="00450098" w:rsidDel="00492E4F">
          <w:delText xml:space="preserve">. The relative errors between the observed o and modeled m values of B or N were calculated either for each plant functional type p or each stem diameter class d (class width = 0.1 m). The weights </w:delText>
        </w: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Bp</m:t>
              </m:r>
            </m:sub>
          </m:sSub>
        </m:oMath>
        <w:r w:rsidRPr="00450098" w:rsidDel="00492E4F">
          <w:delText xml:space="preserve"> and </w:delText>
        </w:r>
        <m:oMath>
          <m:sSub>
            <m:sSubPr>
              <m:ctrlPr>
                <w:rPr>
                  <w:rFonts w:ascii="Cambria Math" w:hAnsi="Cambria Math"/>
                </w:rPr>
              </m:ctrlPr>
            </m:sSubPr>
            <m:e>
              <m:r>
                <m:rPr>
                  <m:sty m:val="bi"/>
                </m:rPr>
                <w:rPr>
                  <w:rFonts w:ascii="Cambria Math" w:hAnsi="Cambria Math"/>
                </w:rPr>
                <m:t>ω</m:t>
              </m:r>
            </m:e>
            <m:sub>
              <m:r>
                <m:rPr>
                  <m:sty m:val="bi"/>
                </m:rPr>
                <w:rPr>
                  <w:rFonts w:ascii="Cambria Math" w:hAnsi="Cambria Math"/>
                </w:rPr>
                <m:t>Dd</m:t>
              </m:r>
            </m:sub>
          </m:sSub>
        </m:oMath>
        <w:r w:rsidRPr="00450098" w:rsidDel="00492E4F">
          <w:delText xml:space="preserve"> were determined regarding either the PFT's observed aboveground biomasses or the mean stem numbers D per stem diameter class d as fraction of their total sums t. The weighting of the PFT's aboveground biomasses and the stem numbers should ensure that the model output, necessary for answering the research questions, </w:delText>
        </w:r>
      </w:del>
      <w:del w:id="4081" w:author="Ulrike Hiltner" w:date="2017-12-08T15:27:00Z">
        <w:r w:rsidRPr="00450098" w:rsidDel="00B84CB7">
          <w:delText xml:space="preserve">were </w:delText>
        </w:r>
      </w:del>
      <w:del w:id="4082" w:author="Ulrike Hiltner" w:date="2018-03-02T16:12:00Z">
        <w:r w:rsidRPr="00450098" w:rsidDel="00492E4F">
          <w:delText>modeled precisely. Decisive for the quality of the cost function were the appropriateness of the weighting factors</w:delText>
        </w:r>
      </w:del>
      <w:del w:id="4083" w:author="Ulrike Hiltner" w:date="2017-12-08T15:27:00Z">
        <w:r w:rsidRPr="00450098" w:rsidDel="00B84CB7">
          <w:delText xml:space="preserve"> </w:delText>
        </w:r>
      </w:del>
      <m:oMath>
        <m:r>
          <w:del w:id="4084" w:author="Ulrike Hiltner" w:date="2018-03-02T16:12:00Z">
            <m:rPr>
              <m:sty m:val="bi"/>
            </m:rPr>
            <w:rPr>
              <w:rFonts w:ascii="Cambria Math" w:hAnsi="Cambria Math"/>
            </w:rPr>
            <m:t>ω</m:t>
          </w:del>
        </m:r>
      </m:oMath>
      <w:del w:id="4085" w:author="Ulrike Hiltner" w:date="2018-03-02T16:12:00Z">
        <w:r w:rsidRPr="00450098" w:rsidDel="00492E4F">
          <w:delText>. This led to the fact that the aboveground biomass of more dominant PFTs and the frequency of tall trees with a large stem diameter had a greater impact on the simulation result during the parameter set's fine-tuning. Ranges of the fine-tuned parameters are shown in Tab. A1.1.3.</w:delText>
        </w:r>
      </w:del>
    </w:p>
    <w:p w:rsidR="00D7084D" w:rsidRPr="00450098" w:rsidDel="00492E4F" w:rsidRDefault="00450098">
      <w:pPr>
        <w:pStyle w:val="berschrift1"/>
        <w:rPr>
          <w:del w:id="4086" w:author="Ulrike Hiltner" w:date="2018-03-02T16:12:00Z"/>
        </w:rPr>
        <w:pPrChange w:id="4087" w:author="Ulrike Hiltner" w:date="2018-03-12T12:38:00Z">
          <w:pPr/>
        </w:pPrChange>
      </w:pPr>
      <w:del w:id="4088" w:author="Ulrike Hiltner" w:date="2018-03-02T16:12:00Z">
        <w:r w:rsidRPr="00450098" w:rsidDel="00492E4F">
          <w:delText>Tab. A1.1.3: Model calibration and fine-tuning. PFT-specific ranges of the parameter values that were fine-tuned using the dynamically dimensioned search DDS (Lehmann and Huth 2015).</w:delText>
        </w:r>
      </w:del>
    </w:p>
    <w:tbl>
      <w:tblPr>
        <w:tblW w:w="0" w:type="pct"/>
        <w:tblLook w:val="07E0" w:firstRow="1" w:lastRow="1" w:firstColumn="1" w:lastColumn="1" w:noHBand="1" w:noVBand="1"/>
      </w:tblPr>
      <w:tblGrid>
        <w:gridCol w:w="559"/>
        <w:gridCol w:w="1760"/>
        <w:gridCol w:w="1760"/>
      </w:tblGrid>
      <w:tr w:rsidR="00177113" w:rsidRPr="001E1122" w:rsidDel="00CB0D55">
        <w:trPr>
          <w:del w:id="4089" w:author="Ulrike Hiltner" w:date="2018-03-12T12:35:00Z"/>
        </w:trPr>
        <w:tc>
          <w:tcPr>
            <w:tcW w:w="0" w:type="auto"/>
            <w:vAlign w:val="bottom"/>
          </w:tcPr>
          <w:p w:rsidR="00D7084D" w:rsidRPr="002C753F" w:rsidDel="00492E4F" w:rsidRDefault="00450098">
            <w:pPr>
              <w:pStyle w:val="berschrift1"/>
              <w:rPr>
                <w:del w:id="4090" w:author="Ulrike Hiltner" w:date="2018-03-02T16:12:00Z"/>
              </w:rPr>
              <w:pPrChange w:id="4091" w:author="Ulrike Hiltner" w:date="2018-03-12T12:38:00Z">
                <w:pPr>
                  <w:jc w:val="left"/>
                </w:pPr>
              </w:pPrChange>
            </w:pPr>
            <w:del w:id="4092" w:author="Ulrike Hiltner" w:date="2018-03-02T16:12:00Z">
              <w:r w:rsidRPr="002C753F" w:rsidDel="00492E4F">
                <w:delText>pft</w:delText>
              </w:r>
            </w:del>
          </w:p>
        </w:tc>
        <w:tc>
          <w:tcPr>
            <w:tcW w:w="0" w:type="auto"/>
            <w:vAlign w:val="bottom"/>
          </w:tcPr>
          <w:p w:rsidR="00D7084D" w:rsidRPr="00F031AC" w:rsidDel="00492E4F" w:rsidRDefault="00450098">
            <w:pPr>
              <w:pStyle w:val="berschrift1"/>
              <w:rPr>
                <w:del w:id="4093" w:author="Ulrike Hiltner" w:date="2018-03-02T16:12:00Z"/>
              </w:rPr>
              <w:pPrChange w:id="4094" w:author="Ulrike Hiltner" w:date="2018-03-12T12:38:00Z">
                <w:pPr>
                  <w:jc w:val="left"/>
                </w:pPr>
              </w:pPrChange>
            </w:pPr>
            <w:del w:id="4095" w:author="Ulrike Hiltner" w:date="2018-03-02T16:12:00Z">
              <w:r w:rsidRPr="003D10F0" w:rsidDel="00492E4F">
                <w:delText>range of n</w:delText>
              </w:r>
              <w:r w:rsidRPr="001063D4" w:rsidDel="00492E4F">
                <w:rPr>
                  <w:vertAlign w:val="subscript"/>
                </w:rPr>
                <w:delText>seed</w:delText>
              </w:r>
            </w:del>
          </w:p>
        </w:tc>
        <w:tc>
          <w:tcPr>
            <w:tcW w:w="0" w:type="auto"/>
            <w:vAlign w:val="bottom"/>
          </w:tcPr>
          <w:p w:rsidR="00D7084D" w:rsidRPr="00E526AD" w:rsidDel="00492E4F" w:rsidRDefault="00450098">
            <w:pPr>
              <w:pStyle w:val="berschrift1"/>
              <w:rPr>
                <w:del w:id="4096" w:author="Ulrike Hiltner" w:date="2018-03-02T16:12:00Z"/>
              </w:rPr>
              <w:pPrChange w:id="4097" w:author="Ulrike Hiltner" w:date="2018-03-12T12:38:00Z">
                <w:pPr>
                  <w:jc w:val="left"/>
                </w:pPr>
              </w:pPrChange>
            </w:pPr>
            <w:del w:id="4098" w:author="Ulrike Hiltner" w:date="2018-03-02T16:12:00Z">
              <w:r w:rsidRPr="00051C61" w:rsidDel="00492E4F">
                <w:delText>range of p</w:delText>
              </w:r>
              <w:r w:rsidRPr="002C668F" w:rsidDel="00492E4F">
                <w:rPr>
                  <w:vertAlign w:val="subscript"/>
                </w:rPr>
                <w:delText>max</w:delText>
              </w:r>
            </w:del>
          </w:p>
        </w:tc>
      </w:tr>
      <w:tr w:rsidR="00D7084D" w:rsidRPr="001E1122" w:rsidDel="00492E4F">
        <w:trPr>
          <w:del w:id="4099" w:author="Ulrike Hiltner" w:date="2018-03-02T16:12:00Z"/>
        </w:trPr>
        <w:tc>
          <w:tcPr>
            <w:tcW w:w="0" w:type="auto"/>
          </w:tcPr>
          <w:p w:rsidR="00D7084D" w:rsidRPr="002C753F" w:rsidDel="00492E4F" w:rsidRDefault="00450098">
            <w:pPr>
              <w:pStyle w:val="berschrift1"/>
              <w:rPr>
                <w:del w:id="4100" w:author="Ulrike Hiltner" w:date="2018-03-02T16:12:00Z"/>
              </w:rPr>
              <w:pPrChange w:id="4101" w:author="Ulrike Hiltner" w:date="2018-03-12T12:38:00Z">
                <w:pPr>
                  <w:jc w:val="left"/>
                </w:pPr>
              </w:pPrChange>
            </w:pPr>
            <w:del w:id="4102" w:author="Ulrike Hiltner" w:date="2018-03-02T16:12:00Z">
              <w:r w:rsidRPr="002C753F" w:rsidDel="00492E4F">
                <w:delText>1</w:delText>
              </w:r>
            </w:del>
          </w:p>
        </w:tc>
        <w:tc>
          <w:tcPr>
            <w:tcW w:w="0" w:type="auto"/>
          </w:tcPr>
          <w:p w:rsidR="00D7084D" w:rsidRPr="001063D4" w:rsidDel="00492E4F" w:rsidRDefault="00450098">
            <w:pPr>
              <w:pStyle w:val="berschrift1"/>
              <w:rPr>
                <w:del w:id="4103" w:author="Ulrike Hiltner" w:date="2018-03-02T16:12:00Z"/>
              </w:rPr>
              <w:pPrChange w:id="4104" w:author="Ulrike Hiltner" w:date="2018-03-12T12:38:00Z">
                <w:pPr>
                  <w:jc w:val="left"/>
                </w:pPr>
              </w:pPrChange>
            </w:pPr>
            <w:del w:id="4105" w:author="Ulrike Hiltner" w:date="2018-03-02T16:12:00Z">
              <w:r w:rsidRPr="003D10F0" w:rsidDel="00492E4F">
                <w:delText>[1; 10]</w:delText>
              </w:r>
            </w:del>
          </w:p>
        </w:tc>
        <w:tc>
          <w:tcPr>
            <w:tcW w:w="0" w:type="auto"/>
          </w:tcPr>
          <w:p w:rsidR="00D7084D" w:rsidRPr="00051C61" w:rsidDel="00492E4F" w:rsidRDefault="00450098">
            <w:pPr>
              <w:pStyle w:val="berschrift1"/>
              <w:rPr>
                <w:del w:id="4106" w:author="Ulrike Hiltner" w:date="2018-03-02T16:12:00Z"/>
              </w:rPr>
              <w:pPrChange w:id="4107" w:author="Ulrike Hiltner" w:date="2018-03-12T12:38:00Z">
                <w:pPr>
                  <w:jc w:val="left"/>
                </w:pPr>
              </w:pPrChange>
            </w:pPr>
            <w:del w:id="4108" w:author="Ulrike Hiltner" w:date="2018-03-02T16:12:00Z">
              <w:r w:rsidRPr="00F031AC" w:rsidDel="00492E4F">
                <w:delText>[0.9; 3.0]</w:delText>
              </w:r>
            </w:del>
          </w:p>
        </w:tc>
      </w:tr>
      <w:tr w:rsidR="00D7084D" w:rsidRPr="001E1122" w:rsidDel="00492E4F">
        <w:trPr>
          <w:del w:id="4109" w:author="Ulrike Hiltner" w:date="2018-03-02T16:12:00Z"/>
        </w:trPr>
        <w:tc>
          <w:tcPr>
            <w:tcW w:w="0" w:type="auto"/>
          </w:tcPr>
          <w:p w:rsidR="00D7084D" w:rsidRPr="001063D4" w:rsidDel="00492E4F" w:rsidRDefault="00450098">
            <w:pPr>
              <w:pStyle w:val="berschrift1"/>
              <w:rPr>
                <w:del w:id="4110" w:author="Ulrike Hiltner" w:date="2018-03-02T16:12:00Z"/>
              </w:rPr>
              <w:pPrChange w:id="4111" w:author="Ulrike Hiltner" w:date="2018-03-12T12:38:00Z">
                <w:pPr>
                  <w:jc w:val="left"/>
                </w:pPr>
              </w:pPrChange>
            </w:pPr>
            <w:del w:id="4112" w:author="Ulrike Hiltner" w:date="2018-03-02T16:12:00Z">
              <w:r w:rsidRPr="003D10F0" w:rsidDel="00492E4F">
                <w:delText>2</w:delText>
              </w:r>
            </w:del>
          </w:p>
        </w:tc>
        <w:tc>
          <w:tcPr>
            <w:tcW w:w="0" w:type="auto"/>
          </w:tcPr>
          <w:p w:rsidR="00D7084D" w:rsidRPr="002C668F" w:rsidDel="00492E4F" w:rsidRDefault="00450098">
            <w:pPr>
              <w:pStyle w:val="berschrift1"/>
              <w:rPr>
                <w:del w:id="4113" w:author="Ulrike Hiltner" w:date="2018-03-02T16:12:00Z"/>
              </w:rPr>
              <w:pPrChange w:id="4114" w:author="Ulrike Hiltner" w:date="2018-03-12T12:38:00Z">
                <w:pPr>
                  <w:jc w:val="left"/>
                </w:pPr>
              </w:pPrChange>
            </w:pPr>
            <w:del w:id="4115" w:author="Ulrike Hiltner" w:date="2018-03-02T16:12:00Z">
              <w:r w:rsidRPr="00F031AC" w:rsidDel="00492E4F">
                <w:delText>[1;</w:delText>
              </w:r>
              <w:r w:rsidRPr="00051C61" w:rsidDel="00492E4F">
                <w:delText xml:space="preserve"> 35]</w:delText>
              </w:r>
            </w:del>
          </w:p>
        </w:tc>
        <w:tc>
          <w:tcPr>
            <w:tcW w:w="0" w:type="auto"/>
          </w:tcPr>
          <w:p w:rsidR="00D7084D" w:rsidRPr="00E67CCE" w:rsidDel="00492E4F" w:rsidRDefault="00450098">
            <w:pPr>
              <w:pStyle w:val="berschrift1"/>
              <w:rPr>
                <w:del w:id="4116" w:author="Ulrike Hiltner" w:date="2018-03-02T16:12:00Z"/>
              </w:rPr>
              <w:pPrChange w:id="4117" w:author="Ulrike Hiltner" w:date="2018-03-12T12:38:00Z">
                <w:pPr>
                  <w:jc w:val="left"/>
                </w:pPr>
              </w:pPrChange>
            </w:pPr>
            <w:del w:id="4118" w:author="Ulrike Hiltner" w:date="2018-03-02T16:12:00Z">
              <w:r w:rsidRPr="00E526AD" w:rsidDel="00492E4F">
                <w:delText>[0.4; 3.0]</w:delText>
              </w:r>
            </w:del>
          </w:p>
        </w:tc>
      </w:tr>
      <w:tr w:rsidR="00D7084D" w:rsidRPr="001E1122" w:rsidDel="00492E4F">
        <w:trPr>
          <w:del w:id="4119" w:author="Ulrike Hiltner" w:date="2018-03-02T16:12:00Z"/>
        </w:trPr>
        <w:tc>
          <w:tcPr>
            <w:tcW w:w="0" w:type="auto"/>
          </w:tcPr>
          <w:p w:rsidR="00D7084D" w:rsidRPr="001063D4" w:rsidDel="00492E4F" w:rsidRDefault="00450098">
            <w:pPr>
              <w:pStyle w:val="berschrift1"/>
              <w:rPr>
                <w:del w:id="4120" w:author="Ulrike Hiltner" w:date="2018-03-02T16:12:00Z"/>
              </w:rPr>
              <w:pPrChange w:id="4121" w:author="Ulrike Hiltner" w:date="2018-03-12T12:38:00Z">
                <w:pPr>
                  <w:jc w:val="left"/>
                </w:pPr>
              </w:pPrChange>
            </w:pPr>
            <w:del w:id="4122" w:author="Ulrike Hiltner" w:date="2018-03-02T16:12:00Z">
              <w:r w:rsidRPr="003D10F0" w:rsidDel="00492E4F">
                <w:delText>3</w:delText>
              </w:r>
            </w:del>
          </w:p>
        </w:tc>
        <w:tc>
          <w:tcPr>
            <w:tcW w:w="0" w:type="auto"/>
          </w:tcPr>
          <w:p w:rsidR="00D7084D" w:rsidRPr="00051C61" w:rsidDel="00492E4F" w:rsidRDefault="00450098">
            <w:pPr>
              <w:pStyle w:val="berschrift1"/>
              <w:rPr>
                <w:del w:id="4123" w:author="Ulrike Hiltner" w:date="2018-03-02T16:12:00Z"/>
              </w:rPr>
              <w:pPrChange w:id="4124" w:author="Ulrike Hiltner" w:date="2018-03-12T12:38:00Z">
                <w:pPr>
                  <w:jc w:val="left"/>
                </w:pPr>
              </w:pPrChange>
            </w:pPr>
            <w:del w:id="4125" w:author="Ulrike Hiltner" w:date="2018-03-02T16:12:00Z">
              <w:r w:rsidRPr="00F031AC" w:rsidDel="00492E4F">
                <w:delText>[1; 60]</w:delText>
              </w:r>
            </w:del>
          </w:p>
        </w:tc>
        <w:tc>
          <w:tcPr>
            <w:tcW w:w="0" w:type="auto"/>
          </w:tcPr>
          <w:p w:rsidR="00D7084D" w:rsidRPr="00E526AD" w:rsidDel="00492E4F" w:rsidRDefault="00450098">
            <w:pPr>
              <w:pStyle w:val="berschrift1"/>
              <w:rPr>
                <w:del w:id="4126" w:author="Ulrike Hiltner" w:date="2018-03-02T16:12:00Z"/>
              </w:rPr>
              <w:pPrChange w:id="4127" w:author="Ulrike Hiltner" w:date="2018-03-12T12:38:00Z">
                <w:pPr>
                  <w:jc w:val="left"/>
                </w:pPr>
              </w:pPrChange>
            </w:pPr>
            <w:del w:id="4128" w:author="Ulrike Hiltner" w:date="2018-03-02T16:12:00Z">
              <w:r w:rsidRPr="002C668F" w:rsidDel="00492E4F">
                <w:delText>[3.0; 10.0]</w:delText>
              </w:r>
            </w:del>
          </w:p>
        </w:tc>
      </w:tr>
      <w:tr w:rsidR="00D7084D" w:rsidRPr="001E1122" w:rsidDel="00492E4F">
        <w:trPr>
          <w:del w:id="4129" w:author="Ulrike Hiltner" w:date="2018-03-02T16:12:00Z"/>
        </w:trPr>
        <w:tc>
          <w:tcPr>
            <w:tcW w:w="0" w:type="auto"/>
          </w:tcPr>
          <w:p w:rsidR="00D7084D" w:rsidRPr="001063D4" w:rsidDel="00492E4F" w:rsidRDefault="00450098">
            <w:pPr>
              <w:pStyle w:val="berschrift1"/>
              <w:rPr>
                <w:del w:id="4130" w:author="Ulrike Hiltner" w:date="2018-03-02T16:12:00Z"/>
              </w:rPr>
              <w:pPrChange w:id="4131" w:author="Ulrike Hiltner" w:date="2018-03-12T12:38:00Z">
                <w:pPr>
                  <w:jc w:val="left"/>
                </w:pPr>
              </w:pPrChange>
            </w:pPr>
            <w:del w:id="4132" w:author="Ulrike Hiltner" w:date="2018-03-02T16:12:00Z">
              <w:r w:rsidRPr="003D10F0" w:rsidDel="00492E4F">
                <w:delText>4</w:delText>
              </w:r>
            </w:del>
          </w:p>
        </w:tc>
        <w:tc>
          <w:tcPr>
            <w:tcW w:w="0" w:type="auto"/>
          </w:tcPr>
          <w:p w:rsidR="00D7084D" w:rsidRPr="00051C61" w:rsidDel="00492E4F" w:rsidRDefault="00450098">
            <w:pPr>
              <w:pStyle w:val="berschrift1"/>
              <w:rPr>
                <w:del w:id="4133" w:author="Ulrike Hiltner" w:date="2018-03-02T16:12:00Z"/>
              </w:rPr>
              <w:pPrChange w:id="4134" w:author="Ulrike Hiltner" w:date="2018-03-12T12:38:00Z">
                <w:pPr>
                  <w:jc w:val="left"/>
                </w:pPr>
              </w:pPrChange>
            </w:pPr>
            <w:del w:id="4135" w:author="Ulrike Hiltner" w:date="2018-03-02T16:12:00Z">
              <w:r w:rsidRPr="00F031AC" w:rsidDel="00492E4F">
                <w:delText>[15; 100]</w:delText>
              </w:r>
            </w:del>
          </w:p>
        </w:tc>
        <w:tc>
          <w:tcPr>
            <w:tcW w:w="0" w:type="auto"/>
          </w:tcPr>
          <w:p w:rsidR="00D7084D" w:rsidRPr="00E526AD" w:rsidDel="00492E4F" w:rsidRDefault="00450098">
            <w:pPr>
              <w:pStyle w:val="berschrift1"/>
              <w:rPr>
                <w:del w:id="4136" w:author="Ulrike Hiltner" w:date="2018-03-02T16:12:00Z"/>
              </w:rPr>
              <w:pPrChange w:id="4137" w:author="Ulrike Hiltner" w:date="2018-03-12T12:38:00Z">
                <w:pPr>
                  <w:jc w:val="left"/>
                </w:pPr>
              </w:pPrChange>
            </w:pPr>
            <w:del w:id="4138" w:author="Ulrike Hiltner" w:date="2018-03-02T16:12:00Z">
              <w:r w:rsidRPr="002C668F" w:rsidDel="00492E4F">
                <w:delText>[10.0; 25.0]</w:delText>
              </w:r>
            </w:del>
          </w:p>
        </w:tc>
      </w:tr>
      <w:tr w:rsidR="00D7084D" w:rsidRPr="001E1122" w:rsidDel="00492E4F">
        <w:trPr>
          <w:del w:id="4139" w:author="Ulrike Hiltner" w:date="2018-03-02T16:12:00Z"/>
        </w:trPr>
        <w:tc>
          <w:tcPr>
            <w:tcW w:w="0" w:type="auto"/>
          </w:tcPr>
          <w:p w:rsidR="00D7084D" w:rsidRPr="001063D4" w:rsidDel="00492E4F" w:rsidRDefault="00450098">
            <w:pPr>
              <w:pStyle w:val="berschrift1"/>
              <w:rPr>
                <w:del w:id="4140" w:author="Ulrike Hiltner" w:date="2018-03-02T16:12:00Z"/>
              </w:rPr>
              <w:pPrChange w:id="4141" w:author="Ulrike Hiltner" w:date="2018-03-12T12:38:00Z">
                <w:pPr>
                  <w:jc w:val="left"/>
                </w:pPr>
              </w:pPrChange>
            </w:pPr>
            <w:del w:id="4142" w:author="Ulrike Hiltner" w:date="2018-03-02T16:12:00Z">
              <w:r w:rsidRPr="003D10F0" w:rsidDel="00492E4F">
                <w:delText>5</w:delText>
              </w:r>
            </w:del>
          </w:p>
        </w:tc>
        <w:tc>
          <w:tcPr>
            <w:tcW w:w="0" w:type="auto"/>
          </w:tcPr>
          <w:p w:rsidR="00D7084D" w:rsidRPr="00051C61" w:rsidDel="00492E4F" w:rsidRDefault="00450098">
            <w:pPr>
              <w:pStyle w:val="berschrift1"/>
              <w:rPr>
                <w:del w:id="4143" w:author="Ulrike Hiltner" w:date="2018-03-02T16:12:00Z"/>
              </w:rPr>
              <w:pPrChange w:id="4144" w:author="Ulrike Hiltner" w:date="2018-03-12T12:38:00Z">
                <w:pPr>
                  <w:jc w:val="left"/>
                </w:pPr>
              </w:pPrChange>
            </w:pPr>
            <w:del w:id="4145" w:author="Ulrike Hiltner" w:date="2018-03-02T16:12:00Z">
              <w:r w:rsidRPr="00F031AC" w:rsidDel="00492E4F">
                <w:delText>[1; 25]</w:delText>
              </w:r>
            </w:del>
          </w:p>
        </w:tc>
        <w:tc>
          <w:tcPr>
            <w:tcW w:w="0" w:type="auto"/>
          </w:tcPr>
          <w:p w:rsidR="00D7084D" w:rsidRPr="00E526AD" w:rsidDel="00492E4F" w:rsidRDefault="00450098">
            <w:pPr>
              <w:pStyle w:val="berschrift1"/>
              <w:rPr>
                <w:del w:id="4146" w:author="Ulrike Hiltner" w:date="2018-03-02T16:12:00Z"/>
              </w:rPr>
              <w:pPrChange w:id="4147" w:author="Ulrike Hiltner" w:date="2018-03-12T12:38:00Z">
                <w:pPr>
                  <w:jc w:val="left"/>
                </w:pPr>
              </w:pPrChange>
            </w:pPr>
            <w:del w:id="4148" w:author="Ulrike Hiltner" w:date="2018-03-02T16:12:00Z">
              <w:r w:rsidRPr="002C668F" w:rsidDel="00492E4F">
                <w:delText>[0.9; 3.0]</w:delText>
              </w:r>
            </w:del>
          </w:p>
        </w:tc>
      </w:tr>
      <w:tr w:rsidR="00D7084D" w:rsidRPr="001E1122" w:rsidDel="00492E4F">
        <w:trPr>
          <w:del w:id="4149" w:author="Ulrike Hiltner" w:date="2018-03-02T16:12:00Z"/>
        </w:trPr>
        <w:tc>
          <w:tcPr>
            <w:tcW w:w="0" w:type="auto"/>
          </w:tcPr>
          <w:p w:rsidR="00D7084D" w:rsidRPr="001063D4" w:rsidDel="00492E4F" w:rsidRDefault="00450098">
            <w:pPr>
              <w:pStyle w:val="berschrift1"/>
              <w:rPr>
                <w:del w:id="4150" w:author="Ulrike Hiltner" w:date="2018-03-02T16:12:00Z"/>
              </w:rPr>
              <w:pPrChange w:id="4151" w:author="Ulrike Hiltner" w:date="2018-03-12T12:38:00Z">
                <w:pPr>
                  <w:jc w:val="left"/>
                </w:pPr>
              </w:pPrChange>
            </w:pPr>
            <w:del w:id="4152" w:author="Ulrike Hiltner" w:date="2018-03-02T16:12:00Z">
              <w:r w:rsidRPr="003D10F0" w:rsidDel="00492E4F">
                <w:delText>6</w:delText>
              </w:r>
            </w:del>
          </w:p>
        </w:tc>
        <w:tc>
          <w:tcPr>
            <w:tcW w:w="0" w:type="auto"/>
          </w:tcPr>
          <w:p w:rsidR="00D7084D" w:rsidRPr="00051C61" w:rsidDel="00492E4F" w:rsidRDefault="00450098">
            <w:pPr>
              <w:pStyle w:val="berschrift1"/>
              <w:rPr>
                <w:del w:id="4153" w:author="Ulrike Hiltner" w:date="2018-03-02T16:12:00Z"/>
              </w:rPr>
              <w:pPrChange w:id="4154" w:author="Ulrike Hiltner" w:date="2018-03-12T12:38:00Z">
                <w:pPr>
                  <w:jc w:val="left"/>
                </w:pPr>
              </w:pPrChange>
            </w:pPr>
            <w:del w:id="4155" w:author="Ulrike Hiltner" w:date="2018-03-02T16:12:00Z">
              <w:r w:rsidRPr="00F031AC" w:rsidDel="00492E4F">
                <w:delText>[1; 60]</w:delText>
              </w:r>
            </w:del>
          </w:p>
        </w:tc>
        <w:tc>
          <w:tcPr>
            <w:tcW w:w="0" w:type="auto"/>
          </w:tcPr>
          <w:p w:rsidR="00D7084D" w:rsidRPr="00E526AD" w:rsidDel="00492E4F" w:rsidRDefault="00450098">
            <w:pPr>
              <w:pStyle w:val="berschrift1"/>
              <w:rPr>
                <w:del w:id="4156" w:author="Ulrike Hiltner" w:date="2018-03-02T16:12:00Z"/>
              </w:rPr>
              <w:pPrChange w:id="4157" w:author="Ulrike Hiltner" w:date="2018-03-12T12:38:00Z">
                <w:pPr>
                  <w:jc w:val="left"/>
                </w:pPr>
              </w:pPrChange>
            </w:pPr>
            <w:del w:id="4158" w:author="Ulrike Hiltner" w:date="2018-03-02T16:12:00Z">
              <w:r w:rsidRPr="002C668F" w:rsidDel="00492E4F">
                <w:delText>[3.0; 10.0]</w:delText>
              </w:r>
            </w:del>
          </w:p>
        </w:tc>
      </w:tr>
      <w:tr w:rsidR="00D7084D" w:rsidRPr="001E1122" w:rsidDel="00492E4F">
        <w:trPr>
          <w:del w:id="4159" w:author="Ulrike Hiltner" w:date="2018-03-02T16:12:00Z"/>
        </w:trPr>
        <w:tc>
          <w:tcPr>
            <w:tcW w:w="0" w:type="auto"/>
          </w:tcPr>
          <w:p w:rsidR="00D7084D" w:rsidRPr="001063D4" w:rsidDel="00492E4F" w:rsidRDefault="00450098">
            <w:pPr>
              <w:pStyle w:val="berschrift1"/>
              <w:rPr>
                <w:del w:id="4160" w:author="Ulrike Hiltner" w:date="2018-03-02T16:12:00Z"/>
              </w:rPr>
              <w:pPrChange w:id="4161" w:author="Ulrike Hiltner" w:date="2018-03-12T12:38:00Z">
                <w:pPr>
                  <w:jc w:val="left"/>
                </w:pPr>
              </w:pPrChange>
            </w:pPr>
            <w:del w:id="4162" w:author="Ulrike Hiltner" w:date="2018-03-02T16:12:00Z">
              <w:r w:rsidRPr="003D10F0" w:rsidDel="00492E4F">
                <w:delText>7</w:delText>
              </w:r>
            </w:del>
          </w:p>
        </w:tc>
        <w:tc>
          <w:tcPr>
            <w:tcW w:w="0" w:type="auto"/>
          </w:tcPr>
          <w:p w:rsidR="00D7084D" w:rsidRPr="00051C61" w:rsidDel="00492E4F" w:rsidRDefault="00450098">
            <w:pPr>
              <w:pStyle w:val="berschrift1"/>
              <w:rPr>
                <w:del w:id="4163" w:author="Ulrike Hiltner" w:date="2018-03-02T16:12:00Z"/>
              </w:rPr>
              <w:pPrChange w:id="4164" w:author="Ulrike Hiltner" w:date="2018-03-12T12:38:00Z">
                <w:pPr>
                  <w:jc w:val="left"/>
                </w:pPr>
              </w:pPrChange>
            </w:pPr>
            <w:del w:id="4165" w:author="Ulrike Hiltner" w:date="2018-03-02T16:12:00Z">
              <w:r w:rsidRPr="00F031AC" w:rsidDel="00492E4F">
                <w:delText>[15; 100]</w:delText>
              </w:r>
            </w:del>
          </w:p>
        </w:tc>
        <w:tc>
          <w:tcPr>
            <w:tcW w:w="0" w:type="auto"/>
          </w:tcPr>
          <w:p w:rsidR="00D7084D" w:rsidRPr="00E526AD" w:rsidDel="00492E4F" w:rsidRDefault="00450098">
            <w:pPr>
              <w:pStyle w:val="berschrift1"/>
              <w:rPr>
                <w:del w:id="4166" w:author="Ulrike Hiltner" w:date="2018-03-02T16:12:00Z"/>
              </w:rPr>
              <w:pPrChange w:id="4167" w:author="Ulrike Hiltner" w:date="2018-03-12T12:38:00Z">
                <w:pPr>
                  <w:jc w:val="left"/>
                </w:pPr>
              </w:pPrChange>
            </w:pPr>
            <w:del w:id="4168" w:author="Ulrike Hiltner" w:date="2018-03-02T16:12:00Z">
              <w:r w:rsidRPr="002C668F" w:rsidDel="00492E4F">
                <w:delText>[10.0; 28.0]</w:delText>
              </w:r>
            </w:del>
          </w:p>
        </w:tc>
      </w:tr>
      <w:tr w:rsidR="00D7084D" w:rsidRPr="001E1122" w:rsidDel="00492E4F">
        <w:trPr>
          <w:del w:id="4169" w:author="Ulrike Hiltner" w:date="2018-03-02T16:12:00Z"/>
        </w:trPr>
        <w:tc>
          <w:tcPr>
            <w:tcW w:w="0" w:type="auto"/>
          </w:tcPr>
          <w:p w:rsidR="00D7084D" w:rsidRPr="001063D4" w:rsidDel="00492E4F" w:rsidRDefault="00450098">
            <w:pPr>
              <w:pStyle w:val="berschrift1"/>
              <w:rPr>
                <w:del w:id="4170" w:author="Ulrike Hiltner" w:date="2018-03-02T16:12:00Z"/>
              </w:rPr>
              <w:pPrChange w:id="4171" w:author="Ulrike Hiltner" w:date="2018-03-12T12:38:00Z">
                <w:pPr>
                  <w:jc w:val="left"/>
                </w:pPr>
              </w:pPrChange>
            </w:pPr>
            <w:del w:id="4172" w:author="Ulrike Hiltner" w:date="2018-03-02T16:12:00Z">
              <w:r w:rsidRPr="003D10F0" w:rsidDel="00492E4F">
                <w:delText>8</w:delText>
              </w:r>
            </w:del>
          </w:p>
        </w:tc>
        <w:tc>
          <w:tcPr>
            <w:tcW w:w="0" w:type="auto"/>
          </w:tcPr>
          <w:p w:rsidR="00D7084D" w:rsidRPr="00051C61" w:rsidDel="00492E4F" w:rsidRDefault="00450098">
            <w:pPr>
              <w:pStyle w:val="berschrift1"/>
              <w:rPr>
                <w:del w:id="4173" w:author="Ulrike Hiltner" w:date="2018-03-02T16:12:00Z"/>
              </w:rPr>
              <w:pPrChange w:id="4174" w:author="Ulrike Hiltner" w:date="2018-03-12T12:38:00Z">
                <w:pPr>
                  <w:jc w:val="left"/>
                </w:pPr>
              </w:pPrChange>
            </w:pPr>
            <w:del w:id="4175" w:author="Ulrike Hiltner" w:date="2018-03-02T16:12:00Z">
              <w:r w:rsidRPr="00F031AC" w:rsidDel="00492E4F">
                <w:delText>[1; 25]</w:delText>
              </w:r>
            </w:del>
          </w:p>
        </w:tc>
        <w:tc>
          <w:tcPr>
            <w:tcW w:w="0" w:type="auto"/>
          </w:tcPr>
          <w:p w:rsidR="00D7084D" w:rsidRPr="00E526AD" w:rsidDel="00492E4F" w:rsidRDefault="00450098">
            <w:pPr>
              <w:pStyle w:val="berschrift1"/>
              <w:rPr>
                <w:del w:id="4176" w:author="Ulrike Hiltner" w:date="2018-03-02T16:12:00Z"/>
              </w:rPr>
              <w:pPrChange w:id="4177" w:author="Ulrike Hiltner" w:date="2018-03-12T12:38:00Z">
                <w:pPr>
                  <w:jc w:val="left"/>
                </w:pPr>
              </w:pPrChange>
            </w:pPr>
            <w:del w:id="4178" w:author="Ulrike Hiltner" w:date="2018-03-02T16:12:00Z">
              <w:r w:rsidRPr="002C668F" w:rsidDel="00492E4F">
                <w:delText>[0.9; 3.0]</w:delText>
              </w:r>
            </w:del>
          </w:p>
        </w:tc>
      </w:tr>
    </w:tbl>
    <w:p w:rsidR="00D7084D" w:rsidRPr="00450098" w:rsidDel="00492E4F" w:rsidRDefault="00450098">
      <w:pPr>
        <w:pStyle w:val="berschrift1"/>
        <w:rPr>
          <w:del w:id="4179" w:author="Ulrike Hiltner" w:date="2018-03-02T16:12:00Z"/>
        </w:rPr>
        <w:pPrChange w:id="4180" w:author="Ulrike Hiltner" w:date="2018-03-12T12:38:00Z">
          <w:pPr/>
        </w:pPrChange>
      </w:pPr>
      <w:del w:id="4181" w:author="Ulrike Hiltner" w:date="2018-03-02T16:12:00Z">
        <w:r w:rsidRPr="00450098" w:rsidDel="00492E4F">
          <w:delText>The values for p</w:delText>
        </w:r>
        <w:r w:rsidRPr="00450098" w:rsidDel="00492E4F">
          <w:rPr>
            <w:vertAlign w:val="subscript"/>
          </w:rPr>
          <w:delText>max</w:delText>
        </w:r>
        <w:r w:rsidRPr="00450098" w:rsidDel="00492E4F">
          <w:delText xml:space="preserve"> and n</w:delText>
        </w:r>
        <w:r w:rsidRPr="00450098" w:rsidDel="00492E4F">
          <w:rPr>
            <w:vertAlign w:val="subscript"/>
          </w:rPr>
          <w:delText>seed</w:delText>
        </w:r>
        <w:r w:rsidRPr="00450098" w:rsidDel="00492E4F">
          <w:delText xml:space="preserve"> are based on knowledge from previous studies (e.g. (Hiltner et al. 2016; Fischer et al. 2016; Fischer et al. 2014; Köhler et al. 2003)). It was important that the calibrated parameters did not reach the upper or lower limits. All parameter values used in the parameterization of the FORMIND forest model are documented in Table A1.1.2.</w:delText>
        </w:r>
      </w:del>
    </w:p>
    <w:p w:rsidR="00D7084D" w:rsidRPr="00450098" w:rsidDel="00492E4F" w:rsidRDefault="00450098">
      <w:pPr>
        <w:pStyle w:val="berschrift1"/>
        <w:rPr>
          <w:del w:id="4182" w:author="Ulrike Hiltner" w:date="2018-03-02T16:12:00Z"/>
        </w:rPr>
        <w:pPrChange w:id="4183" w:author="Ulrike Hiltner" w:date="2018-03-12T12:38:00Z">
          <w:pPr/>
        </w:pPrChange>
      </w:pPr>
      <w:del w:id="4184" w:author="Ulrike Hiltner" w:date="2018-03-02T16:12:00Z">
        <w:r w:rsidRPr="00450098" w:rsidDel="00492E4F">
          <w:delText xml:space="preserve">Due to this approach, the forest model of FORMIND was calibrated against </w:delText>
        </w:r>
        <m:oMath>
          <m:r>
            <m:rPr>
              <m:sty m:val="b"/>
            </m:rPr>
            <w:rPr>
              <w:rFonts w:ascii="Cambria Math" w:hAnsi="Cambria Math"/>
            </w:rPr>
            <m:t>136</m:t>
          </m:r>
        </m:oMath>
        <w:r w:rsidRPr="00450098" w:rsidDel="00492E4F">
          <w:delText xml:space="preserve"> data points originating from the forest inventories: taking eight PFTs by stem numbers of 16 stem diameter classes and their aboveground biomass of the cost function. Extensive preliminary testing of cost functions showed that the chosen criteria were the most effective within this study. Fig. A1.1.2 shows the results of the fine-tuning by presenting the total forest stand's tree size distribution. For trees with a dbh smaller than 0.4 m, the number of trees was slightly overestimated by the model, whereas the number of larger trees was very well recorded.</w:delText>
        </w:r>
      </w:del>
    </w:p>
    <w:p w:rsidR="00B84CB7" w:rsidDel="00492E4F" w:rsidRDefault="00450098">
      <w:pPr>
        <w:pStyle w:val="berschrift1"/>
        <w:rPr>
          <w:del w:id="4185" w:author="Ulrike Hiltner" w:date="2018-03-02T16:12:00Z"/>
        </w:rPr>
        <w:pPrChange w:id="4186" w:author="Ulrike Hiltner" w:date="2018-03-12T12:38:00Z">
          <w:pPr/>
        </w:pPrChange>
      </w:pPr>
      <w:del w:id="4187" w:author="Ulrike Hiltner" w:date="2018-03-02T16:12:00Z">
        <w:r w:rsidDel="00492E4F">
          <w:rPr>
            <w:noProof/>
          </w:rPr>
          <w:drawing>
            <wp:inline distT="0" distB="0" distL="0" distR="0" wp14:anchorId="1C0BC3A2" wp14:editId="0A5CD3A7">
              <wp:extent cx="2880000" cy="28800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plotCalibResults_SZDist-1.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a:ln w="9525">
                        <a:noFill/>
                        <a:headEnd/>
                        <a:tailEnd/>
                      </a:ln>
                    </pic:spPr>
                  </pic:pic>
                </a:graphicData>
              </a:graphic>
            </wp:inline>
          </w:drawing>
        </w:r>
        <w:r w:rsidRPr="00450098" w:rsidDel="00492E4F">
          <w:delText xml:space="preserve"> </w:delText>
        </w:r>
      </w:del>
    </w:p>
    <w:p w:rsidR="00D7084D" w:rsidRPr="00450098" w:rsidDel="00492E4F" w:rsidRDefault="00450098">
      <w:pPr>
        <w:pStyle w:val="berschrift1"/>
        <w:rPr>
          <w:del w:id="4188" w:author="Ulrike Hiltner" w:date="2018-03-02T16:12:00Z"/>
        </w:rPr>
        <w:pPrChange w:id="4189" w:author="Ulrike Hiltner" w:date="2018-03-12T12:38:00Z">
          <w:pPr>
            <w:pStyle w:val="Beschriftung1"/>
          </w:pPr>
        </w:pPrChange>
      </w:pPr>
      <w:del w:id="4190" w:author="Ulrike Hiltner" w:date="2018-03-02T16:12:00Z">
        <w:r w:rsidRPr="00450098" w:rsidDel="00492E4F">
          <w:delText>Fig A1.1.2: Model calibration. Comparison of the simulated and observed mean root number tree size distribution of the entire forest stand. The mean values of the observations were calculated from the forest inventory data of the T0 control areas and biodiversity areas (cf. A1.2.1) of the period 1984-2016. The simulated mean values were averaged over 16 ha and over the years 333-1000, assuming that the forest was in equilibrium of a mature forest.</w:delText>
        </w:r>
      </w:del>
    </w:p>
    <w:p w:rsidR="00D7084D" w:rsidDel="00492E4F" w:rsidRDefault="00450098">
      <w:pPr>
        <w:pStyle w:val="berschrift1"/>
        <w:rPr>
          <w:del w:id="4191" w:author="Ulrike Hiltner" w:date="2018-03-02T16:12:00Z"/>
        </w:rPr>
        <w:pPrChange w:id="4192" w:author="Ulrike Hiltner" w:date="2018-03-12T12:38:00Z">
          <w:pPr/>
        </w:pPrChange>
      </w:pPr>
      <w:del w:id="4193" w:author="Ulrike Hiltner" w:date="2018-03-02T16:12:00Z">
        <w:r w:rsidRPr="00450098" w:rsidDel="00492E4F">
          <w:delText>The simulation experiment was intended to investigate damages of selective logging on forest growth conditions. Fig. A1.1.3 shows the development of aboveground biomass for the simulation experiment group-specifically.</w:delText>
        </w:r>
      </w:del>
    </w:p>
    <w:p w:rsidR="00B84CB7" w:rsidRPr="00450098" w:rsidDel="00492E4F" w:rsidRDefault="00B84CB7">
      <w:pPr>
        <w:pStyle w:val="berschrift1"/>
        <w:rPr>
          <w:del w:id="4194" w:author="Ulrike Hiltner" w:date="2018-03-02T16:12:00Z"/>
        </w:rPr>
        <w:pPrChange w:id="4195" w:author="Ulrike Hiltner" w:date="2018-03-12T12:38:00Z">
          <w:pPr/>
        </w:pPrChange>
      </w:pPr>
      <w:del w:id="4196" w:author="Ulrike Hiltner" w:date="2018-03-02T16:12:00Z">
        <w:r w:rsidDel="00492E4F">
          <w:rPr>
            <w:noProof/>
          </w:rPr>
          <w:drawing>
            <wp:inline distT="0" distB="0" distL="0" distR="0" wp14:anchorId="2630712E" wp14:editId="2B72BE70">
              <wp:extent cx="5760720" cy="252031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A112_simRes_abg_allSc.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520315"/>
                      </a:xfrm>
                      <a:prstGeom prst="rect">
                        <a:avLst/>
                      </a:prstGeom>
                    </pic:spPr>
                  </pic:pic>
                </a:graphicData>
              </a:graphic>
            </wp:inline>
          </w:drawing>
        </w:r>
      </w:del>
    </w:p>
    <w:p w:rsidR="00B84CB7" w:rsidDel="00492E4F" w:rsidRDefault="00450098">
      <w:pPr>
        <w:pStyle w:val="berschrift1"/>
        <w:rPr>
          <w:del w:id="4197" w:author="Ulrike Hiltner" w:date="2018-03-02T16:12:00Z"/>
        </w:rPr>
        <w:pPrChange w:id="4198" w:author="Ulrike Hiltner" w:date="2018-03-12T12:38:00Z">
          <w:pPr>
            <w:pStyle w:val="Beschriftung1"/>
          </w:pPr>
        </w:pPrChange>
      </w:pPr>
      <w:del w:id="4199" w:author="Ulrike Hiltner" w:date="2018-03-02T16:12:00Z">
        <w:r w:rsidRPr="00450098" w:rsidDel="00492E4F">
          <w:delText xml:space="preserve">Fig. A1.1.3: Simulation results of all scenarios on PFT-level. Points represent observed mean aboveground biomass calculated from forest inventory data regarding different successional stages. Time series represent mean </w:delText>
        </w:r>
        <w:r w:rsidRPr="00B84CB7" w:rsidDel="00492E4F">
          <w:delText>agb</w:delText>
        </w:r>
        <w:r w:rsidRPr="00450098" w:rsidDel="00492E4F">
          <w:delText xml:space="preserve"> and </w:delText>
        </w:r>
        <w:r w:rsidRPr="00B84CB7" w:rsidDel="00492E4F">
          <w:delText>sn</w:delText>
        </w:r>
        <w:r w:rsidRPr="00450098" w:rsidDel="00492E4F">
          <w:delText xml:space="preserve"> of simulation results starting from bare ground per hectare with standard deviations of 10 ha.</w:delText>
        </w:r>
      </w:del>
    </w:p>
    <w:p w:rsidR="00B84CB7" w:rsidDel="00492E4F" w:rsidRDefault="00B84CB7">
      <w:pPr>
        <w:pStyle w:val="berschrift1"/>
        <w:rPr>
          <w:del w:id="4200" w:author="Ulrike Hiltner" w:date="2018-03-02T16:12:00Z"/>
          <w:rFonts w:asciiTheme="minorHAnsi" w:hAnsiTheme="minorHAnsi"/>
          <w:color w:val="7F7F7F" w:themeColor="text1" w:themeTint="80"/>
        </w:rPr>
        <w:pPrChange w:id="4201" w:author="Ulrike Hiltner" w:date="2018-03-12T12:38:00Z">
          <w:pPr/>
        </w:pPrChange>
      </w:pPr>
      <w:del w:id="4202" w:author="Ulrike Hiltner" w:date="2018-03-02T16:12:00Z">
        <w:r w:rsidDel="00492E4F">
          <w:br w:type="page"/>
        </w:r>
      </w:del>
    </w:p>
    <w:p w:rsidR="00D7084D" w:rsidRPr="00450098" w:rsidDel="00492E4F" w:rsidRDefault="00450098">
      <w:pPr>
        <w:pStyle w:val="berschrift1"/>
        <w:rPr>
          <w:del w:id="4203" w:author="Ulrike Hiltner" w:date="2018-03-02T16:12:00Z"/>
        </w:rPr>
        <w:pPrChange w:id="4204" w:author="Ulrike Hiltner" w:date="2018-03-12T12:38:00Z">
          <w:pPr>
            <w:pStyle w:val="berschrift2"/>
          </w:pPr>
        </w:pPrChange>
      </w:pPr>
      <w:bookmarkStart w:id="4205" w:name="headerA1.2"/>
      <w:bookmarkEnd w:id="4205"/>
      <w:del w:id="4206" w:author="Ulrike Hiltner" w:date="2018-03-02T16:12:00Z">
        <w:r w:rsidRPr="00450098" w:rsidDel="00492E4F">
          <w:delText>A1.2 The experimental design</w:delText>
        </w:r>
      </w:del>
    </w:p>
    <w:p w:rsidR="00D7084D" w:rsidRPr="00450098" w:rsidDel="00492E4F" w:rsidRDefault="00450098">
      <w:pPr>
        <w:pStyle w:val="berschrift1"/>
        <w:rPr>
          <w:del w:id="4207" w:author="Ulrike Hiltner" w:date="2018-03-02T16:12:00Z"/>
        </w:rPr>
        <w:pPrChange w:id="4208" w:author="Ulrike Hiltner" w:date="2018-03-12T12:38:00Z">
          <w:pPr/>
        </w:pPrChange>
      </w:pPr>
      <w:del w:id="4209" w:author="Ulrike Hiltner" w:date="2018-03-02T16:12:00Z">
        <w:r w:rsidRPr="00450098" w:rsidDel="00492E4F">
          <w:delText>The experimental design at the test site is shown schematically in the global map of Paracou (Fig. A1.2.1).</w:delText>
        </w:r>
      </w:del>
    </w:p>
    <w:p w:rsidR="00D7084D" w:rsidRPr="00450098" w:rsidDel="00492E4F" w:rsidRDefault="00450098">
      <w:pPr>
        <w:pStyle w:val="berschrift1"/>
        <w:rPr>
          <w:del w:id="4210" w:author="Ulrike Hiltner" w:date="2018-03-02T16:12:00Z"/>
        </w:rPr>
        <w:pPrChange w:id="4211" w:author="Ulrike Hiltner" w:date="2018-03-12T12:38:00Z">
          <w:pPr/>
        </w:pPrChange>
      </w:pPr>
      <w:del w:id="4212" w:author="Ulrike Hiltner" w:date="2018-03-02T16:12:00Z">
        <w:r w:rsidDel="00492E4F">
          <w:rPr>
            <w:noProof/>
          </w:rPr>
          <w:drawing>
            <wp:inline distT="0" distB="0" distL="0" distR="0" wp14:anchorId="6C00A886" wp14:editId="704E14B6">
              <wp:extent cx="5753100" cy="813051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global-map-of-paracou.jpg"/>
                      <pic:cNvPicPr>
                        <a:picLocks noChangeAspect="1" noChangeArrowheads="1"/>
                      </pic:cNvPicPr>
                    </pic:nvPicPr>
                    <pic:blipFill>
                      <a:blip r:embed="rId24"/>
                      <a:stretch>
                        <a:fillRect/>
                      </a:stretch>
                    </pic:blipFill>
                    <pic:spPr bwMode="auto">
                      <a:xfrm>
                        <a:off x="0" y="0"/>
                        <a:ext cx="5753100" cy="8130514"/>
                      </a:xfrm>
                      <a:prstGeom prst="rect">
                        <a:avLst/>
                      </a:prstGeom>
                      <a:noFill/>
                      <a:ln w="9525">
                        <a:noFill/>
                        <a:headEnd/>
                        <a:tailEnd/>
                      </a:ln>
                    </pic:spPr>
                  </pic:pic>
                </a:graphicData>
              </a:graphic>
            </wp:inline>
          </w:drawing>
        </w:r>
        <w:r w:rsidRPr="00450098" w:rsidDel="00492E4F">
          <w:delText xml:space="preserve"> (???) Fig A1.2.1: The global map of Paracou's experimental design (CIRAD 2016). To parameterize and calibrate the forest model of FORMIND we used forest inventory data of the T0-control plots and biodiversity plots. The parameterization and validation of FORMIND's management module is based on forest inventory data of the T1-logging plots.</w:delText>
        </w:r>
      </w:del>
    </w:p>
    <w:p w:rsidR="00D7084D" w:rsidRPr="00450098" w:rsidDel="00492E4F" w:rsidRDefault="00450098">
      <w:pPr>
        <w:pStyle w:val="berschrift1"/>
        <w:rPr>
          <w:del w:id="4213" w:author="Ulrike Hiltner" w:date="2018-03-02T16:12:00Z"/>
        </w:rPr>
        <w:pPrChange w:id="4214" w:author="Ulrike Hiltner" w:date="2018-03-12T12:38:00Z">
          <w:pPr/>
        </w:pPrChange>
      </w:pPr>
      <w:del w:id="4215" w:author="Ulrike Hiltner" w:date="2018-03-02T16:12:00Z">
        <w:r w:rsidRPr="00450098" w:rsidDel="00492E4F">
          <w:delText>The correction of dbh measurements. In some cases the normal dbh measurement was not possible, so that the measuring point was adjusted according to four rules. The type of rule shows tab. A1.2.1. In order to eliminate bias caused by such an adjustment of the measuring points, a correction of the primary circumferential measurement was calculated, which was used in the course of the study.</w:delText>
        </w:r>
      </w:del>
    </w:p>
    <w:p w:rsidR="00D7084D" w:rsidRPr="00450098" w:rsidDel="00492E4F" w:rsidRDefault="00450098">
      <w:pPr>
        <w:pStyle w:val="berschrift1"/>
        <w:rPr>
          <w:del w:id="4216" w:author="Ulrike Hiltner" w:date="2018-03-02T16:12:00Z"/>
        </w:rPr>
        <w:pPrChange w:id="4217" w:author="Ulrike Hiltner" w:date="2018-03-12T12:38:00Z">
          <w:pPr>
            <w:pStyle w:val="Beschriftung1"/>
          </w:pPr>
        </w:pPrChange>
      </w:pPr>
      <w:del w:id="4218" w:author="Ulrike Hiltner" w:date="2018-03-02T16:12:00Z">
        <w:r w:rsidRPr="00450098" w:rsidDel="00492E4F">
          <w:delText xml:space="preserve">Tab. A1.2.1: Coding for the measuring point of the trunk </w:delText>
        </w:r>
        <w:r w:rsidR="00EE3446" w:rsidRPr="00450098" w:rsidDel="00492E4F">
          <w:delText>circumference [</w:delText>
        </w:r>
        <w:r w:rsidRPr="00450098" w:rsidDel="00492E4F">
          <w:delText>cm] in Paracou's forest inventory data set.</w:delText>
        </w:r>
      </w:del>
    </w:p>
    <w:tbl>
      <w:tblPr>
        <w:tblW w:w="0" w:type="pct"/>
        <w:tblLook w:val="07E0" w:firstRow="1" w:lastRow="1" w:firstColumn="1" w:lastColumn="1" w:noHBand="1" w:noVBand="1"/>
      </w:tblPr>
      <w:tblGrid>
        <w:gridCol w:w="1010"/>
        <w:gridCol w:w="3303"/>
      </w:tblGrid>
      <w:tr w:rsidR="00177113" w:rsidRPr="001E1122" w:rsidDel="00CB0D55">
        <w:trPr>
          <w:del w:id="4219" w:author="Ulrike Hiltner" w:date="2018-03-12T12:35:00Z"/>
        </w:trPr>
        <w:tc>
          <w:tcPr>
            <w:tcW w:w="0" w:type="auto"/>
            <w:vAlign w:val="bottom"/>
          </w:tcPr>
          <w:p w:rsidR="00D7084D" w:rsidRPr="002C753F" w:rsidDel="00492E4F" w:rsidRDefault="00450098">
            <w:pPr>
              <w:pStyle w:val="berschrift1"/>
              <w:rPr>
                <w:del w:id="4220" w:author="Ulrike Hiltner" w:date="2018-03-02T16:12:00Z"/>
              </w:rPr>
              <w:pPrChange w:id="4221" w:author="Ulrike Hiltner" w:date="2018-03-12T12:38:00Z">
                <w:pPr>
                  <w:pStyle w:val="Tablestyle"/>
                </w:pPr>
              </w:pPrChange>
            </w:pPr>
            <w:del w:id="4222" w:author="Ulrike Hiltner" w:date="2018-03-02T16:12:00Z">
              <w:r w:rsidRPr="002C753F" w:rsidDel="00492E4F">
                <w:delText>coding</w:delText>
              </w:r>
            </w:del>
          </w:p>
        </w:tc>
        <w:tc>
          <w:tcPr>
            <w:tcW w:w="0" w:type="auto"/>
            <w:vAlign w:val="bottom"/>
          </w:tcPr>
          <w:p w:rsidR="00D7084D" w:rsidRPr="001063D4" w:rsidDel="00492E4F" w:rsidRDefault="00450098">
            <w:pPr>
              <w:pStyle w:val="berschrift1"/>
              <w:rPr>
                <w:del w:id="4223" w:author="Ulrike Hiltner" w:date="2018-03-02T16:12:00Z"/>
              </w:rPr>
              <w:pPrChange w:id="4224" w:author="Ulrike Hiltner" w:date="2018-03-12T12:38:00Z">
                <w:pPr>
                  <w:pStyle w:val="Tablestyle"/>
                </w:pPr>
              </w:pPrChange>
            </w:pPr>
            <w:del w:id="4225" w:author="Ulrike Hiltner" w:date="2018-03-02T16:12:00Z">
              <w:r w:rsidRPr="003D10F0" w:rsidDel="00492E4F">
                <w:delText>meaning</w:delText>
              </w:r>
            </w:del>
          </w:p>
        </w:tc>
      </w:tr>
      <w:tr w:rsidR="00D7084D" w:rsidRPr="001E1122" w:rsidDel="00492E4F">
        <w:trPr>
          <w:del w:id="4226" w:author="Ulrike Hiltner" w:date="2018-03-02T16:12:00Z"/>
        </w:trPr>
        <w:tc>
          <w:tcPr>
            <w:tcW w:w="0" w:type="auto"/>
          </w:tcPr>
          <w:p w:rsidR="00D7084D" w:rsidRPr="002C753F" w:rsidDel="00492E4F" w:rsidRDefault="00450098">
            <w:pPr>
              <w:pStyle w:val="berschrift1"/>
              <w:rPr>
                <w:del w:id="4227" w:author="Ulrike Hiltner" w:date="2018-03-02T16:12:00Z"/>
              </w:rPr>
              <w:pPrChange w:id="4228" w:author="Ulrike Hiltner" w:date="2018-03-12T12:38:00Z">
                <w:pPr>
                  <w:pStyle w:val="Tablestyle"/>
                </w:pPr>
              </w:pPrChange>
            </w:pPr>
            <w:del w:id="4229" w:author="Ulrike Hiltner" w:date="2018-03-02T16:12:00Z">
              <w:r w:rsidRPr="002C753F" w:rsidDel="00492E4F">
                <w:delText>0</w:delText>
              </w:r>
            </w:del>
          </w:p>
        </w:tc>
        <w:tc>
          <w:tcPr>
            <w:tcW w:w="0" w:type="auto"/>
          </w:tcPr>
          <w:p w:rsidR="00D7084D" w:rsidRPr="001063D4" w:rsidDel="00492E4F" w:rsidRDefault="00450098">
            <w:pPr>
              <w:pStyle w:val="berschrift1"/>
              <w:rPr>
                <w:del w:id="4230" w:author="Ulrike Hiltner" w:date="2018-03-02T16:12:00Z"/>
              </w:rPr>
              <w:pPrChange w:id="4231" w:author="Ulrike Hiltner" w:date="2018-03-12T12:38:00Z">
                <w:pPr>
                  <w:pStyle w:val="Tablestyle"/>
                </w:pPr>
              </w:pPrChange>
            </w:pPr>
            <w:del w:id="4232" w:author="Ulrike Hiltner" w:date="2018-03-02T16:12:00Z">
              <w:r w:rsidRPr="003D10F0" w:rsidDel="00492E4F">
                <w:delText>normal measure at 1.3 m</w:delText>
              </w:r>
            </w:del>
          </w:p>
        </w:tc>
      </w:tr>
      <w:tr w:rsidR="00D7084D" w:rsidRPr="001E1122" w:rsidDel="00492E4F">
        <w:trPr>
          <w:del w:id="4233" w:author="Ulrike Hiltner" w:date="2018-03-02T16:12:00Z"/>
        </w:trPr>
        <w:tc>
          <w:tcPr>
            <w:tcW w:w="0" w:type="auto"/>
          </w:tcPr>
          <w:p w:rsidR="00D7084D" w:rsidRPr="002C753F" w:rsidDel="00492E4F" w:rsidRDefault="00450098">
            <w:pPr>
              <w:pStyle w:val="berschrift1"/>
              <w:rPr>
                <w:del w:id="4234" w:author="Ulrike Hiltner" w:date="2018-03-02T16:12:00Z"/>
              </w:rPr>
              <w:pPrChange w:id="4235" w:author="Ulrike Hiltner" w:date="2018-03-12T12:38:00Z">
                <w:pPr>
                  <w:pStyle w:val="Tablestyle"/>
                </w:pPr>
              </w:pPrChange>
            </w:pPr>
            <w:del w:id="4236" w:author="Ulrike Hiltner" w:date="2018-03-02T16:12:00Z">
              <w:r w:rsidRPr="002C753F" w:rsidDel="00492E4F">
                <w:delText>1</w:delText>
              </w:r>
            </w:del>
          </w:p>
        </w:tc>
        <w:tc>
          <w:tcPr>
            <w:tcW w:w="0" w:type="auto"/>
          </w:tcPr>
          <w:p w:rsidR="00D7084D" w:rsidRPr="001063D4" w:rsidDel="00492E4F" w:rsidRDefault="00450098">
            <w:pPr>
              <w:pStyle w:val="berschrift1"/>
              <w:rPr>
                <w:del w:id="4237" w:author="Ulrike Hiltner" w:date="2018-03-02T16:12:00Z"/>
              </w:rPr>
              <w:pPrChange w:id="4238" w:author="Ulrike Hiltner" w:date="2018-03-12T12:38:00Z">
                <w:pPr>
                  <w:pStyle w:val="Tablestyle"/>
                </w:pPr>
              </w:pPrChange>
            </w:pPr>
            <w:del w:id="4239" w:author="Ulrike Hiltner" w:date="2018-03-02T16:12:00Z">
              <w:r w:rsidRPr="003D10F0" w:rsidDel="00492E4F">
                <w:delText>elevated measure at 0.5 m</w:delText>
              </w:r>
            </w:del>
          </w:p>
        </w:tc>
      </w:tr>
      <w:tr w:rsidR="00D7084D" w:rsidRPr="001E1122" w:rsidDel="00492E4F">
        <w:trPr>
          <w:del w:id="4240" w:author="Ulrike Hiltner" w:date="2018-03-02T16:12:00Z"/>
        </w:trPr>
        <w:tc>
          <w:tcPr>
            <w:tcW w:w="0" w:type="auto"/>
          </w:tcPr>
          <w:p w:rsidR="00D7084D" w:rsidRPr="002C753F" w:rsidDel="00492E4F" w:rsidRDefault="00450098">
            <w:pPr>
              <w:pStyle w:val="berschrift1"/>
              <w:rPr>
                <w:del w:id="4241" w:author="Ulrike Hiltner" w:date="2018-03-02T16:12:00Z"/>
              </w:rPr>
              <w:pPrChange w:id="4242" w:author="Ulrike Hiltner" w:date="2018-03-12T12:38:00Z">
                <w:pPr>
                  <w:pStyle w:val="Tablestyle"/>
                </w:pPr>
              </w:pPrChange>
            </w:pPr>
            <w:del w:id="4243" w:author="Ulrike Hiltner" w:date="2018-03-02T16:12:00Z">
              <w:r w:rsidRPr="002C753F" w:rsidDel="00492E4F">
                <w:delText>2</w:delText>
              </w:r>
            </w:del>
          </w:p>
        </w:tc>
        <w:tc>
          <w:tcPr>
            <w:tcW w:w="0" w:type="auto"/>
          </w:tcPr>
          <w:p w:rsidR="00D7084D" w:rsidRPr="001063D4" w:rsidDel="00492E4F" w:rsidRDefault="00450098">
            <w:pPr>
              <w:pStyle w:val="berschrift1"/>
              <w:rPr>
                <w:del w:id="4244" w:author="Ulrike Hiltner" w:date="2018-03-02T16:12:00Z"/>
              </w:rPr>
              <w:pPrChange w:id="4245" w:author="Ulrike Hiltner" w:date="2018-03-12T12:38:00Z">
                <w:pPr>
                  <w:pStyle w:val="Tablestyle"/>
                </w:pPr>
              </w:pPrChange>
            </w:pPr>
            <w:del w:id="4246" w:author="Ulrike Hiltner" w:date="2018-03-02T16:12:00Z">
              <w:r w:rsidRPr="003D10F0" w:rsidDel="00492E4F">
                <w:delText>elevated measure at 1.0 m</w:delText>
              </w:r>
            </w:del>
          </w:p>
        </w:tc>
      </w:tr>
      <w:tr w:rsidR="00D7084D" w:rsidRPr="001E1122" w:rsidDel="00492E4F">
        <w:trPr>
          <w:del w:id="4247" w:author="Ulrike Hiltner" w:date="2018-03-02T16:12:00Z"/>
        </w:trPr>
        <w:tc>
          <w:tcPr>
            <w:tcW w:w="0" w:type="auto"/>
          </w:tcPr>
          <w:p w:rsidR="00D7084D" w:rsidRPr="002C753F" w:rsidDel="00492E4F" w:rsidRDefault="00450098">
            <w:pPr>
              <w:pStyle w:val="berschrift1"/>
              <w:rPr>
                <w:del w:id="4248" w:author="Ulrike Hiltner" w:date="2018-03-02T16:12:00Z"/>
              </w:rPr>
              <w:pPrChange w:id="4249" w:author="Ulrike Hiltner" w:date="2018-03-12T12:38:00Z">
                <w:pPr>
                  <w:pStyle w:val="Tablestyle"/>
                </w:pPr>
              </w:pPrChange>
            </w:pPr>
            <w:del w:id="4250" w:author="Ulrike Hiltner" w:date="2018-03-02T16:12:00Z">
              <w:r w:rsidRPr="002C753F" w:rsidDel="00492E4F">
                <w:delText>3</w:delText>
              </w:r>
            </w:del>
          </w:p>
        </w:tc>
        <w:tc>
          <w:tcPr>
            <w:tcW w:w="0" w:type="auto"/>
          </w:tcPr>
          <w:p w:rsidR="00D7084D" w:rsidRPr="001063D4" w:rsidDel="00492E4F" w:rsidRDefault="00450098">
            <w:pPr>
              <w:pStyle w:val="berschrift1"/>
              <w:rPr>
                <w:del w:id="4251" w:author="Ulrike Hiltner" w:date="2018-03-02T16:12:00Z"/>
              </w:rPr>
              <w:pPrChange w:id="4252" w:author="Ulrike Hiltner" w:date="2018-03-12T12:38:00Z">
                <w:pPr>
                  <w:pStyle w:val="Tablestyle"/>
                </w:pPr>
              </w:pPrChange>
            </w:pPr>
            <w:del w:id="4253" w:author="Ulrike Hiltner" w:date="2018-03-02T16:12:00Z">
              <w:r w:rsidRPr="003D10F0" w:rsidDel="00492E4F">
                <w:delText>elevated measure at 1.5 m</w:delText>
              </w:r>
            </w:del>
          </w:p>
        </w:tc>
      </w:tr>
      <w:tr w:rsidR="00D7084D" w:rsidRPr="001E1122" w:rsidDel="00492E4F">
        <w:trPr>
          <w:del w:id="4254" w:author="Ulrike Hiltner" w:date="2018-03-02T16:12:00Z"/>
        </w:trPr>
        <w:tc>
          <w:tcPr>
            <w:tcW w:w="0" w:type="auto"/>
          </w:tcPr>
          <w:p w:rsidR="00D7084D" w:rsidRPr="002C753F" w:rsidDel="00492E4F" w:rsidRDefault="00450098">
            <w:pPr>
              <w:pStyle w:val="berschrift1"/>
              <w:rPr>
                <w:del w:id="4255" w:author="Ulrike Hiltner" w:date="2018-03-02T16:12:00Z"/>
              </w:rPr>
              <w:pPrChange w:id="4256" w:author="Ulrike Hiltner" w:date="2018-03-12T12:38:00Z">
                <w:pPr>
                  <w:pStyle w:val="Tablestyle"/>
                </w:pPr>
              </w:pPrChange>
            </w:pPr>
            <w:del w:id="4257" w:author="Ulrike Hiltner" w:date="2018-03-02T16:12:00Z">
              <w:r w:rsidRPr="002C753F" w:rsidDel="00492E4F">
                <w:delText>4</w:delText>
              </w:r>
            </w:del>
          </w:p>
        </w:tc>
        <w:tc>
          <w:tcPr>
            <w:tcW w:w="0" w:type="auto"/>
          </w:tcPr>
          <w:p w:rsidR="00D7084D" w:rsidRPr="001063D4" w:rsidDel="00492E4F" w:rsidRDefault="00450098">
            <w:pPr>
              <w:pStyle w:val="berschrift1"/>
              <w:rPr>
                <w:del w:id="4258" w:author="Ulrike Hiltner" w:date="2018-03-02T16:12:00Z"/>
              </w:rPr>
              <w:pPrChange w:id="4259" w:author="Ulrike Hiltner" w:date="2018-03-12T12:38:00Z">
                <w:pPr>
                  <w:pStyle w:val="Tablestyle"/>
                </w:pPr>
              </w:pPrChange>
            </w:pPr>
            <w:del w:id="4260" w:author="Ulrike Hiltner" w:date="2018-03-02T16:12:00Z">
              <w:r w:rsidRPr="003D10F0" w:rsidDel="00492E4F">
                <w:delText>tree with irregular stem</w:delText>
              </w:r>
            </w:del>
          </w:p>
        </w:tc>
      </w:tr>
    </w:tbl>
    <w:p w:rsidR="00D7084D" w:rsidRPr="00450098" w:rsidDel="00492E4F" w:rsidRDefault="00450098">
      <w:pPr>
        <w:pStyle w:val="berschrift1"/>
        <w:rPr>
          <w:del w:id="4261" w:author="Ulrike Hiltner" w:date="2018-03-02T16:12:00Z"/>
        </w:rPr>
        <w:pPrChange w:id="4262" w:author="Ulrike Hiltner" w:date="2018-03-12T12:38:00Z">
          <w:pPr/>
        </w:pPrChange>
      </w:pPr>
      <w:del w:id="4263" w:author="Ulrike Hiltner" w:date="2018-03-02T16:12:00Z">
        <w:r w:rsidRPr="00450098" w:rsidDel="00492E4F">
          <w:delText>The types of damage through logging. It was possible to model logging damages that were defined as the damage to the remaining forest stand. We obtained information about the proportion of damaged trees from the total number of trees, from the inventory data of the T1-RIL plots of Paracou (cf. Fig. A1.2.1). Table A1.2.1 shows the coding of damage through logging.</w:delText>
        </w:r>
      </w:del>
    </w:p>
    <w:p w:rsidR="00D7084D" w:rsidRPr="00450098" w:rsidDel="00492E4F" w:rsidRDefault="00450098">
      <w:pPr>
        <w:pStyle w:val="berschrift1"/>
        <w:rPr>
          <w:del w:id="4264" w:author="Ulrike Hiltner" w:date="2018-03-02T16:12:00Z"/>
        </w:rPr>
        <w:pPrChange w:id="4265" w:author="Ulrike Hiltner" w:date="2018-03-12T12:38:00Z">
          <w:pPr>
            <w:pStyle w:val="Beschriftung1"/>
          </w:pPr>
        </w:pPrChange>
      </w:pPr>
      <w:del w:id="4266" w:author="Ulrike Hiltner" w:date="2018-03-02T16:12:00Z">
        <w:r w:rsidRPr="00450098" w:rsidDel="00492E4F">
          <w:delText>Tab. A1.2.2.: Coding for the type of damage (code_resume) and its meaning in Paracou's forest inventory data set. Code alive indicates whether a tree is still alive or not (1: true, 0: false).</w:delText>
        </w:r>
      </w:del>
    </w:p>
    <w:tbl>
      <w:tblPr>
        <w:tblW w:w="4053" w:type="pct"/>
        <w:tblLook w:val="07E0" w:firstRow="1" w:lastRow="1" w:firstColumn="1" w:lastColumn="1" w:noHBand="1" w:noVBand="1"/>
      </w:tblPr>
      <w:tblGrid>
        <w:gridCol w:w="1379"/>
        <w:gridCol w:w="1733"/>
        <w:gridCol w:w="4645"/>
      </w:tblGrid>
      <w:tr w:rsidR="00177113" w:rsidRPr="001E1122" w:rsidDel="00CB0D55" w:rsidTr="00F219B7">
        <w:trPr>
          <w:del w:id="4267" w:author="Ulrike Hiltner" w:date="2018-03-12T12:35:00Z"/>
        </w:trPr>
        <w:tc>
          <w:tcPr>
            <w:tcW w:w="0" w:type="auto"/>
            <w:vAlign w:val="bottom"/>
          </w:tcPr>
          <w:p w:rsidR="00D7084D" w:rsidRPr="002C753F" w:rsidDel="00492E4F" w:rsidRDefault="00450098">
            <w:pPr>
              <w:pStyle w:val="berschrift1"/>
              <w:rPr>
                <w:del w:id="4268" w:author="Ulrike Hiltner" w:date="2018-03-02T16:12:00Z"/>
              </w:rPr>
              <w:pPrChange w:id="4269" w:author="Ulrike Hiltner" w:date="2018-03-12T12:38:00Z">
                <w:pPr>
                  <w:pStyle w:val="Tablestyle"/>
                </w:pPr>
              </w:pPrChange>
            </w:pPr>
            <w:del w:id="4270" w:author="Ulrike Hiltner" w:date="2018-03-02T16:12:00Z">
              <w:r w:rsidRPr="002C753F" w:rsidDel="00492E4F">
                <w:delText>coding alive</w:delText>
              </w:r>
            </w:del>
          </w:p>
        </w:tc>
        <w:tc>
          <w:tcPr>
            <w:tcW w:w="0" w:type="auto"/>
            <w:vAlign w:val="bottom"/>
          </w:tcPr>
          <w:p w:rsidR="00D7084D" w:rsidRPr="001063D4" w:rsidDel="00492E4F" w:rsidRDefault="00450098">
            <w:pPr>
              <w:pStyle w:val="berschrift1"/>
              <w:rPr>
                <w:del w:id="4271" w:author="Ulrike Hiltner" w:date="2018-03-02T16:12:00Z"/>
              </w:rPr>
              <w:pPrChange w:id="4272" w:author="Ulrike Hiltner" w:date="2018-03-12T12:38:00Z">
                <w:pPr>
                  <w:pStyle w:val="Tablestyle"/>
                </w:pPr>
              </w:pPrChange>
            </w:pPr>
            <w:del w:id="4273" w:author="Ulrike Hiltner" w:date="2018-03-02T16:12:00Z">
              <w:r w:rsidRPr="003D10F0" w:rsidDel="00492E4F">
                <w:delText>coding measure</w:delText>
              </w:r>
            </w:del>
          </w:p>
        </w:tc>
        <w:tc>
          <w:tcPr>
            <w:tcW w:w="0" w:type="auto"/>
            <w:vAlign w:val="bottom"/>
          </w:tcPr>
          <w:p w:rsidR="00D7084D" w:rsidRPr="00051C61" w:rsidDel="00492E4F" w:rsidRDefault="00450098">
            <w:pPr>
              <w:pStyle w:val="berschrift1"/>
              <w:rPr>
                <w:del w:id="4274" w:author="Ulrike Hiltner" w:date="2018-03-02T16:12:00Z"/>
              </w:rPr>
              <w:pPrChange w:id="4275" w:author="Ulrike Hiltner" w:date="2018-03-12T12:38:00Z">
                <w:pPr>
                  <w:pStyle w:val="Tablestyle"/>
                </w:pPr>
              </w:pPrChange>
            </w:pPr>
            <w:del w:id="4276" w:author="Ulrike Hiltner" w:date="2018-03-02T16:12:00Z">
              <w:r w:rsidRPr="00F031AC" w:rsidDel="00492E4F">
                <w:delText>meaning</w:delText>
              </w:r>
            </w:del>
          </w:p>
        </w:tc>
      </w:tr>
      <w:tr w:rsidR="00D7084D" w:rsidRPr="001E1122" w:rsidDel="00492E4F" w:rsidTr="00F219B7">
        <w:trPr>
          <w:del w:id="4277" w:author="Ulrike Hiltner" w:date="2018-03-02T16:12:00Z"/>
        </w:trPr>
        <w:tc>
          <w:tcPr>
            <w:tcW w:w="0" w:type="auto"/>
          </w:tcPr>
          <w:p w:rsidR="00D7084D" w:rsidRPr="002C753F" w:rsidDel="00492E4F" w:rsidRDefault="00450098">
            <w:pPr>
              <w:pStyle w:val="berschrift1"/>
              <w:rPr>
                <w:del w:id="4278" w:author="Ulrike Hiltner" w:date="2018-03-02T16:12:00Z"/>
              </w:rPr>
              <w:pPrChange w:id="4279" w:author="Ulrike Hiltner" w:date="2018-03-12T12:38:00Z">
                <w:pPr>
                  <w:pStyle w:val="Tablestyle"/>
                </w:pPr>
              </w:pPrChange>
            </w:pPr>
            <w:del w:id="4280" w:author="Ulrike Hiltner" w:date="2018-03-02T16:12:00Z">
              <w:r w:rsidRPr="002C753F" w:rsidDel="00492E4F">
                <w:delText>0</w:delText>
              </w:r>
            </w:del>
          </w:p>
        </w:tc>
        <w:tc>
          <w:tcPr>
            <w:tcW w:w="0" w:type="auto"/>
          </w:tcPr>
          <w:p w:rsidR="00D7084D" w:rsidRPr="001063D4" w:rsidDel="00492E4F" w:rsidRDefault="00450098">
            <w:pPr>
              <w:pStyle w:val="berschrift1"/>
              <w:rPr>
                <w:del w:id="4281" w:author="Ulrike Hiltner" w:date="2018-03-02T16:12:00Z"/>
              </w:rPr>
              <w:pPrChange w:id="4282" w:author="Ulrike Hiltner" w:date="2018-03-12T12:38:00Z">
                <w:pPr>
                  <w:pStyle w:val="Tablestyle"/>
                </w:pPr>
              </w:pPrChange>
            </w:pPr>
            <w:del w:id="4283" w:author="Ulrike Hiltner" w:date="2018-03-02T16:12:00Z">
              <w:r w:rsidRPr="003D10F0" w:rsidDel="00492E4F">
                <w:delText>1</w:delText>
              </w:r>
            </w:del>
          </w:p>
        </w:tc>
        <w:tc>
          <w:tcPr>
            <w:tcW w:w="0" w:type="auto"/>
          </w:tcPr>
          <w:p w:rsidR="00D7084D" w:rsidRPr="00450098" w:rsidDel="00492E4F" w:rsidRDefault="00450098">
            <w:pPr>
              <w:pStyle w:val="berschrift1"/>
              <w:rPr>
                <w:del w:id="4284" w:author="Ulrike Hiltner" w:date="2018-03-02T16:12:00Z"/>
              </w:rPr>
              <w:pPrChange w:id="4285" w:author="Ulrike Hiltner" w:date="2018-03-12T12:38:00Z">
                <w:pPr>
                  <w:pStyle w:val="Tablestyle"/>
                </w:pPr>
              </w:pPrChange>
            </w:pPr>
            <w:del w:id="4286" w:author="Ulrike Hiltner" w:date="2018-03-02T16:12:00Z">
              <w:r w:rsidRPr="00450098" w:rsidDel="00492E4F">
                <w:delText>dead tree, destroyed through overthrow of logged trees</w:delText>
              </w:r>
            </w:del>
          </w:p>
        </w:tc>
      </w:tr>
      <w:tr w:rsidR="00D7084D" w:rsidRPr="001E1122" w:rsidDel="00492E4F" w:rsidTr="00F219B7">
        <w:trPr>
          <w:del w:id="4287" w:author="Ulrike Hiltner" w:date="2018-03-02T16:12:00Z"/>
        </w:trPr>
        <w:tc>
          <w:tcPr>
            <w:tcW w:w="0" w:type="auto"/>
          </w:tcPr>
          <w:p w:rsidR="00D7084D" w:rsidRPr="002C753F" w:rsidDel="00492E4F" w:rsidRDefault="00450098">
            <w:pPr>
              <w:pStyle w:val="berschrift1"/>
              <w:rPr>
                <w:del w:id="4288" w:author="Ulrike Hiltner" w:date="2018-03-02T16:12:00Z"/>
              </w:rPr>
              <w:pPrChange w:id="4289" w:author="Ulrike Hiltner" w:date="2018-03-12T12:38:00Z">
                <w:pPr>
                  <w:pStyle w:val="Tablestyle"/>
                </w:pPr>
              </w:pPrChange>
            </w:pPr>
            <w:del w:id="4290" w:author="Ulrike Hiltner" w:date="2018-03-02T16:12:00Z">
              <w:r w:rsidRPr="002C753F" w:rsidDel="00492E4F">
                <w:delText>0</w:delText>
              </w:r>
            </w:del>
          </w:p>
        </w:tc>
        <w:tc>
          <w:tcPr>
            <w:tcW w:w="0" w:type="auto"/>
          </w:tcPr>
          <w:p w:rsidR="00D7084D" w:rsidRPr="001063D4" w:rsidDel="00492E4F" w:rsidRDefault="00450098">
            <w:pPr>
              <w:pStyle w:val="berschrift1"/>
              <w:rPr>
                <w:del w:id="4291" w:author="Ulrike Hiltner" w:date="2018-03-02T16:12:00Z"/>
              </w:rPr>
              <w:pPrChange w:id="4292" w:author="Ulrike Hiltner" w:date="2018-03-12T12:38:00Z">
                <w:pPr>
                  <w:pStyle w:val="Tablestyle"/>
                </w:pPr>
              </w:pPrChange>
            </w:pPr>
            <w:del w:id="4293" w:author="Ulrike Hiltner" w:date="2018-03-02T16:12:00Z">
              <w:r w:rsidRPr="003D10F0" w:rsidDel="00492E4F">
                <w:delText>5</w:delText>
              </w:r>
            </w:del>
          </w:p>
        </w:tc>
        <w:tc>
          <w:tcPr>
            <w:tcW w:w="0" w:type="auto"/>
          </w:tcPr>
          <w:p w:rsidR="00D7084D" w:rsidRPr="00450098" w:rsidDel="00492E4F" w:rsidRDefault="00450098">
            <w:pPr>
              <w:pStyle w:val="berschrift1"/>
              <w:rPr>
                <w:del w:id="4294" w:author="Ulrike Hiltner" w:date="2018-03-02T16:12:00Z"/>
              </w:rPr>
              <w:pPrChange w:id="4295" w:author="Ulrike Hiltner" w:date="2018-03-12T12:38:00Z">
                <w:pPr>
                  <w:pStyle w:val="Tablestyle"/>
                </w:pPr>
              </w:pPrChange>
            </w:pPr>
            <w:del w:id="4296" w:author="Ulrike Hiltner" w:date="2018-03-02T16:12:00Z">
              <w:r w:rsidRPr="00450098" w:rsidDel="00492E4F">
                <w:delText>dead tree, destroyed through man and machine</w:delText>
              </w:r>
            </w:del>
          </w:p>
        </w:tc>
      </w:tr>
      <w:tr w:rsidR="00D7084D" w:rsidRPr="001E1122" w:rsidDel="00492E4F" w:rsidTr="00F219B7">
        <w:trPr>
          <w:del w:id="4297" w:author="Ulrike Hiltner" w:date="2018-03-02T16:12:00Z"/>
        </w:trPr>
        <w:tc>
          <w:tcPr>
            <w:tcW w:w="0" w:type="auto"/>
          </w:tcPr>
          <w:p w:rsidR="00D7084D" w:rsidRPr="002C753F" w:rsidDel="00492E4F" w:rsidRDefault="00450098">
            <w:pPr>
              <w:pStyle w:val="berschrift1"/>
              <w:rPr>
                <w:del w:id="4298" w:author="Ulrike Hiltner" w:date="2018-03-02T16:12:00Z"/>
              </w:rPr>
              <w:pPrChange w:id="4299" w:author="Ulrike Hiltner" w:date="2018-03-12T12:38:00Z">
                <w:pPr>
                  <w:pStyle w:val="Tablestyle"/>
                </w:pPr>
              </w:pPrChange>
            </w:pPr>
            <w:del w:id="4300" w:author="Ulrike Hiltner" w:date="2018-03-02T16:12:00Z">
              <w:r w:rsidRPr="002C753F" w:rsidDel="00492E4F">
                <w:delText>0</w:delText>
              </w:r>
            </w:del>
          </w:p>
        </w:tc>
        <w:tc>
          <w:tcPr>
            <w:tcW w:w="0" w:type="auto"/>
          </w:tcPr>
          <w:p w:rsidR="00D7084D" w:rsidRPr="001063D4" w:rsidDel="00492E4F" w:rsidRDefault="00450098">
            <w:pPr>
              <w:pStyle w:val="berschrift1"/>
              <w:rPr>
                <w:del w:id="4301" w:author="Ulrike Hiltner" w:date="2018-03-02T16:12:00Z"/>
              </w:rPr>
              <w:pPrChange w:id="4302" w:author="Ulrike Hiltner" w:date="2018-03-12T12:38:00Z">
                <w:pPr>
                  <w:pStyle w:val="Tablestyle"/>
                </w:pPr>
              </w:pPrChange>
            </w:pPr>
            <w:del w:id="4303" w:author="Ulrike Hiltner" w:date="2018-03-02T16:12:00Z">
              <w:r w:rsidRPr="003D10F0" w:rsidDel="00492E4F">
                <w:delText>8</w:delText>
              </w:r>
            </w:del>
          </w:p>
        </w:tc>
        <w:tc>
          <w:tcPr>
            <w:tcW w:w="0" w:type="auto"/>
          </w:tcPr>
          <w:p w:rsidR="00D7084D" w:rsidRPr="00450098" w:rsidDel="00492E4F" w:rsidRDefault="00450098">
            <w:pPr>
              <w:pStyle w:val="berschrift1"/>
              <w:rPr>
                <w:del w:id="4304" w:author="Ulrike Hiltner" w:date="2018-03-02T16:12:00Z"/>
              </w:rPr>
              <w:pPrChange w:id="4305" w:author="Ulrike Hiltner" w:date="2018-03-12T12:38:00Z">
                <w:pPr>
                  <w:pStyle w:val="Tablestyle"/>
                </w:pPr>
              </w:pPrChange>
            </w:pPr>
            <w:del w:id="4306" w:author="Ulrike Hiltner" w:date="2018-03-02T16:12:00Z">
              <w:r w:rsidRPr="00450098" w:rsidDel="00492E4F">
                <w:delText>dead tree, destroyed after exploitation</w:delText>
              </w:r>
            </w:del>
          </w:p>
        </w:tc>
      </w:tr>
    </w:tbl>
    <w:p w:rsidR="00F219B7" w:rsidRPr="00450098" w:rsidRDefault="00F219B7" w:rsidP="002C753F">
      <w:pPr>
        <w:pStyle w:val="berschrift1"/>
        <w:rPr>
          <w:ins w:id="4307" w:author="Ulrike Hiltner" w:date="2018-03-09T13:55:00Z"/>
        </w:rPr>
      </w:pPr>
      <w:ins w:id="4308" w:author="Ulrike Hiltner" w:date="2018-03-09T13:55:00Z">
        <w:r w:rsidRPr="00450098">
          <w:t>References</w:t>
        </w:r>
      </w:ins>
    </w:p>
    <w:p w:rsidR="00F00EC8" w:rsidRPr="004D04AD" w:rsidRDefault="00097D3C" w:rsidP="00F00EC8">
      <w:pPr>
        <w:widowControl w:val="0"/>
        <w:autoSpaceDE w:val="0"/>
        <w:autoSpaceDN w:val="0"/>
        <w:adjustRightInd w:val="0"/>
        <w:spacing w:line="240" w:lineRule="auto"/>
        <w:ind w:left="480" w:hanging="480"/>
        <w:rPr>
          <w:rFonts w:cs="Times New Roman"/>
          <w:noProof/>
          <w:szCs w:val="24"/>
          <w:lang w:val="en-US"/>
        </w:rPr>
      </w:pPr>
      <w:ins w:id="4309" w:author="Ulrike Hiltner" w:date="2018-03-12T11:47:00Z">
        <w:r>
          <w:rPr>
            <w:lang w:val="en-US"/>
          </w:rPr>
          <w:fldChar w:fldCharType="begin" w:fldLock="1"/>
        </w:r>
        <w:r>
          <w:rPr>
            <w:lang w:val="en-US"/>
          </w:rPr>
          <w:instrText xml:space="preserve">ADDIN Mendeley Bibliography CSL_BIBLIOGRAPHY </w:instrText>
        </w:r>
      </w:ins>
      <w:r>
        <w:rPr>
          <w:lang w:val="en-US"/>
        </w:rPr>
        <w:fldChar w:fldCharType="separate"/>
      </w:r>
      <w:r w:rsidR="00F00EC8" w:rsidRPr="004D04AD">
        <w:rPr>
          <w:rFonts w:cs="Times New Roman"/>
          <w:noProof/>
          <w:szCs w:val="24"/>
          <w:lang w:val="en-US"/>
        </w:rPr>
        <w:t>Assessment Millennium Ecosystem, 2005. Ecosystems And Human Well-Being: Synthesis. Washington, DC.</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Blaser, J., Sarre, A., Poore, D., Johnson, S., 2011. Status of Tropical Forest Management 2011, ITTO Technical Series. International Tropical Timber Organization, Yokohama.</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Bonan, G., 2008. Carbon cycle: Fertilizing change. Nat. Geosci. 1, 645–646. https://doi.org/10.1038/ngeo328</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Bonan, G.B., 2008. Forests and Climate Change: Forcings, Feedbacks, and the Climate Benefits of Forests. Science (80-. ). 320, 1444–1449. https://doi.org/10.1126/science.1155121</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Burivalova, Z., Şekercioǧlu, Ç.H., Koh, L.P., 2014. Thresholds of logging intensity to maintain tropical forest biodiversity. Curr. Biol. 24, 1893–1898. https://doi.org/10.1016/j.cub.2014.06.065</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Chave, J., Andalo, C., Brown, S., Cairns, M.A., Chambers, J.Q., Eamus, D., Fölster, H., Fromard, F., Higuchi, N., Kira, T., Lescure, J.-P., Nelson, B.W., Ogawa, H., Puig, H., Riéra, B., Yamakura, T., 2005. Tree allometry and improved estimation of carbon stocks and balance in tropical forests. Oecologia 145, 87–99. https://doi.org/10.1007/s00442-005-0100-x</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Clark, M.R., Kozar, J.S., 2011. Comparing sustainable Forest Management certifications standards: A Meta-Analysis. Ecol. Soc. https://doi.org/10.5751/ES-03736-160103</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D’Amato, A.W., Bradford, J.B., Fraver, S., Palik, B.J., 2011. Forest management for mitigation and adaptation to climate change: Insights from long-term silviculture experiments. For. Ecol. Manage. 262, 803–816. https://doi.org/10.1016/j.foreco.2011.05.014</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Danielsen, F., Skutsch, M., Burgess, N.D., Jensen, P.M., Andrianandrasana, H., Karky, B., Lewis, R., Lovett, J.C., Massao, J., Ngaga, Y., Phartiyal, P., Poulsen, M.K., Singh, S.P., Solis, S., Sørensen, M., Tewari, A., Young, R., Zahabu, E., 2011. At the heart of REDD+: A role for local people in monitoring forests? Conserv. Lett. 4, 158–167. https://doi.org/10.1111/j.1755-263X.2010.00159.x</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De Sy, V., Herold, M., Achard, F., Beuchle, R., Clevers, J.G.P.W., Lindquist, E., Verchot, L., 2015. Land use patterns and related carbon losses following deforestation in South America. Environ. Res. Lett. 10. https://doi.org/10.1088/1748-9326/10/12/124004</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Durst, P.., McKenzie, P.., Brown, C.., Appanah, S., 2006. Challenges facing certification and eco-labelling of forest products in developing countries. Int. For. Rev. 8, 193–200. https://doi.org/10.1505/ifor.8.2.193</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 xml:space="preserve">Fischer, R., Bohn, F., Dantas de Paula, M., Dislich, C., Groeneveld, J., Gutiérrez, A.G., Kazmierczak, M., </w:t>
      </w:r>
      <w:r w:rsidRPr="004D04AD">
        <w:rPr>
          <w:rFonts w:cs="Times New Roman"/>
          <w:noProof/>
          <w:szCs w:val="24"/>
          <w:lang w:val="en-US"/>
        </w:rPr>
        <w:lastRenderedPageBreak/>
        <w:t>Knapp, N., Lehmann, S., Paulick, S., Pütz, S., Rödig, E., Taubert, F., Köhler, P., Huth, A., 2016. Lessons learned from applying a forest gap model to understand ecosystem and carbon dynamics of complex tropical forests. Ecol. Modell. 326, 124–133. https://doi.org/10.1016/j.ecolmodel.2015.11.018</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Galochet, M., 2018. La biodiversité dans l ’ aménagement du territoire en Guyane française.</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Gibbs, H.K., Brown, S., Niles, J.O., Foley, J.A., 2007. Monitoring and estimating tropical forest carbon stocks: making REDD a reality. Environ. Res. Lett. 2, 45023. https://doi.org/10.1088/1748-9326/2/4/045023</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Gourlet-Fleury, S., Ferry, B., Molino, J.-F., Petronelli, P., Schmitt, L., 2004. Paracou expérimental plots: key features, in: Ecology and Management of a Neotropical Rainforest : Lessons Drawn from Paracou, a Long-Term Experimental Research Site in French Guiana. pp. 3–60.</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Heikkilä, J., Sirén, M., Ahtikoski, A., Hynynen, J., Sauvula, T., Lehtonen, M., 2009. Energy wood thinning as a part of the stand management of scots pine and norway spruce. Silva Fenn. 43, 129–146.</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Hillring, B., 2006. World trade in forest products and wood fuel. Biomass and Bioenergy 30, 815–825. https://doi.org/10.1016/j.biombioe.2006.04.002</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Houghton, R.A., Byers, B., Nassikas, A.A., 2015. A role for tropical forests in stabilizing atmospheric CO2. Nat. Clim. Chang. https://doi.org/10.1038/nclimate2869</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Huang, M., Asner, G.P., 2010. Long-term carbon loss and recovery following selective logging in Amazon forests. Global Biogeochem. Cycles 24, 1–15. https://doi.org/10.1029/2009GB003727</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Huntingford, C., Fisher, R.A., Mercado, L., Booth, B.B.., Sitch, S., Harris, P.P., Cox, P.M., Jones, C.D., Betts, R.A., Malhi, Y., Harris, G.R., Collins, M., Moorcroft, P., 2008. Towards quantifying uncertainty in predictions of Amazon “dieback.” Philos. Trans. R. Soc. B Biol. Sci. 363, 1857–1864. https://doi.org/10.1098/rstb.2007.0028</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Huston, M., 1994. Biological diversity: The coexistence of species on changing landscapes, Cambridge University Press, ….</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F00EC8">
        <w:rPr>
          <w:rFonts w:cs="Times New Roman"/>
          <w:noProof/>
          <w:szCs w:val="24"/>
        </w:rPr>
        <w:t xml:space="preserve">Huth, A., Drechsler, M., Köhler, P., 2005. </w:t>
      </w:r>
      <w:r w:rsidRPr="004D04AD">
        <w:rPr>
          <w:rFonts w:cs="Times New Roman"/>
          <w:noProof/>
          <w:szCs w:val="24"/>
          <w:lang w:val="en-US"/>
        </w:rPr>
        <w:t>Using multicriteria decision analysis and a forest growth model to assess impacts of tree harvesting in Dipterocarp lowland rain forests. For. Ecol. Manage. 207, 215–232. https://doi.org/10.1016/j.foreco.2004.10.028</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Huth, A., Drechsler, M., Köhler, P., 2004. Multicriteria evaluation of simulated logging scenarios in a tropical rain forest. J. Environ. Manage. 71, 321–333. https://doi.org/10.1016/j.jenvman.2004.03.008</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Intergovernmental Panel on Climate Change., 2014. Climate Change 2013: The Physical Science Basis: Working Group I Contribution to the IPCC Fifth Assessment Report 2014.</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IPCC, 2014a. Climate Change 2014: Impacts, Adaptation, and Vulnerability. Part B: Regional Aspects. Contribution of Working Group II to the Fifth Assessment Report of the Intergovernmental Panel on Climate Change. Organ. Environ. 24, 688. https://doi.org/https://ipcc-wg2.gov/AR5/report/full-report/</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IPCC, 2014b. Climate Change 2014: Mitigation of Climate Change: Contribution of Working Group III to the Fifth Assessment Report of the Intergovernmental Panel on. Cambridge Univ. Press. … 1132 pp.</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Kammesheidt, L., Köhler, P., Huth, A., 2002. Simulating logging scenarios in secondary forest embedded in a fragmented neotropical landscape. For. Ecol. Manage. 170, 89–105. https://doi.org/10.1016/S0378-1127(01)00783-6</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Keller, M., Asner, G.P., Blate, G., McGlocklin, J., Merry, F., Peña-Claros, M., Zweede, J., 2007. Timber production in selectively logged tropical forests in South America. Front. Ecol. Environ. 5, 213–216. https://doi.org/10.1890/1540-9295(2007)5[213:TPISLT]2.0.CO;2</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 xml:space="preserve">Köhler, P., Ditzer, T., Huth, A., 2000. Concepts for the aggregation of tropical tree species into functional types and the application to Sabah’s lowland rain forests. J. Trop. Ecol. 16, 591–602. </w:t>
      </w:r>
      <w:r w:rsidRPr="004D04AD">
        <w:rPr>
          <w:rFonts w:cs="Times New Roman"/>
          <w:noProof/>
          <w:szCs w:val="24"/>
          <w:lang w:val="en-US"/>
        </w:rPr>
        <w:lastRenderedPageBreak/>
        <w:t>https://doi.org/10.1017/S0266467400001590</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Kurier, H., 2000. Query whether the comparison between the PEFC and FSC is reliable with respect to competition in certification. Holz - Kurier 55, 14.</w:t>
      </w:r>
    </w:p>
    <w:p w:rsidR="00F00EC8" w:rsidRPr="00F00EC8" w:rsidRDefault="00F00EC8" w:rsidP="00F00EC8">
      <w:pPr>
        <w:widowControl w:val="0"/>
        <w:autoSpaceDE w:val="0"/>
        <w:autoSpaceDN w:val="0"/>
        <w:adjustRightInd w:val="0"/>
        <w:spacing w:line="240" w:lineRule="auto"/>
        <w:ind w:left="480" w:hanging="480"/>
        <w:rPr>
          <w:rFonts w:cs="Times New Roman"/>
          <w:noProof/>
          <w:szCs w:val="24"/>
        </w:rPr>
      </w:pPr>
      <w:r w:rsidRPr="004D04AD">
        <w:rPr>
          <w:rFonts w:cs="Times New Roman"/>
          <w:noProof/>
          <w:szCs w:val="24"/>
          <w:lang w:val="en-US"/>
        </w:rPr>
        <w:t xml:space="preserve">Lehmann, S., Huth, A., 2015. Fast calibration of a dynamic vegetation model with minimum observation data. </w:t>
      </w:r>
      <w:r w:rsidRPr="00F00EC8">
        <w:rPr>
          <w:rFonts w:cs="Times New Roman"/>
          <w:noProof/>
          <w:szCs w:val="24"/>
        </w:rPr>
        <w:t>Ecol. Modell. 301, 98–105. https://doi.org/10.1016/j.ecolmodel.2015.01.013</w:t>
      </w:r>
    </w:p>
    <w:p w:rsidR="00F00EC8" w:rsidRPr="00F00EC8" w:rsidRDefault="00F00EC8" w:rsidP="00F00EC8">
      <w:pPr>
        <w:widowControl w:val="0"/>
        <w:autoSpaceDE w:val="0"/>
        <w:autoSpaceDN w:val="0"/>
        <w:adjustRightInd w:val="0"/>
        <w:spacing w:line="240" w:lineRule="auto"/>
        <w:ind w:left="480" w:hanging="480"/>
        <w:rPr>
          <w:rFonts w:cs="Times New Roman"/>
          <w:noProof/>
          <w:szCs w:val="24"/>
        </w:rPr>
      </w:pPr>
      <w:r w:rsidRPr="00F00EC8">
        <w:rPr>
          <w:rFonts w:cs="Times New Roman"/>
          <w:noProof/>
          <w:szCs w:val="24"/>
        </w:rPr>
        <w:t>Leyer, I., Wesche, K., 2007. Multivariate Statistik in der Ökologie. Eine Einführung., Springer-Lehrbuch. Springer Berlin Heidelberg, Berlin, Heidelberg. https://doi.org/10.1007/978-3-540-37706-1</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Long, A., 2013. REDD + , Adaptation , and sustainable forest management : toward effective polycentric global forest governance. Trop. Conserv. Sci. 6, 384–408.</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Malhi, Y., Grace, J., 2000. Tropical forests and atmospheric carbon dioxide. Trends Ecol. Evol. 15, 332–337. https://doi.org/10.1016/S0169-5347(00)01906-6</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Malhi, Y., Roberts, J.T., Betts, R.A., Killeen, T.J., Li, W., Nobre, C.A., 2008. Climate change, deforestation, and the fate of the Amazon. Science (80-. ). https://doi.org/10.1126/science.1146961</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Mangoyana, R.B., 2011. Bioenergy from forest thinning: Carbon emissions, energy balances and cost analyses. Renew. Energy 36, 2368–2373. https://doi.org/10.1016/j.renene.2011.01.026</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Maréchaux, I., Chave, J., 2017. An individual-based forest model to jointly simulate carbon and tree diversity in Amazonia: description and applications. Ecol. Monogr. 87, 632–664. https://doi.org/10.1002/ecm.1271</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Mather, A.S., Needle, C.L., 1998. The forest transition: A theoretical basis. Area 30, 117–124. https://doi.org/10.1111/j.1475-4762.1998.tb00055.x</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Molina, M.J., 2009. Planetary boundaries: Identifying abrupt change. Nat. Reports Clim. Chang. 115–116. https://doi.org/10.1038/climate.2009.96</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Mollicone, D., Freibauer, A., Schulze, E.D., Braatz, S., Grassi, G., Federici, S., 2007. Elements for the expected mechanisms on “reduced emissions from deforestation and degradation, REDD” under UNFCCC. Environ. Res. Lett. 2, 45024. https://doi.org/10.1088/1748-9326/2/4/045024</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Nepstad, D.C., Stickler, C.M., Filho, B.S., Merry, F., 2008. Interactions among Amazon land use, forests and climate: prospects for a near-term forest tipping point. Philos. Trans. R. Soc. B Biol. Sci. 363, 1737–1746. https://doi.org/10.1098/rstb.2007.0036</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Nobre, C.A., Sampaio, G., Borma, L.S., Castilla-Rubio, J.C., Silva, J.S., Cardoso, M., 2016. Land-use and climate change risks in the Amazon and the need of a novel sustainable development paradigm. Proc. Natl. Acad. Sci. 113, 10759–10768. https://doi.org/10.1073/pnas.1605516113</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Pan, Y., Birdsey, R.A., Fang, J., Houghton, R., Kauppi, P.E., Kurz, W.A., Phillips, O.L., Shvidenko, A., Lewis, S.L., Canadell, J.G., Ciais, P., Jackson, R.B., Pacala, S.W., McGuire, A.D., Piao, S., Rautiainen, A., Sitch, S., Hayes, D., 2011. A Large and Persistent Carbon Sink in the World’s Forests. Science (80-. ). 333, 988–993. https://doi.org/10.1126/science.1201609</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Pan, Y., Birdsey, R.A., Phillips, O.L., Jackson, R.B., 2013. The Structure, Distribution, and Biomass of the World’s Forests. Annu. Rev. Ecol. Evol. Syst. 44, 593–622. https://doi.org/10.1146/annurev-ecolsys-110512-135914</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Piponiot, C., Cabon, A., Descroix, L., Dourdain, A., Mazzei, L., Ouliac, B., Rutishauser, E., Sist, P., Hérault, B., 2016. A methodological framework to assess the carbon balance of tropical managed forests. Carbon Balance Manag. 11, 15. https://doi.org/10.1186/s13021-016-0056-7</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 xml:space="preserve">Poorter, L., Bongers, F., Aide, T.M., Almeyda Zambrano, A.M., Balvanera, P., Becknell, J.M., Boukili, V., Brancalion, P.H.S., Broadbent, E.N., Chazdon, R.L., Craven, D., de Almeida-Cortez, J.S., Cabral, G.A.L., de Jong, B.H.J., Denslow, J.S., Dent, D.H., DeWalt, S.J., Dupuy, J.M., Durán, S.M., Espírito-Santo, M.M., Fandino, M.C., César, R.G., Hall, J.S., Hernandez-Stefanoni, J.L., Jakovac, C.C., Junqueira, A.B., Kennard, D., Letcher, S.G., Licona, J.-C., Lohbeck, M., Marín-Spiotta, E., Martínez-Ramos, M., Massoca, P., Meave, J.A., Mesquita, R., Mora, F., Muñoz, R., Muscarella, R., Nunes, Y.R.F., Ochoa-Gaona, S., de Oliveira, A.A., Orihuela-Belmonte, E., Peña-Claros, M., Pérez-García, E.A., Piotto, D., Powers, J.S., Rodríguez-Velázquez, J., Romero-Pérez, I.E., Ruíz, J., </w:t>
      </w:r>
      <w:r w:rsidRPr="004D04AD">
        <w:rPr>
          <w:rFonts w:cs="Times New Roman"/>
          <w:noProof/>
          <w:szCs w:val="24"/>
          <w:lang w:val="en-US"/>
        </w:rPr>
        <w:lastRenderedPageBreak/>
        <w:t>Saldarriaga, J.G., Sanchez-Azofeifa, A., Schwartz, N.B., Steininger, M.K., Swenson, N.G., Toledo, M., Uriarte, M., van Breugel, M., van der Wal, H., Veloso, M.D.M., Vester, H.F.M., Vicentini, A., Vieira, I.C.G., Bentos, T.V., Williamson, G.B., Rozendaal, D.M.A., 2016. Biomass resilience of Neotropical secondary forests. Nature. https://doi.org/10.1038/nature16512</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F00EC8">
        <w:rPr>
          <w:rFonts w:cs="Times New Roman"/>
          <w:noProof/>
          <w:szCs w:val="24"/>
        </w:rPr>
        <w:t xml:space="preserve">Putz, F.E., Sist, P., Fredericksen, T., Dykstra, D., 2008. </w:t>
      </w:r>
      <w:r w:rsidRPr="004D04AD">
        <w:rPr>
          <w:rFonts w:cs="Times New Roman"/>
          <w:noProof/>
          <w:szCs w:val="24"/>
          <w:lang w:val="en-US"/>
        </w:rPr>
        <w:t>Reduced-impact logging: Challenges and opportunities. For. Ecol. Manage. 256, 1427–1433. https://doi.org/10.1016/j.foreco.2008.03.036</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Putz, F.E., Zuidema, P.A., Pinard, M.A., Boot, R.G.A., Sayer, J.A., Sheil, D., Sist, P., Elias, Vanclay, J.K., 2008. Improved tropical forest management for carbon retention. PLoS Biol. 6, 1368–1369. https://doi.org/10.1371/journal.pbio.0060166</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Reischl, G., 2012. Designing institutions for governing planetary boundaries - Lessons from global forest governance. Ecol. Econ. 81, 33–40. https://doi.org/10.1016/j.ecolecon.2012.03.001</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Robinson, J.M., 1960. Forest Resources of the Mackenzie River Basin, Northwest Territories. Polar Rec. (Gr. Brit). 10, 231. https://doi.org/10.1017/S0032247400051135</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Rödig, E., Cuntz, M., Fischer, R., Taubert, F., Huth, A., n.d. The importance of forest structure for carbon fluxes of the Amazon rainforest. Environ. Res. Lett.</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Rotherham, T., 2011. Forest management certification around the world - Progress and problems. For. Chron. 87, 603–611. https://doi.org/10.5558/tfc2011-067</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Rutishauser, E., Hérault, B., Baraloto, C., Blanc, L., Descroix, L., Sotta, E.D., Ferreira, J., Kanashiro, M., Mazzei, L., D’Oliveira, M.V.N., De Oliveira, L.C., Peña-Claros, M., Putz, F.E., Ruschel, A.R., Rodney, K., Roopsind, A., Shenkin, A., Da Silva, K.E., De Souza, C.R., Toledo, M., Vidal, E., West, T.A.P., Wortel, V., Sist, P., 2015. Rapid tree carbon stock recovery in managed Amazonian forests. Curr. Biol. 25, R787–R788. https://doi.org/10.1016/j.cub.2015.07.034</w:t>
      </w:r>
    </w:p>
    <w:p w:rsidR="00F00EC8" w:rsidRPr="00F00EC8" w:rsidRDefault="00F00EC8" w:rsidP="00F00EC8">
      <w:pPr>
        <w:widowControl w:val="0"/>
        <w:autoSpaceDE w:val="0"/>
        <w:autoSpaceDN w:val="0"/>
        <w:adjustRightInd w:val="0"/>
        <w:spacing w:line="240" w:lineRule="auto"/>
        <w:ind w:left="480" w:hanging="480"/>
        <w:rPr>
          <w:rFonts w:cs="Times New Roman"/>
          <w:noProof/>
          <w:szCs w:val="24"/>
        </w:rPr>
      </w:pPr>
      <w:r w:rsidRPr="004D04AD">
        <w:rPr>
          <w:rFonts w:cs="Times New Roman"/>
          <w:noProof/>
          <w:szCs w:val="24"/>
          <w:lang w:val="en-US"/>
        </w:rPr>
        <w:t xml:space="preserve">Rutishauser, E., Wagner, F., Herault, B., Nicolini, E.-A., Blanc, L., 2010. Contrasting above-ground biomass balance in a Neotropical rain forest. </w:t>
      </w:r>
      <w:r w:rsidRPr="00F00EC8">
        <w:rPr>
          <w:rFonts w:cs="Times New Roman"/>
          <w:noProof/>
          <w:szCs w:val="24"/>
        </w:rPr>
        <w:t>J. Veg. Sci. 21, 672–682. https://doi.org/10.1111/j.1654-1103.2010.01175.x</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F00EC8">
        <w:rPr>
          <w:rFonts w:cs="Times New Roman"/>
          <w:noProof/>
          <w:szCs w:val="24"/>
        </w:rPr>
        <w:t xml:space="preserve">Sist, P., Ferreira, F.N., 2007. </w:t>
      </w:r>
      <w:r w:rsidRPr="004D04AD">
        <w:rPr>
          <w:rFonts w:cs="Times New Roman"/>
          <w:noProof/>
          <w:szCs w:val="24"/>
          <w:lang w:val="en-US"/>
        </w:rPr>
        <w:t>Sustainability of reduced-impact logging in the Eastern Amazon. For. Ecol. Manage. 243, 199–209. https://doi.org/10.1016/j.foreco.2007.02.014</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Spellerberg, I.F., Fedor, P.J., 2003. A tribute to Claude Shannon (1916-2001) and a plea for more rigorous use of species richness, species diversity and the “Shannon-Wiener” Index. Glob. Ecol. Biogeogr. 12, 177–179. https://doi.org/10.1046/j.1466-822X.2003.00015.x</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Steffen, W., Richardson, K., Rockstrom, J., Cornell, S.E., Fetzer, I., Bennett, E.M., Biggs, R., Carpenter, S.R., de Vries, W., de Wit, C.A., Folke, C., Gerten, D., Heinke, J., Mace, G.M., Persson, L.M., Ramanathan, V., Reyers, B., Sorlin, S., 2015. Planetary boundaries: Guiding human development on a changing planet. Science (80-. ). 347, 1259855–1259855. https://doi.org/10.1126/science.1259855</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Thompson, I., 2011. Biodiversity, ecosystem thresholds, resilience and forest degradation. Unasylva 62, 25–30.</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Tyukavina, A., Baccini, A., Hansen, M.C., Potapov, P. V., Stehman, S. V., Houghton, R.A., Krylov, A.M., Turubanova, S., Goetz, S.J., 2015. Aboveground carbon loss in natural and managed tropical forests from 2000 to 2012. Environ. Res. Lett. 10. https://doi.org/10.1088/1748-9326/10/7/074002</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Valle, D., Phillips, P., Vidal, E., Schulze, M., Grogan, J., Sales, M., van Gardingen, P., 2007. Adaptation of a spatially explicit individual tree-based growth and yield model and long-term comparison between reduced-impact and conventional logging in eastern Amazonia, Brazil. For. Ecol. Manage. 243, 187–198. https://doi.org/10.1016/j.foreco.2007.02.023</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Van Breugel, M., Ransijn, J., Craven, D., Bongers, F., Hall, J.S., 2011. Estimating carbon stock in secondary forests: Decisions and uncertainties associated with allometric biomass models. For. Ecol. Manage. 262, 1648–1657. https://doi.org/10.1016/j.foreco.2011.07.018</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Vidal, E., West, T.A.P., Putz, F.E., 2016. Recovery of biomass and merchantable timber volumes twenty years after conventional and reduced-impact logging in Amazonian Brazil. For. Ecol. Manage. 376, 1–8. https://doi.org/10.1016/j.foreco.2016.06.003</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lastRenderedPageBreak/>
        <w:t>Watson, J.E.M., Evans, T., Venter, O., Williams, B., Tulloch, A., Stewart, C., Thompson, I., Ray, J.C., Murray, K., Salazar, Alvaro, McAlpine, C., Potapov, P., Walston, J., Robinson, J., Painter, M., Wilkie, D., Filardi, C., Laurance, W.F., Houghton, R.A., Maxwell, S., Grantham, H., Samper, C., Wang, S., Laestadius, L., Runting, R.K., Silva-Chávez, G.A., Lindenmayer, D.B., 2018. The exceptional value of intact forest ecosystems. Nat. Ecol. Evol. in press. https://doi.org/10.1038/s41559-018-0490-x</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F00EC8">
        <w:rPr>
          <w:rFonts w:cs="Times New Roman"/>
          <w:noProof/>
          <w:szCs w:val="24"/>
        </w:rPr>
        <w:t xml:space="preserve">Werger, M.J.A., Poels, R., Ketner, P., Jonkers, W., 2011. </w:t>
      </w:r>
      <w:r w:rsidRPr="004D04AD">
        <w:rPr>
          <w:rFonts w:cs="Times New Roman"/>
          <w:noProof/>
          <w:szCs w:val="24"/>
          <w:lang w:val="en-US"/>
        </w:rPr>
        <w:t>Sustainable Management of Tropical Rainforests: the CELOS Management System., Tropenbos Series 25.</w:t>
      </w:r>
    </w:p>
    <w:p w:rsidR="00F00EC8" w:rsidRPr="004D04AD" w:rsidRDefault="00F00EC8" w:rsidP="00F00EC8">
      <w:pPr>
        <w:widowControl w:val="0"/>
        <w:autoSpaceDE w:val="0"/>
        <w:autoSpaceDN w:val="0"/>
        <w:adjustRightInd w:val="0"/>
        <w:spacing w:line="240" w:lineRule="auto"/>
        <w:ind w:left="480" w:hanging="480"/>
        <w:rPr>
          <w:rFonts w:cs="Times New Roman"/>
          <w:noProof/>
          <w:szCs w:val="24"/>
          <w:lang w:val="en-US"/>
        </w:rPr>
      </w:pPr>
      <w:r w:rsidRPr="004D04AD">
        <w:rPr>
          <w:rFonts w:cs="Times New Roman"/>
          <w:noProof/>
          <w:szCs w:val="24"/>
          <w:lang w:val="en-US"/>
        </w:rPr>
        <w:t>World Bank, 2011. Estimating the Opportunity Costs of REDD. Finance 262. https://doi.org/10.1016/j.jenvman.2003.12.013</w:t>
      </w:r>
    </w:p>
    <w:p w:rsidR="00F00EC8" w:rsidRPr="00F00EC8" w:rsidRDefault="00F00EC8" w:rsidP="00F00EC8">
      <w:pPr>
        <w:widowControl w:val="0"/>
        <w:autoSpaceDE w:val="0"/>
        <w:autoSpaceDN w:val="0"/>
        <w:adjustRightInd w:val="0"/>
        <w:spacing w:line="240" w:lineRule="auto"/>
        <w:ind w:left="480" w:hanging="480"/>
        <w:rPr>
          <w:rFonts w:cs="Times New Roman"/>
          <w:noProof/>
        </w:rPr>
      </w:pPr>
      <w:r w:rsidRPr="00F00EC8">
        <w:rPr>
          <w:rFonts w:cs="Times New Roman"/>
          <w:noProof/>
          <w:szCs w:val="24"/>
        </w:rPr>
        <w:t xml:space="preserve">Zarin, D.J., Schulze, M.D., Vidal, E., Lentini, M., 2007. </w:t>
      </w:r>
      <w:r w:rsidRPr="004D04AD">
        <w:rPr>
          <w:rFonts w:cs="Times New Roman"/>
          <w:noProof/>
          <w:szCs w:val="24"/>
          <w:lang w:val="en-US"/>
        </w:rPr>
        <w:t xml:space="preserve">Beyond reaping the first harvest: Management objectives for timber production in the Brazilian Amazon. </w:t>
      </w:r>
      <w:r w:rsidRPr="00F00EC8">
        <w:rPr>
          <w:rFonts w:cs="Times New Roman"/>
          <w:noProof/>
          <w:szCs w:val="24"/>
        </w:rPr>
        <w:t>Conserv. Biol. 21, 916–925. https://doi.org/10.1111/j.1523-1739.2007.00670.x</w:t>
      </w:r>
    </w:p>
    <w:p w:rsidR="00097D3C" w:rsidRPr="00450098" w:rsidRDefault="00097D3C">
      <w:pPr>
        <w:widowControl w:val="0"/>
        <w:autoSpaceDE w:val="0"/>
        <w:autoSpaceDN w:val="0"/>
        <w:adjustRightInd w:val="0"/>
        <w:spacing w:line="240" w:lineRule="auto"/>
        <w:ind w:left="480" w:hanging="480"/>
        <w:rPr>
          <w:ins w:id="4310" w:author="Ulrike Hiltner" w:date="2018-03-12T11:47:00Z"/>
          <w:lang w:val="en-US"/>
        </w:rPr>
        <w:pPrChange w:id="4311" w:author="Ulrike Hiltner" w:date="2018-03-12T12:36:00Z">
          <w:pPr/>
        </w:pPrChange>
      </w:pPr>
      <w:ins w:id="4312" w:author="Ulrike Hiltner" w:date="2018-03-12T11:47:00Z">
        <w:r>
          <w:rPr>
            <w:lang w:val="en-US"/>
          </w:rPr>
          <w:fldChar w:fldCharType="end"/>
        </w:r>
        <w:proofErr w:type="gramStart"/>
        <w:r w:rsidRPr="00450098">
          <w:rPr>
            <w:lang w:val="en-US"/>
          </w:rPr>
          <w:t>Global Forest Watch, 2014.</w:t>
        </w:r>
        <w:proofErr w:type="gramEnd"/>
        <w:r w:rsidRPr="00450098">
          <w:rPr>
            <w:lang w:val="en-US"/>
          </w:rPr>
          <w:t xml:space="preserve"> World Resources Institute. </w:t>
        </w:r>
        <w:proofErr w:type="gramStart"/>
        <w:r w:rsidRPr="00450098">
          <w:rPr>
            <w:lang w:val="en-US"/>
          </w:rPr>
          <w:t>Accessed online (2017-08-20): www.globalforestwatch.org.</w:t>
        </w:r>
        <w:proofErr w:type="gramEnd"/>
      </w:ins>
    </w:p>
    <w:p w:rsidR="00097D3C" w:rsidRPr="00450098" w:rsidRDefault="00097D3C" w:rsidP="00097D3C">
      <w:pPr>
        <w:rPr>
          <w:ins w:id="4313" w:author="Ulrike Hiltner" w:date="2018-03-12T11:47:00Z"/>
          <w:lang w:val="en-US"/>
        </w:rPr>
      </w:pPr>
      <w:proofErr w:type="gramStart"/>
      <w:ins w:id="4314" w:author="Ulrike Hiltner" w:date="2018-03-12T11:47:00Z">
        <w:r w:rsidRPr="00450098">
          <w:rPr>
            <w:lang w:val="en-US"/>
          </w:rPr>
          <w:t>CIRAD, 2016.</w:t>
        </w:r>
        <w:proofErr w:type="gramEnd"/>
        <w:r w:rsidRPr="00450098">
          <w:rPr>
            <w:lang w:val="en-US"/>
          </w:rPr>
          <w:t xml:space="preserve"> Paracou Research Station, a large scale forest disturbance experiment in Amazonia. </w:t>
        </w:r>
        <w:proofErr w:type="gramStart"/>
        <w:r w:rsidRPr="00450098">
          <w:rPr>
            <w:lang w:val="en-US"/>
          </w:rPr>
          <w:t>Experimental Design.</w:t>
        </w:r>
        <w:proofErr w:type="gramEnd"/>
        <w:r w:rsidRPr="00450098">
          <w:rPr>
            <w:lang w:val="en-US"/>
          </w:rPr>
          <w:t xml:space="preserve"> </w:t>
        </w:r>
        <w:proofErr w:type="gramStart"/>
        <w:r w:rsidRPr="00450098">
          <w:rPr>
            <w:lang w:val="en-US"/>
          </w:rPr>
          <w:t xml:space="preserve">Accessed online (2017-10-22): </w:t>
        </w:r>
        <w:r>
          <w:fldChar w:fldCharType="begin"/>
        </w:r>
        <w:r w:rsidRPr="00780AA7">
          <w:rPr>
            <w:lang w:val="en-US"/>
          </w:rPr>
          <w:instrText xml:space="preserve"> HYPERLINK "https://paracou.cirad.fr/experimental-design" \h </w:instrText>
        </w:r>
        <w:r>
          <w:fldChar w:fldCharType="separate"/>
        </w:r>
        <w:r w:rsidRPr="00450098">
          <w:rPr>
            <w:lang w:val="en-US"/>
          </w:rPr>
          <w:t>https://paracou.cirad.fr/experimental-design</w:t>
        </w:r>
        <w:r>
          <w:rPr>
            <w:lang w:val="en-US"/>
          </w:rPr>
          <w:fldChar w:fldCharType="end"/>
        </w:r>
        <w:r w:rsidRPr="00450098">
          <w:rPr>
            <w:lang w:val="en-US"/>
          </w:rPr>
          <w:t>.</w:t>
        </w:r>
        <w:proofErr w:type="gramEnd"/>
      </w:ins>
    </w:p>
    <w:p w:rsidR="00D7084D" w:rsidRPr="00450098" w:rsidDel="00492E4F" w:rsidRDefault="00097D3C" w:rsidP="00097D3C">
      <w:pPr>
        <w:rPr>
          <w:del w:id="4315" w:author="Ulrike Hiltner" w:date="2018-03-02T16:12:00Z"/>
          <w:lang w:val="en-US"/>
        </w:rPr>
      </w:pPr>
      <w:proofErr w:type="gramStart"/>
      <w:ins w:id="4316" w:author="Ulrike Hiltner" w:date="2018-03-12T11:47:00Z">
        <w:r w:rsidRPr="00450098">
          <w:rPr>
            <w:lang w:val="en-US"/>
          </w:rPr>
          <w:t>PEFC International, 2017.</w:t>
        </w:r>
        <w:proofErr w:type="gramEnd"/>
        <w:r w:rsidRPr="00450098">
          <w:rPr>
            <w:lang w:val="en-US"/>
          </w:rPr>
          <w:t xml:space="preserve"> PEFC - Caring for our forests globally. The French Guianese forest-based sector strengthens its commitment to PEFC certification. Accessed online (2017-10-23): </w:t>
        </w:r>
        <w:r>
          <w:fldChar w:fldCharType="begin"/>
        </w:r>
        <w:r w:rsidRPr="00780AA7">
          <w:rPr>
            <w:lang w:val="en-US"/>
          </w:rPr>
          <w:instrText xml:space="preserve"> HYPERLINK "https://pefc.org/news-a-media/general-sfm-news/1200-the-french-guianese-forest-based-sector-strengthens-its-commitment-to-pefc-certification" \h </w:instrText>
        </w:r>
        <w:r>
          <w:fldChar w:fldCharType="separate"/>
        </w:r>
        <w:r w:rsidRPr="00450098">
          <w:rPr>
            <w:lang w:val="en-US"/>
          </w:rPr>
          <w:t>https://pefc.org/news-a-media/general-sfm-news/1200-the-french-guianese-forest-based-sector-strengthens-its-commitment-to-pefc-certification</w:t>
        </w:r>
        <w:r>
          <w:rPr>
            <w:lang w:val="en-US"/>
          </w:rPr>
          <w:fldChar w:fldCharType="end"/>
        </w:r>
        <w:r w:rsidRPr="00450098">
          <w:rPr>
            <w:lang w:val="en-US"/>
          </w:rPr>
          <w:t>.</w:t>
        </w:r>
      </w:ins>
      <w:del w:id="4317" w:author="Ulrike Hiltner" w:date="2018-03-02T16:12:00Z">
        <w:r w:rsidR="00450098" w:rsidRPr="00450098" w:rsidDel="00492E4F">
          <w:rPr>
            <w:lang w:val="en-US"/>
          </w:rPr>
          <w:delText xml:space="preserve">In FORMIND the parameter </w:delText>
        </w:r>
        <w:r w:rsidR="00450098" w:rsidRPr="00450098" w:rsidDel="00492E4F">
          <w:rPr>
            <w:i/>
            <w:lang w:val="en-US"/>
          </w:rPr>
          <w:delText>dam</w:delText>
        </w:r>
        <w:r w:rsidR="00450098" w:rsidRPr="00450098" w:rsidDel="00492E4F">
          <w:rPr>
            <w:i/>
            <w:vertAlign w:val="subscript"/>
            <w:lang w:val="en-US"/>
          </w:rPr>
          <w:delText>1</w:delText>
        </w:r>
        <w:r w:rsidR="00450098" w:rsidRPr="00450098" w:rsidDel="00492E4F">
          <w:rPr>
            <w:lang w:val="en-US"/>
          </w:rPr>
          <w:delText xml:space="preserve"> was calculated as fraction of the sum of counted stems </w:delText>
        </w:r>
        <w:r w:rsidR="00450098" w:rsidRPr="00450098" w:rsidDel="00492E4F">
          <w:rPr>
            <w:i/>
            <w:lang w:val="en-US"/>
          </w:rPr>
          <w:delText>n</w:delText>
        </w:r>
        <w:r w:rsidR="00450098" w:rsidRPr="00450098" w:rsidDel="00492E4F">
          <w:rPr>
            <w:lang w:val="en-US"/>
          </w:rPr>
          <w:delText xml:space="preserve"> of dead trees through logging and all trees on the T1-</w:delText>
        </w:r>
        <w:r w:rsidR="00450098" w:rsidRPr="00450098" w:rsidDel="00492E4F">
          <w:rPr>
            <w:i/>
            <w:lang w:val="en-US"/>
          </w:rPr>
          <w:delText>RIL</w:delText>
        </w:r>
        <w:r w:rsidR="00450098" w:rsidRPr="00450098" w:rsidDel="00492E4F">
          <w:rPr>
            <w:lang w:val="en-US"/>
          </w:rPr>
          <w:delText xml:space="preserve">-plots </w:delText>
        </w:r>
        <w:r w:rsidR="00450098" w:rsidRPr="00450098" w:rsidDel="00492E4F">
          <w:rPr>
            <w:i/>
            <w:lang w:val="en-US"/>
          </w:rPr>
          <w:delText>n</w:delText>
        </w:r>
        <w:r w:rsidR="00450098" w:rsidRPr="00450098" w:rsidDel="00492E4F">
          <w:rPr>
            <w:i/>
            <w:vertAlign w:val="subscript"/>
            <w:lang w:val="en-US"/>
          </w:rPr>
          <w:delText>t</w:delText>
        </w:r>
        <w:r w:rsidR="00450098" w:rsidRPr="00450098" w:rsidDel="00492E4F">
          <w:rPr>
            <w:lang w:val="en-US"/>
          </w:rPr>
          <w:delText xml:space="preserve">, with the indices indicating the type of damage </w:delText>
        </w:r>
        <w:r w:rsidR="00450098" w:rsidRPr="00450098" w:rsidDel="00492E4F">
          <w:rPr>
            <w:i/>
            <w:lang w:val="en-US"/>
          </w:rPr>
          <w:delText>code alive|code measure</w:delText>
        </w:r>
        <w:r w:rsidR="00450098" w:rsidRPr="00450098" w:rsidDel="00492E4F">
          <w:rPr>
            <w:lang w:val="en-US"/>
          </w:rPr>
          <w:delText>:</w:delText>
        </w:r>
      </w:del>
    </w:p>
    <w:p w:rsidR="00D7084D" w:rsidRPr="00450098" w:rsidDel="00492E4F" w:rsidRDefault="00450098" w:rsidP="00F822CC">
      <w:pPr>
        <w:rPr>
          <w:del w:id="4318" w:author="Ulrike Hiltner" w:date="2018-03-02T16:12:00Z"/>
          <w:lang w:val="en-US"/>
        </w:rPr>
      </w:pPr>
      <m:oMath>
        <m:r>
          <w:del w:id="4319" w:author="Ulrike Hiltner" w:date="2018-03-02T16:12:00Z">
            <w:rPr>
              <w:rFonts w:ascii="Cambria Math" w:hAnsi="Cambria Math"/>
            </w:rPr>
            <m:t>dam</m:t>
          </w:del>
        </m:r>
        <m:r>
          <w:del w:id="4320" w:author="Ulrike Hiltner" w:date="2018-03-02T16:12:00Z">
            <w:rPr>
              <w:rFonts w:ascii="Cambria Math" w:hAnsi="Cambria Math"/>
              <w:lang w:val="en-US"/>
            </w:rPr>
            <m:t> </m:t>
          </w:del>
        </m:r>
        <m:r>
          <w:del w:id="4321" w:author="Ulrike Hiltner" w:date="2018-03-02T16:12:00Z">
            <w:rPr>
              <w:rFonts w:ascii="Cambria Math" w:hAnsi="Cambria Math"/>
            </w:rPr>
            <m:t>dia</m:t>
          </w:del>
        </m:r>
        <m:r>
          <w:del w:id="4322" w:author="Ulrike Hiltner" w:date="2018-03-02T16:12:00Z">
            <w:rPr>
              <w:rFonts w:ascii="Cambria Math" w:hAnsi="Cambria Math"/>
              <w:lang w:val="en-US"/>
            </w:rPr>
            <m:t> =(</m:t>
          </w:del>
        </m:r>
        <m:sSub>
          <m:sSubPr>
            <m:ctrlPr>
              <w:del w:id="4323" w:author="Ulrike Hiltner" w:date="2018-03-02T16:12:00Z">
                <w:rPr>
                  <w:rFonts w:ascii="Cambria Math" w:hAnsi="Cambria Math"/>
                </w:rPr>
              </w:del>
            </m:ctrlPr>
          </m:sSubPr>
          <m:e>
            <m:r>
              <w:del w:id="4324" w:author="Ulrike Hiltner" w:date="2018-03-02T16:12:00Z">
                <w:rPr>
                  <w:rFonts w:ascii="Cambria Math" w:hAnsi="Cambria Math"/>
                </w:rPr>
                <m:t>n</m:t>
              </w:del>
            </m:r>
          </m:e>
          <m:sub>
            <m:r>
              <w:del w:id="4325" w:author="Ulrike Hiltner" w:date="2018-03-02T16:12:00Z">
                <w:rPr>
                  <w:rFonts w:ascii="Cambria Math" w:hAnsi="Cambria Math"/>
                  <w:lang w:val="en-US"/>
                </w:rPr>
                <m:t>0|1</m:t>
              </w:del>
            </m:r>
          </m:sub>
        </m:sSub>
        <m:r>
          <w:del w:id="4326" w:author="Ulrike Hiltner" w:date="2018-03-02T16:12:00Z">
            <w:rPr>
              <w:rFonts w:ascii="Cambria Math" w:hAnsi="Cambria Math"/>
              <w:lang w:val="en-US"/>
            </w:rPr>
            <m:t>+</m:t>
          </w:del>
        </m:r>
        <m:sSub>
          <m:sSubPr>
            <m:ctrlPr>
              <w:del w:id="4327" w:author="Ulrike Hiltner" w:date="2018-03-02T16:12:00Z">
                <w:rPr>
                  <w:rFonts w:ascii="Cambria Math" w:hAnsi="Cambria Math"/>
                </w:rPr>
              </w:del>
            </m:ctrlPr>
          </m:sSubPr>
          <m:e>
            <m:r>
              <w:del w:id="4328" w:author="Ulrike Hiltner" w:date="2018-03-02T16:12:00Z">
                <w:rPr>
                  <w:rFonts w:ascii="Cambria Math" w:hAnsi="Cambria Math"/>
                </w:rPr>
                <m:t>n</m:t>
              </w:del>
            </m:r>
          </m:e>
          <m:sub>
            <m:r>
              <w:del w:id="4329" w:author="Ulrike Hiltner" w:date="2018-03-02T16:12:00Z">
                <w:rPr>
                  <w:rFonts w:ascii="Cambria Math" w:hAnsi="Cambria Math"/>
                  <w:lang w:val="en-US"/>
                </w:rPr>
                <m:t>0|5</m:t>
              </w:del>
            </m:r>
          </m:sub>
        </m:sSub>
        <m:r>
          <w:del w:id="4330" w:author="Ulrike Hiltner" w:date="2018-03-02T16:12:00Z">
            <w:rPr>
              <w:rFonts w:ascii="Cambria Math" w:hAnsi="Cambria Math"/>
              <w:lang w:val="en-US"/>
            </w:rPr>
            <m:t>+</m:t>
          </w:del>
        </m:r>
        <m:sSub>
          <m:sSubPr>
            <m:ctrlPr>
              <w:del w:id="4331" w:author="Ulrike Hiltner" w:date="2018-03-02T16:12:00Z">
                <w:rPr>
                  <w:rFonts w:ascii="Cambria Math" w:hAnsi="Cambria Math"/>
                </w:rPr>
              </w:del>
            </m:ctrlPr>
          </m:sSubPr>
          <m:e>
            <m:r>
              <w:del w:id="4332" w:author="Ulrike Hiltner" w:date="2018-03-02T16:12:00Z">
                <w:rPr>
                  <w:rFonts w:ascii="Cambria Math" w:hAnsi="Cambria Math"/>
                </w:rPr>
                <m:t>n</m:t>
              </w:del>
            </m:r>
          </m:e>
          <m:sub>
            <m:r>
              <w:del w:id="4333" w:author="Ulrike Hiltner" w:date="2018-03-02T16:12:00Z">
                <w:rPr>
                  <w:rFonts w:ascii="Cambria Math" w:hAnsi="Cambria Math"/>
                  <w:lang w:val="en-US"/>
                </w:rPr>
                <m:t>0|8</m:t>
              </w:del>
            </m:r>
          </m:sub>
        </m:sSub>
        <m:r>
          <w:del w:id="4334" w:author="Ulrike Hiltner" w:date="2018-03-02T16:12:00Z">
            <w:rPr>
              <w:rFonts w:ascii="Cambria Math" w:hAnsi="Cambria Math"/>
              <w:lang w:val="en-US"/>
            </w:rPr>
            <m:t>)/</m:t>
          </w:del>
        </m:r>
        <m:sSub>
          <m:sSubPr>
            <m:ctrlPr>
              <w:del w:id="4335" w:author="Ulrike Hiltner" w:date="2018-03-02T16:12:00Z">
                <w:rPr>
                  <w:rFonts w:ascii="Cambria Math" w:hAnsi="Cambria Math"/>
                </w:rPr>
              </w:del>
            </m:ctrlPr>
          </m:sSubPr>
          <m:e>
            <m:r>
              <w:del w:id="4336" w:author="Ulrike Hiltner" w:date="2018-03-02T16:12:00Z">
                <w:rPr>
                  <w:rFonts w:ascii="Cambria Math" w:hAnsi="Cambria Math"/>
                </w:rPr>
                <m:t>n</m:t>
              </w:del>
            </m:r>
          </m:e>
          <m:sub>
            <m:r>
              <w:del w:id="4337" w:author="Ulrike Hiltner" w:date="2018-03-02T16:12:00Z">
                <w:rPr>
                  <w:rFonts w:ascii="Cambria Math" w:hAnsi="Cambria Math"/>
                </w:rPr>
                <m:t>t</m:t>
              </w:del>
            </m:r>
          </m:sub>
        </m:sSub>
      </m:oMath>
      <w:del w:id="4338" w:author="Ulrike Hiltner" w:date="2018-03-02T16:12:00Z">
        <w:r w:rsidRPr="00450098" w:rsidDel="00492E4F">
          <w:rPr>
            <w:lang w:val="en-US"/>
          </w:rPr>
          <w:delText>.</w:delText>
        </w:r>
      </w:del>
    </w:p>
    <w:p w:rsidR="00D7084D" w:rsidRPr="00450098" w:rsidDel="00492E4F" w:rsidRDefault="00450098">
      <w:pPr>
        <w:rPr>
          <w:del w:id="4339" w:author="Ulrike Hiltner" w:date="2018-03-02T16:12:00Z"/>
        </w:rPr>
        <w:pPrChange w:id="4340" w:author="Ulrike Hiltner" w:date="2018-03-09T13:55:00Z">
          <w:pPr>
            <w:pStyle w:val="berschrift1"/>
          </w:pPr>
        </w:pPrChange>
      </w:pPr>
      <w:bookmarkStart w:id="4341" w:name="headerA2"/>
      <w:bookmarkEnd w:id="4341"/>
      <w:del w:id="4342" w:author="Ulrike Hiltner" w:date="2018-03-02T16:12:00Z">
        <w:r w:rsidRPr="00450098" w:rsidDel="00492E4F">
          <w:rPr>
            <w:lang w:val="en-US"/>
          </w:rPr>
          <w:delText>Appendix A2</w:delText>
        </w:r>
      </w:del>
    </w:p>
    <w:p w:rsidR="00D7084D" w:rsidRPr="00450098" w:rsidDel="00492E4F" w:rsidRDefault="00450098" w:rsidP="00F822CC">
      <w:pPr>
        <w:rPr>
          <w:del w:id="4343" w:author="Ulrike Hiltner" w:date="2018-03-02T16:12:00Z"/>
          <w:lang w:val="en-US"/>
        </w:rPr>
      </w:pPr>
      <w:del w:id="4344" w:author="Ulrike Hiltner" w:date="2018-03-02T16:12:00Z">
        <w:r w:rsidRPr="00450098" w:rsidDel="00492E4F">
          <w:rPr>
            <w:b/>
            <w:lang w:val="en-US"/>
          </w:rPr>
          <w:delText>Software used.</w:delText>
        </w:r>
        <w:r w:rsidRPr="00450098" w:rsidDel="00492E4F">
          <w:rPr>
            <w:lang w:val="en-US"/>
          </w:rPr>
          <w:delText xml:space="preserve"> To process the data of Paracou's forest inventories as well as the simulation results of FORMIND (Fischer et al. 2016), version 3.4.1 of the R statistical software (R Core Team, 2017) with the packages 'tidyverse' v1.1.1 (Wickham, 2017), 'modelr' v0.1.0 (Wickham, 2016), 'splines' (R Core Team, 2017), 'bookdown' v.0.4 (Xie, 2017) were used.</w:delText>
        </w:r>
      </w:del>
    </w:p>
    <w:p w:rsidR="00D7084D" w:rsidRPr="00450098" w:rsidDel="00492E4F" w:rsidRDefault="00450098" w:rsidP="00F822CC">
      <w:pPr>
        <w:rPr>
          <w:del w:id="4345" w:author="Ulrike Hiltner" w:date="2018-03-02T16:12:00Z"/>
          <w:lang w:val="en-US"/>
        </w:rPr>
      </w:pPr>
      <w:del w:id="4346" w:author="Ulrike Hiltner" w:date="2018-03-02T16:12:00Z">
        <w:r w:rsidRPr="00450098" w:rsidDel="00492E4F">
          <w:rPr>
            <w:lang w:val="en-US"/>
          </w:rPr>
          <w:delText>MOOP v0.21 was used (Lehmann and Huth 2015) during the fine-tuning of the FORMIND forest model.</w:delText>
        </w:r>
      </w:del>
    </w:p>
    <w:p w:rsidR="00D7084D" w:rsidRPr="00450098" w:rsidDel="00492E4F" w:rsidRDefault="00D7084D" w:rsidP="00F822CC">
      <w:pPr>
        <w:rPr>
          <w:del w:id="4347" w:author="Ulrike Hiltner" w:date="2018-03-02T16:12:00Z"/>
          <w:lang w:val="en-US"/>
        </w:rPr>
      </w:pPr>
    </w:p>
    <w:p w:rsidR="00EE3446" w:rsidRPr="00074ED5" w:rsidDel="00492E4F" w:rsidRDefault="00EE3446">
      <w:pPr>
        <w:rPr>
          <w:del w:id="4348" w:author="Ulrike Hiltner" w:date="2018-03-02T16:12:00Z"/>
          <w:rFonts w:eastAsiaTheme="majorEastAsia" w:cstheme="majorBidi"/>
          <w:b/>
          <w:bCs/>
          <w:color w:val="365F91" w:themeColor="accent1" w:themeShade="BF"/>
          <w:sz w:val="28"/>
          <w:szCs w:val="28"/>
          <w:lang w:val="en-US"/>
          <w:rPrChange w:id="4349" w:author="Ulrike Hiltner" w:date="2018-01-12T09:51:00Z">
            <w:rPr>
              <w:del w:id="4350" w:author="Ulrike Hiltner" w:date="2018-03-02T16:12:00Z"/>
              <w:rFonts w:eastAsiaTheme="majorEastAsia" w:cstheme="majorBidi"/>
              <w:b/>
              <w:bCs/>
              <w:color w:val="365F91" w:themeColor="accent1" w:themeShade="BF"/>
              <w:sz w:val="28"/>
              <w:szCs w:val="28"/>
            </w:rPr>
          </w:rPrChange>
        </w:rPr>
        <w:pPrChange w:id="4351" w:author="Ulrike Hiltner" w:date="2018-03-09T13:55:00Z">
          <w:pPr>
            <w:spacing w:after="200"/>
            <w:jc w:val="left"/>
          </w:pPr>
        </w:pPrChange>
      </w:pPr>
      <w:bookmarkStart w:id="4352" w:name="notes"/>
      <w:bookmarkStart w:id="4353" w:name="references"/>
      <w:bookmarkEnd w:id="4352"/>
      <w:bookmarkEnd w:id="4353"/>
      <w:del w:id="4354" w:author="Ulrike Hiltner" w:date="2018-03-02T16:12:00Z">
        <w:r w:rsidRPr="00074ED5" w:rsidDel="00492E4F">
          <w:rPr>
            <w:lang w:val="en-US"/>
            <w:rPrChange w:id="4355" w:author="Ulrike Hiltner" w:date="2018-01-12T09:51:00Z">
              <w:rPr/>
            </w:rPrChange>
          </w:rPr>
          <w:br w:type="page"/>
        </w:r>
      </w:del>
    </w:p>
    <w:p w:rsidR="00D7084D" w:rsidRPr="00450098" w:rsidDel="00F219B7" w:rsidRDefault="00450098">
      <w:pPr>
        <w:rPr>
          <w:del w:id="4356" w:author="Ulrike Hiltner" w:date="2018-03-09T13:55:00Z"/>
        </w:rPr>
        <w:pPrChange w:id="4357" w:author="Ulrike Hiltner" w:date="2018-03-09T13:55:00Z">
          <w:pPr>
            <w:pStyle w:val="berschrift1"/>
          </w:pPr>
        </w:pPrChange>
      </w:pPr>
      <w:del w:id="4358" w:author="Ulrike Hiltner" w:date="2018-03-09T13:55:00Z">
        <w:r w:rsidRPr="00450098" w:rsidDel="00F219B7">
          <w:rPr>
            <w:lang w:val="en-US"/>
          </w:rPr>
          <w:delText>References</w:delText>
        </w:r>
      </w:del>
    </w:p>
    <w:p w:rsidR="00D7084D" w:rsidRPr="00450098" w:rsidDel="00F219B7" w:rsidRDefault="00450098" w:rsidP="00F822CC">
      <w:pPr>
        <w:rPr>
          <w:del w:id="4359" w:author="Ulrike Hiltner" w:date="2018-03-09T13:55:00Z"/>
          <w:lang w:val="en-US"/>
        </w:rPr>
      </w:pPr>
      <w:del w:id="4360" w:author="Ulrike Hiltner" w:date="2018-03-09T13:55:00Z">
        <w:r w:rsidRPr="00450098" w:rsidDel="00F219B7">
          <w:rPr>
            <w:lang w:val="en-US"/>
          </w:rPr>
          <w:delText>Global Forest Watch, 2014. World Resources Institute. Accessed online (2017-08-20): www.globalforestwatch.org.</w:delText>
        </w:r>
      </w:del>
    </w:p>
    <w:p w:rsidR="00D7084D" w:rsidRPr="00450098" w:rsidDel="00F219B7" w:rsidRDefault="00450098" w:rsidP="00F822CC">
      <w:pPr>
        <w:rPr>
          <w:del w:id="4361" w:author="Ulrike Hiltner" w:date="2018-03-09T13:55:00Z"/>
          <w:lang w:val="en-US"/>
        </w:rPr>
      </w:pPr>
      <w:del w:id="4362" w:author="Ulrike Hiltner" w:date="2018-03-09T13:55:00Z">
        <w:r w:rsidRPr="00450098" w:rsidDel="00F219B7">
          <w:rPr>
            <w:lang w:val="en-US"/>
          </w:rPr>
          <w:delText xml:space="preserve">CIRAD, 2016. Paracou Research Station, a large scale forest disturbance experiment in Amazonia. Experimental Design. Accessed online (2017-10-22): </w:delText>
        </w:r>
        <w:r w:rsidR="00C41B75" w:rsidDel="00F219B7">
          <w:fldChar w:fldCharType="begin"/>
        </w:r>
        <w:r w:rsidR="00C41B75" w:rsidRPr="00074ED5" w:rsidDel="00F219B7">
          <w:rPr>
            <w:lang w:val="en-US"/>
            <w:rPrChange w:id="4363" w:author="Ulrike Hiltner" w:date="2018-01-12T09:50:00Z">
              <w:rPr/>
            </w:rPrChange>
          </w:rPr>
          <w:delInstrText xml:space="preserve"> HYPERLINK "https://paracou.cirad.fr/experimental-design" \h </w:delInstrText>
        </w:r>
        <w:r w:rsidR="00C41B75" w:rsidDel="00F219B7">
          <w:fldChar w:fldCharType="separate"/>
        </w:r>
        <w:r w:rsidRPr="00450098" w:rsidDel="00F219B7">
          <w:rPr>
            <w:lang w:val="en-US"/>
          </w:rPr>
          <w:delText>https://paracou.cirad.fr/experimental-design</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364" w:author="Ulrike Hiltner" w:date="2018-03-09T13:55:00Z"/>
          <w:lang w:val="en-US"/>
        </w:rPr>
      </w:pPr>
      <w:del w:id="4365" w:author="Ulrike Hiltner" w:date="2018-03-09T13:55:00Z">
        <w:r w:rsidRPr="00450098" w:rsidDel="00F219B7">
          <w:rPr>
            <w:lang w:val="en-US"/>
          </w:rPr>
          <w:delText xml:space="preserve">PEFC International, 2017. PEFC - Caring for our forests globally. The French Guianese forest-based sector strengthens its commitment to PEFC certification. Accessed online (2017-10-23): </w:delText>
        </w:r>
        <w:r w:rsidR="00C41B75" w:rsidDel="00F219B7">
          <w:fldChar w:fldCharType="begin"/>
        </w:r>
        <w:r w:rsidR="00C41B75" w:rsidRPr="00074ED5" w:rsidDel="00F219B7">
          <w:rPr>
            <w:lang w:val="en-US"/>
            <w:rPrChange w:id="4366" w:author="Ulrike Hiltner" w:date="2018-01-12T09:50:00Z">
              <w:rPr/>
            </w:rPrChange>
          </w:rPr>
          <w:delInstrText xml:space="preserve"> HYPERLINK "https://pefc.org/news-a-media/general-sfm-news/1200-the-french-guianese-forest-based-sector-strengthens-its-commitment-to-pefc-certification" \h </w:delInstrText>
        </w:r>
        <w:r w:rsidR="00C41B75" w:rsidDel="00F219B7">
          <w:fldChar w:fldCharType="separate"/>
        </w:r>
        <w:r w:rsidRPr="00450098" w:rsidDel="00F219B7">
          <w:rPr>
            <w:lang w:val="en-US"/>
          </w:rPr>
          <w:delText>https://pefc.org/news-a-media/general-sfm-news/1200-the-french-guianese-forest-based-sector-strengthens-its-commitment-to-pefc-certification</w:delText>
        </w:r>
        <w:r w:rsidR="00C41B75" w:rsidDel="00F219B7">
          <w:rPr>
            <w:lang w:val="en-US"/>
          </w:rPr>
          <w:fldChar w:fldCharType="end"/>
        </w:r>
        <w:r w:rsidRPr="00450098" w:rsidDel="00F219B7">
          <w:rPr>
            <w:lang w:val="en-US"/>
          </w:rPr>
          <w:delText>.</w:delText>
        </w:r>
      </w:del>
    </w:p>
    <w:p w:rsidR="00D7084D" w:rsidDel="00F219B7" w:rsidRDefault="00450098" w:rsidP="00F822CC">
      <w:pPr>
        <w:rPr>
          <w:del w:id="4367" w:author="Ulrike Hiltner" w:date="2018-03-09T13:55:00Z"/>
        </w:rPr>
      </w:pPr>
      <w:del w:id="4368" w:author="Ulrike Hiltner" w:date="2018-03-09T13:55:00Z">
        <w:r w:rsidRPr="00450098" w:rsidDel="00F219B7">
          <w:rPr>
            <w:lang w:val="en-US"/>
          </w:rPr>
          <w:delText xml:space="preserve">Leyer, I. and Wesche, K., 2007. </w:delText>
        </w:r>
        <w:r w:rsidDel="00F219B7">
          <w:delText>Multivariate Statistik in der Ökologie. Springer, Berlin, Heidelberg, pp. 232.</w:delText>
        </w:r>
      </w:del>
    </w:p>
    <w:p w:rsidR="00D7084D" w:rsidRPr="00450098" w:rsidDel="00F219B7" w:rsidRDefault="00450098" w:rsidP="00F822CC">
      <w:pPr>
        <w:rPr>
          <w:del w:id="4369" w:author="Ulrike Hiltner" w:date="2018-03-09T13:55:00Z"/>
          <w:lang w:val="en-US"/>
        </w:rPr>
      </w:pPr>
      <w:del w:id="4370" w:author="Ulrike Hiltner" w:date="2018-03-09T13:55:00Z">
        <w:r w:rsidRPr="000D2D7A" w:rsidDel="00F219B7">
          <w:rPr>
            <w:lang w:val="en-US"/>
            <w:rPrChange w:id="4371" w:author="Ulrike Hiltner" w:date="2018-03-05T17:15:00Z">
              <w:rPr/>
            </w:rPrChange>
          </w:rPr>
          <w:delText xml:space="preserve">Bennett, Neil D., Barry F.W. Croke, Giorgio Guariso, Joseph H.A. Guillaume, Serena H. Hamilton, Anthony J. Jakeman, Stefano Marsili-Libelli, et al. 2013. </w:delText>
        </w:r>
        <w:r w:rsidRPr="00450098" w:rsidDel="00F219B7">
          <w:rPr>
            <w:lang w:val="en-US"/>
          </w:rPr>
          <w:delText xml:space="preserve">“Characterising performance of environmental models.” </w:delText>
        </w:r>
        <w:r w:rsidRPr="00450098" w:rsidDel="00F219B7">
          <w:rPr>
            <w:i/>
            <w:lang w:val="en-US"/>
          </w:rPr>
          <w:delText>Environmental Modelling &amp; Software</w:delText>
        </w:r>
        <w:r w:rsidRPr="00450098" w:rsidDel="00F219B7">
          <w:rPr>
            <w:lang w:val="en-US"/>
          </w:rPr>
          <w:delText xml:space="preserve"> 40: 1–20. doi:</w:delText>
        </w:r>
        <w:r w:rsidR="00C41B75" w:rsidDel="00F219B7">
          <w:fldChar w:fldCharType="begin"/>
        </w:r>
        <w:r w:rsidR="00C41B75" w:rsidRPr="00074ED5" w:rsidDel="00F219B7">
          <w:rPr>
            <w:lang w:val="en-US"/>
            <w:rPrChange w:id="4372" w:author="Ulrike Hiltner" w:date="2018-01-12T09:50:00Z">
              <w:rPr/>
            </w:rPrChange>
          </w:rPr>
          <w:delInstrText xml:space="preserve"> HYPERLINK "https://doi.org/10.1016/j.envsoft.2012.09.011" \h </w:delInstrText>
        </w:r>
        <w:r w:rsidR="00C41B75" w:rsidDel="00F219B7">
          <w:fldChar w:fldCharType="separate"/>
        </w:r>
        <w:r w:rsidRPr="00450098" w:rsidDel="00F219B7">
          <w:rPr>
            <w:lang w:val="en-US"/>
          </w:rPr>
          <w:delText>10.1016/j.envsoft.2012.09.011</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373" w:author="Ulrike Hiltner" w:date="2018-03-09T13:55:00Z"/>
          <w:lang w:val="en-US"/>
        </w:rPr>
      </w:pPr>
      <w:del w:id="4374" w:author="Ulrike Hiltner" w:date="2018-03-09T13:55:00Z">
        <w:r w:rsidRPr="00450098" w:rsidDel="00F219B7">
          <w:rPr>
            <w:lang w:val="en-US"/>
          </w:rPr>
          <w:delText xml:space="preserve">Blaser, Juergen, Alastair Sarre, Duncan Poore, and Steven Johnson. 2011. </w:delText>
        </w:r>
        <w:r w:rsidRPr="00450098" w:rsidDel="00F219B7">
          <w:rPr>
            <w:i/>
            <w:lang w:val="en-US"/>
          </w:rPr>
          <w:delText>Status of Tropical Forest Management 2011</w:delText>
        </w:r>
        <w:r w:rsidRPr="00450098" w:rsidDel="00F219B7">
          <w:rPr>
            <w:lang w:val="en-US"/>
          </w:rPr>
          <w:delText>. Vol. 38. June. doi:</w:delText>
        </w:r>
        <w:r w:rsidR="00C41B75" w:rsidDel="00F219B7">
          <w:fldChar w:fldCharType="begin"/>
        </w:r>
        <w:r w:rsidR="00C41B75" w:rsidRPr="00074ED5" w:rsidDel="00F219B7">
          <w:rPr>
            <w:lang w:val="en-US"/>
            <w:rPrChange w:id="4375" w:author="Ulrike Hiltner" w:date="2018-01-12T09:50:00Z">
              <w:rPr/>
            </w:rPrChange>
          </w:rPr>
          <w:delInstrText xml:space="preserve"> HYPERLINK "https://doi.org/10.1017/S0032247400051135" \h </w:delInstrText>
        </w:r>
        <w:r w:rsidR="00C41B75" w:rsidDel="00F219B7">
          <w:fldChar w:fldCharType="separate"/>
        </w:r>
        <w:r w:rsidRPr="00450098" w:rsidDel="00F219B7">
          <w:rPr>
            <w:lang w:val="en-US"/>
          </w:rPr>
          <w:delText>10.1017/S0032247400051135</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376" w:author="Ulrike Hiltner" w:date="2018-03-09T13:55:00Z"/>
          <w:lang w:val="en-US"/>
        </w:rPr>
      </w:pPr>
      <w:del w:id="4377" w:author="Ulrike Hiltner" w:date="2018-03-09T13:55:00Z">
        <w:r w:rsidRPr="00450098" w:rsidDel="00F219B7">
          <w:rPr>
            <w:lang w:val="en-US"/>
          </w:rPr>
          <w:delText xml:space="preserve">Bonan, G. B. 2008. “Forests and Climate Change: Forcings, Feedbacks, and the Climate Benefits of Forests.” </w:delText>
        </w:r>
        <w:r w:rsidRPr="00450098" w:rsidDel="00F219B7">
          <w:rPr>
            <w:i/>
            <w:lang w:val="en-US"/>
          </w:rPr>
          <w:delText>Science</w:delText>
        </w:r>
        <w:r w:rsidRPr="00450098" w:rsidDel="00F219B7">
          <w:rPr>
            <w:lang w:val="en-US"/>
          </w:rPr>
          <w:delText xml:space="preserve"> 320 (5882): 1444–9. doi:</w:delText>
        </w:r>
        <w:r w:rsidR="00C41B75" w:rsidDel="00F219B7">
          <w:fldChar w:fldCharType="begin"/>
        </w:r>
        <w:r w:rsidR="00C41B75" w:rsidRPr="00074ED5" w:rsidDel="00F219B7">
          <w:rPr>
            <w:lang w:val="en-US"/>
            <w:rPrChange w:id="4378" w:author="Ulrike Hiltner" w:date="2018-01-12T09:50:00Z">
              <w:rPr/>
            </w:rPrChange>
          </w:rPr>
          <w:delInstrText xml:space="preserve"> HYPERLINK "https://doi.org/10.1126/science.1155121" \h </w:delInstrText>
        </w:r>
        <w:r w:rsidR="00C41B75" w:rsidDel="00F219B7">
          <w:fldChar w:fldCharType="separate"/>
        </w:r>
        <w:r w:rsidRPr="00450098" w:rsidDel="00F219B7">
          <w:rPr>
            <w:lang w:val="en-US"/>
          </w:rPr>
          <w:delText>10.1126/science.1155121</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379" w:author="Ulrike Hiltner" w:date="2018-03-09T13:55:00Z"/>
          <w:lang w:val="en-US"/>
        </w:rPr>
      </w:pPr>
      <w:del w:id="4380" w:author="Ulrike Hiltner" w:date="2018-03-09T13:55:00Z">
        <w:r w:rsidRPr="00450098" w:rsidDel="00F219B7">
          <w:rPr>
            <w:lang w:val="en-US"/>
          </w:rPr>
          <w:delText xml:space="preserve">Brienen, R. J. W., O. L. Phillips, T. R. Feldpausch, E. Gloor, T. R. Baker, J. Lloyd, G. Lopez-Gonzalez, et al. 2015. “Long-term decline of the Amazon carbon sink.” </w:delText>
        </w:r>
        <w:r w:rsidRPr="00450098" w:rsidDel="00F219B7">
          <w:rPr>
            <w:i/>
            <w:lang w:val="en-US"/>
          </w:rPr>
          <w:delText>Nature</w:delText>
        </w:r>
        <w:r w:rsidRPr="00450098" w:rsidDel="00F219B7">
          <w:rPr>
            <w:lang w:val="en-US"/>
          </w:rPr>
          <w:delText xml:space="preserve"> 519 (7543): 344–48. doi:</w:delText>
        </w:r>
        <w:r w:rsidR="00C41B75" w:rsidDel="00F219B7">
          <w:fldChar w:fldCharType="begin"/>
        </w:r>
        <w:r w:rsidR="00C41B75" w:rsidRPr="00074ED5" w:rsidDel="00F219B7">
          <w:rPr>
            <w:lang w:val="en-US"/>
            <w:rPrChange w:id="4381" w:author="Ulrike Hiltner" w:date="2018-01-12T09:50:00Z">
              <w:rPr/>
            </w:rPrChange>
          </w:rPr>
          <w:delInstrText xml:space="preserve"> HYPERLINK "https://doi.org/10.1038/nature14283" \h </w:delInstrText>
        </w:r>
        <w:r w:rsidR="00C41B75" w:rsidDel="00F219B7">
          <w:fldChar w:fldCharType="separate"/>
        </w:r>
        <w:r w:rsidRPr="00450098" w:rsidDel="00F219B7">
          <w:rPr>
            <w:lang w:val="en-US"/>
          </w:rPr>
          <w:delText>10.1038/nature14283</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382" w:author="Ulrike Hiltner" w:date="2018-03-09T13:55:00Z"/>
          <w:lang w:val="en-US"/>
        </w:rPr>
      </w:pPr>
      <w:del w:id="4383" w:author="Ulrike Hiltner" w:date="2018-03-09T13:55:00Z">
        <w:r w:rsidRPr="00450098" w:rsidDel="00F219B7">
          <w:rPr>
            <w:lang w:val="en-US"/>
          </w:rPr>
          <w:delText xml:space="preserve">Chave, Jerome, David Coomes, Steven Jansen, Simon L. Lewis, Nathan G. Swenson, and Amy E. Zanne. 2009. “Towards a worldwide wood economics spectrum.” </w:delText>
        </w:r>
        <w:r w:rsidRPr="00450098" w:rsidDel="00F219B7">
          <w:rPr>
            <w:i/>
            <w:lang w:val="en-US"/>
          </w:rPr>
          <w:delText>Ecology Letters</w:delText>
        </w:r>
        <w:r w:rsidRPr="00450098" w:rsidDel="00F219B7">
          <w:rPr>
            <w:lang w:val="en-US"/>
          </w:rPr>
          <w:delText xml:space="preserve"> 12 (4): 351–66. doi:</w:delText>
        </w:r>
        <w:r w:rsidR="00C41B75" w:rsidDel="00F219B7">
          <w:fldChar w:fldCharType="begin"/>
        </w:r>
        <w:r w:rsidR="00C41B75" w:rsidRPr="00074ED5" w:rsidDel="00F219B7">
          <w:rPr>
            <w:lang w:val="en-US"/>
            <w:rPrChange w:id="4384" w:author="Ulrike Hiltner" w:date="2018-01-12T09:50:00Z">
              <w:rPr/>
            </w:rPrChange>
          </w:rPr>
          <w:delInstrText xml:space="preserve"> HYPERLINK "https://doi.org/10.1111/j.1461-0248.2009.01285.x" \h </w:delInstrText>
        </w:r>
        <w:r w:rsidR="00C41B75" w:rsidDel="00F219B7">
          <w:fldChar w:fldCharType="separate"/>
        </w:r>
        <w:r w:rsidRPr="00450098" w:rsidDel="00F219B7">
          <w:rPr>
            <w:lang w:val="en-US"/>
          </w:rPr>
          <w:delText>10.1111/j.1461-0248.2009.01285.x</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385" w:author="Ulrike Hiltner" w:date="2018-03-09T13:55:00Z"/>
          <w:lang w:val="en-US"/>
        </w:rPr>
      </w:pPr>
      <w:del w:id="4386" w:author="Ulrike Hiltner" w:date="2018-03-09T13:55:00Z">
        <w:r w:rsidRPr="00450098" w:rsidDel="00F219B7">
          <w:rPr>
            <w:lang w:val="en-US"/>
          </w:rPr>
          <w:delText>Clark, Michael Rawson, and Joelyn Sarrah Kozar. 2011. “Comparing sustainable Forest Management certifications standards: A Meta-Analysis.” doi:</w:delText>
        </w:r>
        <w:r w:rsidR="008A1308" w:rsidDel="00F219B7">
          <w:fldChar w:fldCharType="begin"/>
        </w:r>
        <w:r w:rsidR="008A1308" w:rsidRPr="008A1308" w:rsidDel="00F219B7">
          <w:rPr>
            <w:lang w:val="en-US"/>
            <w:rPrChange w:id="4387" w:author="Ulrike Hiltner" w:date="2018-02-26T10:54:00Z">
              <w:rPr/>
            </w:rPrChange>
          </w:rPr>
          <w:delInstrText xml:space="preserve"> HYPERLINK "https://doi.org/10.5751/ES-03736-160103" \h </w:delInstrText>
        </w:r>
        <w:r w:rsidR="008A1308" w:rsidDel="00F219B7">
          <w:fldChar w:fldCharType="separate"/>
        </w:r>
        <w:r w:rsidRPr="00450098" w:rsidDel="00F219B7">
          <w:rPr>
            <w:lang w:val="en-US"/>
          </w:rPr>
          <w:delText>10.5751/ES-03736-160103</w:delText>
        </w:r>
        <w:r w:rsidR="008A1308" w:rsidDel="00F219B7">
          <w:rPr>
            <w:lang w:val="en-US"/>
          </w:rPr>
          <w:fldChar w:fldCharType="end"/>
        </w:r>
        <w:r w:rsidRPr="00450098" w:rsidDel="00F219B7">
          <w:rPr>
            <w:lang w:val="en-US"/>
          </w:rPr>
          <w:delText>.</w:delText>
        </w:r>
      </w:del>
    </w:p>
    <w:p w:rsidR="00D7084D" w:rsidRPr="00450098" w:rsidDel="00F219B7" w:rsidRDefault="00450098" w:rsidP="00F822CC">
      <w:pPr>
        <w:rPr>
          <w:del w:id="4388" w:author="Ulrike Hiltner" w:date="2018-03-09T13:55:00Z"/>
          <w:lang w:val="en-US"/>
        </w:rPr>
      </w:pPr>
      <w:del w:id="4389" w:author="Ulrike Hiltner" w:date="2018-03-09T13:55:00Z">
        <w:r w:rsidDel="00F219B7">
          <w:delText xml:space="preserve">Danielsen, Finn, Margaret Skutsch, Neil D. Burgess, Per Moestrup Jensen, Herizo Andrianandrasana, Bhaskar Karky, Richard Lewis, et al. 2011. </w:delText>
        </w:r>
        <w:r w:rsidRPr="00450098" w:rsidDel="00F219B7">
          <w:rPr>
            <w:lang w:val="en-US"/>
          </w:rPr>
          <w:delText xml:space="preserve">“At the heart of REDD+: A role for local people in monitoring forests?” </w:delText>
        </w:r>
        <w:r w:rsidRPr="00450098" w:rsidDel="00F219B7">
          <w:rPr>
            <w:i/>
            <w:lang w:val="en-US"/>
          </w:rPr>
          <w:delText>Conservation Letters</w:delText>
        </w:r>
        <w:r w:rsidRPr="00450098" w:rsidDel="00F219B7">
          <w:rPr>
            <w:lang w:val="en-US"/>
          </w:rPr>
          <w:delText xml:space="preserve"> 4 (2): 158–67. doi:</w:delText>
        </w:r>
        <w:r w:rsidR="00C41B75" w:rsidDel="00F219B7">
          <w:fldChar w:fldCharType="begin"/>
        </w:r>
        <w:r w:rsidR="00C41B75" w:rsidRPr="00074ED5" w:rsidDel="00F219B7">
          <w:rPr>
            <w:lang w:val="en-US"/>
            <w:rPrChange w:id="4390" w:author="Ulrike Hiltner" w:date="2018-01-12T09:50:00Z">
              <w:rPr/>
            </w:rPrChange>
          </w:rPr>
          <w:delInstrText xml:space="preserve"> HYPERLINK "https://doi.org/10.1111/j.1755-263X.2010.00159.x" \h </w:delInstrText>
        </w:r>
        <w:r w:rsidR="00C41B75" w:rsidDel="00F219B7">
          <w:fldChar w:fldCharType="separate"/>
        </w:r>
        <w:r w:rsidRPr="00450098" w:rsidDel="00F219B7">
          <w:rPr>
            <w:lang w:val="en-US"/>
          </w:rPr>
          <w:delText>10.1111/j.1755-263X.2010.00159.x</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391" w:author="Ulrike Hiltner" w:date="2018-03-09T13:55:00Z"/>
          <w:lang w:val="en-US"/>
        </w:rPr>
      </w:pPr>
      <w:del w:id="4392" w:author="Ulrike Hiltner" w:date="2018-03-09T13:55:00Z">
        <w:r w:rsidRPr="00450098" w:rsidDel="00F219B7">
          <w:rPr>
            <w:lang w:val="en-US"/>
          </w:rPr>
          <w:delText>Dourdain, Aurélie, and Bruno Hérault. 2015. “Allometric equations in the Guiana Shield: REDD+ for the Guiana Shield.” Paracou: CIRAD.</w:delText>
        </w:r>
      </w:del>
    </w:p>
    <w:p w:rsidR="00D7084D" w:rsidRPr="00450098" w:rsidDel="00F219B7" w:rsidRDefault="00450098" w:rsidP="00F822CC">
      <w:pPr>
        <w:rPr>
          <w:del w:id="4393" w:author="Ulrike Hiltner" w:date="2018-03-09T13:55:00Z"/>
          <w:lang w:val="en-US"/>
        </w:rPr>
      </w:pPr>
      <w:del w:id="4394" w:author="Ulrike Hiltner" w:date="2018-03-09T13:55:00Z">
        <w:r w:rsidRPr="00450098" w:rsidDel="00F219B7">
          <w:rPr>
            <w:lang w:val="en-US"/>
          </w:rPr>
          <w:delText xml:space="preserve">Durst, P.B, P.J McKenzie, C.L Brown, and S Appanah. 2006. “Challenges facing certification and eco-labelling of forest products in developing countries.” </w:delText>
        </w:r>
        <w:r w:rsidRPr="00450098" w:rsidDel="00F219B7">
          <w:rPr>
            <w:i/>
            <w:lang w:val="en-US"/>
          </w:rPr>
          <w:delText>International Forestry Review</w:delText>
        </w:r>
        <w:r w:rsidRPr="00450098" w:rsidDel="00F219B7">
          <w:rPr>
            <w:lang w:val="en-US"/>
          </w:rPr>
          <w:delText xml:space="preserve"> 8 (2): 193–200. doi:</w:delText>
        </w:r>
        <w:r w:rsidR="00C41B75" w:rsidDel="00F219B7">
          <w:fldChar w:fldCharType="begin"/>
        </w:r>
        <w:r w:rsidR="00C41B75" w:rsidRPr="00074ED5" w:rsidDel="00F219B7">
          <w:rPr>
            <w:lang w:val="en-US"/>
            <w:rPrChange w:id="4395" w:author="Ulrike Hiltner" w:date="2018-01-12T09:50:00Z">
              <w:rPr/>
            </w:rPrChange>
          </w:rPr>
          <w:delInstrText xml:space="preserve"> HYPERLINK "https://doi.org/10.1505/ifor.8.2.193" \h </w:delInstrText>
        </w:r>
        <w:r w:rsidR="00C41B75" w:rsidDel="00F219B7">
          <w:fldChar w:fldCharType="separate"/>
        </w:r>
        <w:r w:rsidRPr="00450098" w:rsidDel="00F219B7">
          <w:rPr>
            <w:lang w:val="en-US"/>
          </w:rPr>
          <w:delText>10.1505/ifor.8.2.193</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396" w:author="Ulrike Hiltner" w:date="2018-03-09T13:55:00Z"/>
          <w:lang w:val="en-US"/>
        </w:rPr>
      </w:pPr>
      <w:del w:id="4397" w:author="Ulrike Hiltner" w:date="2018-03-09T13:55:00Z">
        <w:r w:rsidRPr="00450098" w:rsidDel="00F219B7">
          <w:rPr>
            <w:lang w:val="en-US"/>
          </w:rPr>
          <w:delText xml:space="preserve">D’Amato, Anthony W., John B. Bradford, Shawn Fraver, and Brian J. Palik. 2011. “Forest management for mitigation and adaptation to climate change: Insights from long-term silviculture experiments.” </w:delText>
        </w:r>
        <w:r w:rsidRPr="00450098" w:rsidDel="00F219B7">
          <w:rPr>
            <w:i/>
            <w:lang w:val="en-US"/>
          </w:rPr>
          <w:delText>Forest Ecology and Management</w:delText>
        </w:r>
        <w:r w:rsidRPr="00450098" w:rsidDel="00F219B7">
          <w:rPr>
            <w:lang w:val="en-US"/>
          </w:rPr>
          <w:delText xml:space="preserve"> 262 (5): 803–16. doi:</w:delText>
        </w:r>
        <w:r w:rsidR="00C41B75" w:rsidDel="00F219B7">
          <w:fldChar w:fldCharType="begin"/>
        </w:r>
        <w:r w:rsidR="00C41B75" w:rsidRPr="00074ED5" w:rsidDel="00F219B7">
          <w:rPr>
            <w:lang w:val="en-US"/>
            <w:rPrChange w:id="4398" w:author="Ulrike Hiltner" w:date="2018-01-12T09:50:00Z">
              <w:rPr/>
            </w:rPrChange>
          </w:rPr>
          <w:delInstrText xml:space="preserve"> HYPERLINK "https://doi.org/10.1016/j.foreco.2011.05.014" \h </w:delInstrText>
        </w:r>
        <w:r w:rsidR="00C41B75" w:rsidDel="00F219B7">
          <w:fldChar w:fldCharType="separate"/>
        </w:r>
        <w:r w:rsidRPr="00450098" w:rsidDel="00F219B7">
          <w:rPr>
            <w:lang w:val="en-US"/>
          </w:rPr>
          <w:delText>10.1016/j.foreco.2011.05.014</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399" w:author="Ulrike Hiltner" w:date="2018-03-09T13:55:00Z"/>
          <w:lang w:val="en-US"/>
        </w:rPr>
      </w:pPr>
      <w:del w:id="4400" w:author="Ulrike Hiltner" w:date="2018-03-09T13:55:00Z">
        <w:r w:rsidRPr="00450098" w:rsidDel="00F219B7">
          <w:rPr>
            <w:lang w:val="en-US"/>
          </w:rPr>
          <w:delText xml:space="preserve">Fischer, Rico, Amanda Armstrong, Herman H. Shugart, and Andreas Huth. 2014. “Simulating the impacts of reduced rainfall on carbon stocks and net ecosystem exchange in a tropical forest.” </w:delText>
        </w:r>
        <w:r w:rsidRPr="00450098" w:rsidDel="00F219B7">
          <w:rPr>
            <w:i/>
            <w:lang w:val="en-US"/>
          </w:rPr>
          <w:delText>Environmental Modelling &amp; Software</w:delText>
        </w:r>
        <w:r w:rsidRPr="00450098" w:rsidDel="00F219B7">
          <w:rPr>
            <w:lang w:val="en-US"/>
          </w:rPr>
          <w:delText xml:space="preserve"> 52 (February): 200–206. doi:</w:delText>
        </w:r>
        <w:r w:rsidR="00C41B75" w:rsidDel="00F219B7">
          <w:fldChar w:fldCharType="begin"/>
        </w:r>
        <w:r w:rsidR="00C41B75" w:rsidRPr="00074ED5" w:rsidDel="00F219B7">
          <w:rPr>
            <w:lang w:val="en-US"/>
            <w:rPrChange w:id="4401" w:author="Ulrike Hiltner" w:date="2018-01-12T09:50:00Z">
              <w:rPr/>
            </w:rPrChange>
          </w:rPr>
          <w:delInstrText xml:space="preserve"> HYPERLINK "https://doi.org/10.1016/j.envsoft.2013.10.026" \h </w:delInstrText>
        </w:r>
        <w:r w:rsidR="00C41B75" w:rsidDel="00F219B7">
          <w:fldChar w:fldCharType="separate"/>
        </w:r>
        <w:r w:rsidRPr="00450098" w:rsidDel="00F219B7">
          <w:rPr>
            <w:lang w:val="en-US"/>
          </w:rPr>
          <w:delText>10.1016/j.envsoft.2013.10.026</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02" w:author="Ulrike Hiltner" w:date="2018-03-09T13:55:00Z"/>
          <w:lang w:val="en-US"/>
        </w:rPr>
      </w:pPr>
      <w:del w:id="4403" w:author="Ulrike Hiltner" w:date="2018-03-09T13:55:00Z">
        <w:r w:rsidRPr="00450098" w:rsidDel="00F219B7">
          <w:rPr>
            <w:lang w:val="en-US"/>
          </w:rPr>
          <w:delText xml:space="preserve">Fischer, Rico, Friedrich Bohn, Mateus Dantas de Paula, Claudia Dislich, Jürgen Groeneveld, Alvaro G. Gutiérrez, Martin Kazmierczak, et al. 2016. “Lessons learned from applying a forest gap model to understand ecosystem and carbon dynamics of complex tropical forests.” </w:delText>
        </w:r>
        <w:r w:rsidRPr="00450098" w:rsidDel="00F219B7">
          <w:rPr>
            <w:i/>
            <w:lang w:val="en-US"/>
          </w:rPr>
          <w:delText>Ecological Modelling</w:delText>
        </w:r>
        <w:r w:rsidRPr="00450098" w:rsidDel="00F219B7">
          <w:rPr>
            <w:lang w:val="en-US"/>
          </w:rPr>
          <w:delText xml:space="preserve"> 326: 124–33. doi:</w:delText>
        </w:r>
        <w:r w:rsidR="00C41B75" w:rsidDel="00F219B7">
          <w:fldChar w:fldCharType="begin"/>
        </w:r>
        <w:r w:rsidR="00C41B75" w:rsidRPr="00074ED5" w:rsidDel="00F219B7">
          <w:rPr>
            <w:lang w:val="en-US"/>
            <w:rPrChange w:id="4404" w:author="Ulrike Hiltner" w:date="2018-01-12T09:50:00Z">
              <w:rPr/>
            </w:rPrChange>
          </w:rPr>
          <w:delInstrText xml:space="preserve"> HYPERLINK "https://doi.org/10.1016/j.ecolmodel.2015.11.018" \h </w:delInstrText>
        </w:r>
        <w:r w:rsidR="00C41B75" w:rsidDel="00F219B7">
          <w:fldChar w:fldCharType="separate"/>
        </w:r>
        <w:r w:rsidRPr="00450098" w:rsidDel="00F219B7">
          <w:rPr>
            <w:lang w:val="en-US"/>
          </w:rPr>
          <w:delText>10.1016/j.ecolmodel.2015.11.018</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05" w:author="Ulrike Hiltner" w:date="2018-03-09T13:55:00Z"/>
          <w:lang w:val="en-US"/>
        </w:rPr>
      </w:pPr>
      <w:del w:id="4406" w:author="Ulrike Hiltner" w:date="2018-03-09T13:55:00Z">
        <w:r w:rsidRPr="00450098" w:rsidDel="00F219B7">
          <w:rPr>
            <w:lang w:val="en-US"/>
          </w:rPr>
          <w:delText>Foley, Jonathan A., Gregory P. Asner, Marcos Heil Costa, Michael T. Coe, Ruth DeFries, Holly K. Gibbs, Erica A. Howard, et al. 2007. “Amazonia revealed: Forest degradation and loss of ecosystem goods and services in the Amazon Basin.” doi:</w:delText>
        </w:r>
        <w:r w:rsidR="008A1308" w:rsidDel="00F219B7">
          <w:fldChar w:fldCharType="begin"/>
        </w:r>
        <w:r w:rsidR="008A1308" w:rsidRPr="008A1308" w:rsidDel="00F219B7">
          <w:rPr>
            <w:lang w:val="en-US"/>
            <w:rPrChange w:id="4407" w:author="Ulrike Hiltner" w:date="2018-02-26T10:54:00Z">
              <w:rPr/>
            </w:rPrChange>
          </w:rPr>
          <w:delInstrText xml:space="preserve"> HYPERLINK "https://doi.org/10.1890/1540-9295(2007)5%5b25:ARFDAL%5d2.0.CO;2" \h </w:delInstrText>
        </w:r>
        <w:r w:rsidR="008A1308" w:rsidDel="00F219B7">
          <w:fldChar w:fldCharType="separate"/>
        </w:r>
        <w:r w:rsidRPr="00450098" w:rsidDel="00F219B7">
          <w:rPr>
            <w:lang w:val="en-US"/>
          </w:rPr>
          <w:delText>10.1890/1540-9295(2007)5[25:ARFDAL]2.0.CO;2</w:delText>
        </w:r>
        <w:r w:rsidR="008A1308" w:rsidDel="00F219B7">
          <w:rPr>
            <w:lang w:val="en-US"/>
          </w:rPr>
          <w:fldChar w:fldCharType="end"/>
        </w:r>
        <w:r w:rsidRPr="00450098" w:rsidDel="00F219B7">
          <w:rPr>
            <w:lang w:val="en-US"/>
          </w:rPr>
          <w:delText>.</w:delText>
        </w:r>
      </w:del>
    </w:p>
    <w:p w:rsidR="00D7084D" w:rsidRPr="00450098" w:rsidDel="00F219B7" w:rsidRDefault="00450098" w:rsidP="00F822CC">
      <w:pPr>
        <w:rPr>
          <w:del w:id="4408" w:author="Ulrike Hiltner" w:date="2018-03-09T13:55:00Z"/>
          <w:lang w:val="en-US"/>
        </w:rPr>
      </w:pPr>
      <w:del w:id="4409" w:author="Ulrike Hiltner" w:date="2018-03-09T13:55:00Z">
        <w:r w:rsidRPr="00450098" w:rsidDel="00F219B7">
          <w:rPr>
            <w:lang w:val="en-US"/>
          </w:rPr>
          <w:delText xml:space="preserve">Gibbs, Holly K, Sandra Brown, John O Niles, and Jonathan A Foley. 2007. “Monitoring and estimating tropical forest carbon stocks: making REDD a reality.” </w:delText>
        </w:r>
        <w:r w:rsidRPr="00450098" w:rsidDel="00F219B7">
          <w:rPr>
            <w:i/>
            <w:lang w:val="en-US"/>
          </w:rPr>
          <w:delText>Environmental Research Letters</w:delText>
        </w:r>
        <w:r w:rsidRPr="00450098" w:rsidDel="00F219B7">
          <w:rPr>
            <w:lang w:val="en-US"/>
          </w:rPr>
          <w:delText xml:space="preserve"> 2 (4): 045023. doi:</w:delText>
        </w:r>
        <w:r w:rsidR="00C41B75" w:rsidDel="00F219B7">
          <w:fldChar w:fldCharType="begin"/>
        </w:r>
        <w:r w:rsidR="00C41B75" w:rsidRPr="00074ED5" w:rsidDel="00F219B7">
          <w:rPr>
            <w:lang w:val="en-US"/>
            <w:rPrChange w:id="4410" w:author="Ulrike Hiltner" w:date="2018-01-12T09:50:00Z">
              <w:rPr/>
            </w:rPrChange>
          </w:rPr>
          <w:delInstrText xml:space="preserve"> HYPERLINK "https://doi.org/10.1088/1748-9326/2/4/045023" \h </w:delInstrText>
        </w:r>
        <w:r w:rsidR="00C41B75" w:rsidDel="00F219B7">
          <w:fldChar w:fldCharType="separate"/>
        </w:r>
        <w:r w:rsidRPr="00450098" w:rsidDel="00F219B7">
          <w:rPr>
            <w:lang w:val="en-US"/>
          </w:rPr>
          <w:delText>10.1088/1748-9326/2/4/045023</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11" w:author="Ulrike Hiltner" w:date="2018-03-09T13:55:00Z"/>
          <w:lang w:val="en-US"/>
        </w:rPr>
      </w:pPr>
      <w:del w:id="4412" w:author="Ulrike Hiltner" w:date="2018-03-09T13:55:00Z">
        <w:r w:rsidRPr="00450098" w:rsidDel="00F219B7">
          <w:rPr>
            <w:lang w:val="en-US"/>
          </w:rPr>
          <w:delText xml:space="preserve">Gourlet-Fleury, S, B Ferry, J-F. Molino, P Petronelli, and L Schmitt. 2004. “Paracou expérimental plots : keys features.” In </w:delText>
        </w:r>
        <w:r w:rsidRPr="00450098" w:rsidDel="00F219B7">
          <w:rPr>
            <w:i/>
            <w:lang w:val="en-US"/>
          </w:rPr>
          <w:delText>Ecology and Management of a Neotropical Rainforest : Lessons Drawn from Paracou, a Long-Term Experimental Research Site in French Guiana</w:delText>
        </w:r>
        <w:r w:rsidRPr="00450098" w:rsidDel="00F219B7">
          <w:rPr>
            <w:lang w:val="en-US"/>
          </w:rPr>
          <w:delText>, 3–60.</w:delText>
        </w:r>
      </w:del>
    </w:p>
    <w:p w:rsidR="00D7084D" w:rsidRPr="00450098" w:rsidDel="00F219B7" w:rsidRDefault="00450098" w:rsidP="00F822CC">
      <w:pPr>
        <w:rPr>
          <w:del w:id="4413" w:author="Ulrike Hiltner" w:date="2018-03-09T13:55:00Z"/>
          <w:lang w:val="en-US"/>
        </w:rPr>
      </w:pPr>
      <w:del w:id="4414" w:author="Ulrike Hiltner" w:date="2018-03-09T13:55:00Z">
        <w:r w:rsidRPr="00450098" w:rsidDel="00F219B7">
          <w:rPr>
            <w:lang w:val="en-US"/>
          </w:rPr>
          <w:delText xml:space="preserve">Hiltner, Ulrike, Achim Bräuning, Aster Gebrekirstos, Andreas Huth, and Rico Fischer. 2016. “Impacts of precipitation variability on the dynamics of a dry tropical montane forest.” </w:delText>
        </w:r>
        <w:r w:rsidRPr="00450098" w:rsidDel="00F219B7">
          <w:rPr>
            <w:i/>
            <w:lang w:val="en-US"/>
          </w:rPr>
          <w:delText>Ecological Modelling</w:delText>
        </w:r>
        <w:r w:rsidRPr="00450098" w:rsidDel="00F219B7">
          <w:rPr>
            <w:lang w:val="en-US"/>
          </w:rPr>
          <w:delText xml:space="preserve"> 320 (January): 92–101. doi:</w:delText>
        </w:r>
        <w:r w:rsidR="00C41B75" w:rsidDel="00F219B7">
          <w:fldChar w:fldCharType="begin"/>
        </w:r>
        <w:r w:rsidR="00C41B75" w:rsidRPr="00074ED5" w:rsidDel="00F219B7">
          <w:rPr>
            <w:lang w:val="en-US"/>
            <w:rPrChange w:id="4415" w:author="Ulrike Hiltner" w:date="2018-01-12T09:50:00Z">
              <w:rPr/>
            </w:rPrChange>
          </w:rPr>
          <w:delInstrText xml:space="preserve"> HYPERLINK "https://doi.org/10.1016/j.ecolmodel.2015.09.021" \h </w:delInstrText>
        </w:r>
        <w:r w:rsidR="00C41B75" w:rsidDel="00F219B7">
          <w:fldChar w:fldCharType="separate"/>
        </w:r>
        <w:r w:rsidRPr="00450098" w:rsidDel="00F219B7">
          <w:rPr>
            <w:lang w:val="en-US"/>
          </w:rPr>
          <w:delText>10.1016/j.ecolmodel.2015.09.021</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16" w:author="Ulrike Hiltner" w:date="2018-03-09T13:55:00Z"/>
          <w:lang w:val="en-US"/>
        </w:rPr>
      </w:pPr>
      <w:del w:id="4417" w:author="Ulrike Hiltner" w:date="2018-03-09T13:55:00Z">
        <w:r w:rsidRPr="00450098" w:rsidDel="00F219B7">
          <w:rPr>
            <w:lang w:val="en-US"/>
          </w:rPr>
          <w:delText xml:space="preserve">Huth, Andreas, Martin Drechsler, and Peter Köhler. 2004. “Multicriteria evaluation of simulated logging scenarios in a tropical rain forest.” </w:delText>
        </w:r>
        <w:r w:rsidRPr="00450098" w:rsidDel="00F219B7">
          <w:rPr>
            <w:i/>
            <w:lang w:val="en-US"/>
          </w:rPr>
          <w:delText>Journal of Environmental Management</w:delText>
        </w:r>
        <w:r w:rsidRPr="00450098" w:rsidDel="00F219B7">
          <w:rPr>
            <w:lang w:val="en-US"/>
          </w:rPr>
          <w:delText xml:space="preserve"> 71 (4): 321–33. doi:</w:delText>
        </w:r>
        <w:r w:rsidR="00C41B75" w:rsidDel="00F219B7">
          <w:fldChar w:fldCharType="begin"/>
        </w:r>
        <w:r w:rsidR="00C41B75" w:rsidRPr="00074ED5" w:rsidDel="00F219B7">
          <w:rPr>
            <w:lang w:val="en-US"/>
            <w:rPrChange w:id="4418" w:author="Ulrike Hiltner" w:date="2018-01-12T09:51:00Z">
              <w:rPr/>
            </w:rPrChange>
          </w:rPr>
          <w:delInstrText xml:space="preserve"> HYPERLINK "https://doi.org/10.1016/j.jenvman.2004.03.008" \h </w:delInstrText>
        </w:r>
        <w:r w:rsidR="00C41B75" w:rsidDel="00F219B7">
          <w:fldChar w:fldCharType="separate"/>
        </w:r>
        <w:r w:rsidRPr="00450098" w:rsidDel="00F219B7">
          <w:rPr>
            <w:lang w:val="en-US"/>
          </w:rPr>
          <w:delText>10.1016/j.jenvman.2004.03.008</w:delText>
        </w:r>
        <w:r w:rsidR="00C41B75" w:rsidDel="00F219B7">
          <w:rPr>
            <w:lang w:val="en-US"/>
          </w:rPr>
          <w:fldChar w:fldCharType="end"/>
        </w:r>
        <w:r w:rsidRPr="00450098" w:rsidDel="00F219B7">
          <w:rPr>
            <w:lang w:val="en-US"/>
          </w:rPr>
          <w:delText>.</w:delText>
        </w:r>
      </w:del>
    </w:p>
    <w:p w:rsidR="00D7084D" w:rsidRPr="00C600B8" w:rsidDel="00F219B7" w:rsidRDefault="00450098" w:rsidP="00F822CC">
      <w:pPr>
        <w:rPr>
          <w:del w:id="4419" w:author="Ulrike Hiltner" w:date="2018-03-09T13:55:00Z"/>
        </w:rPr>
      </w:pPr>
      <w:del w:id="4420" w:author="Ulrike Hiltner" w:date="2018-03-09T13:55:00Z">
        <w:r w:rsidRPr="00450098" w:rsidDel="00F219B7">
          <w:rPr>
            <w:lang w:val="en-US"/>
          </w:rPr>
          <w:delText xml:space="preserve">IPCC. 2014. </w:delText>
        </w:r>
        <w:r w:rsidRPr="00450098" w:rsidDel="00F219B7">
          <w:rPr>
            <w:i/>
            <w:lang w:val="en-US"/>
          </w:rPr>
          <w:delText>Climate Change 2014: Impacts, Adaptation, and Vulnerability. Part A: Global and Sectoral Aspects. Contribution of Working Group II to the Fifth Assessment Report of the Intergovernmental Panel on Climate Change.</w:delText>
        </w:r>
        <w:r w:rsidRPr="00450098" w:rsidDel="00F219B7">
          <w:rPr>
            <w:lang w:val="en-US"/>
          </w:rPr>
          <w:delText xml:space="preserve"> Edited by Field, C.B., V.R. Barros, D.J. Dokken, K.J. Mach, M.D. Mastrandrea, T.E. Bilir, M. Chatterjee, K.L. Ebi, Y.O. Estrada, R.C. Genova, B. Girma, E.S. Kissel, A.N. Levy, S. MacCracken, P.R. Mastrandrea and L.L. White. Cambridge, United Kingdom; New York, NY, USA: Cambridge University Press. </w:delText>
        </w:r>
        <w:r w:rsidR="00C41B75" w:rsidDel="00F219B7">
          <w:fldChar w:fldCharType="begin"/>
        </w:r>
        <w:r w:rsidR="00C41B75" w:rsidRPr="00074ED5" w:rsidDel="00F219B7">
          <w:rPr>
            <w:lang w:val="en-US"/>
            <w:rPrChange w:id="4421" w:author="Ulrike Hiltner" w:date="2018-01-12T09:51:00Z">
              <w:rPr/>
            </w:rPrChange>
          </w:rPr>
          <w:delInstrText xml:space="preserve"> HYPERLINK "http://ipcc-wg2.gov/AR5/report/full-report/" \h </w:delInstrText>
        </w:r>
        <w:r w:rsidR="00C41B75" w:rsidDel="00F219B7">
          <w:fldChar w:fldCharType="separate"/>
        </w:r>
        <w:r w:rsidRPr="00C600B8" w:rsidDel="00F219B7">
          <w:delText>http://ipcc-wg2.gov/AR5/report/full-report/</w:delText>
        </w:r>
        <w:r w:rsidR="00C41B75" w:rsidDel="00F219B7">
          <w:fldChar w:fldCharType="end"/>
        </w:r>
        <w:r w:rsidRPr="00C600B8" w:rsidDel="00F219B7">
          <w:delText>.</w:delText>
        </w:r>
      </w:del>
    </w:p>
    <w:p w:rsidR="00D7084D" w:rsidRPr="00450098" w:rsidDel="00F219B7" w:rsidRDefault="00450098" w:rsidP="00F822CC">
      <w:pPr>
        <w:rPr>
          <w:del w:id="4422" w:author="Ulrike Hiltner" w:date="2018-03-09T13:55:00Z"/>
          <w:lang w:val="en-US"/>
        </w:rPr>
      </w:pPr>
      <w:del w:id="4423" w:author="Ulrike Hiltner" w:date="2018-03-09T13:55:00Z">
        <w:r w:rsidRPr="00C600B8" w:rsidDel="00F219B7">
          <w:delText xml:space="preserve">Jucker, Tommaso, John Caspersen, Jérôme Chave, Cécile Antin, Nicolas Barbier, Frans Bongers, Michele Dalponte, et al. 2017. </w:delText>
        </w:r>
        <w:r w:rsidRPr="00450098" w:rsidDel="00F219B7">
          <w:rPr>
            <w:lang w:val="en-US"/>
          </w:rPr>
          <w:delText xml:space="preserve">“Allometric equations for integrating remote sensing imagery into forest monitoring programmes.” </w:delText>
        </w:r>
        <w:r w:rsidRPr="00450098" w:rsidDel="00F219B7">
          <w:rPr>
            <w:i/>
            <w:lang w:val="en-US"/>
          </w:rPr>
          <w:delText>Global Change Biology</w:delText>
        </w:r>
        <w:r w:rsidRPr="00450098" w:rsidDel="00F219B7">
          <w:rPr>
            <w:lang w:val="en-US"/>
          </w:rPr>
          <w:delText xml:space="preserve"> 23 (1): 177–90. doi:</w:delText>
        </w:r>
        <w:r w:rsidR="00C41B75" w:rsidDel="00F219B7">
          <w:fldChar w:fldCharType="begin"/>
        </w:r>
        <w:r w:rsidR="00C41B75" w:rsidRPr="00074ED5" w:rsidDel="00F219B7">
          <w:rPr>
            <w:lang w:val="en-US"/>
            <w:rPrChange w:id="4424" w:author="Ulrike Hiltner" w:date="2018-01-12T09:50:00Z">
              <w:rPr/>
            </w:rPrChange>
          </w:rPr>
          <w:delInstrText xml:space="preserve"> HYPERLINK "https://doi.org/10.1111/gcb.13388" \h </w:delInstrText>
        </w:r>
        <w:r w:rsidR="00C41B75" w:rsidDel="00F219B7">
          <w:fldChar w:fldCharType="separate"/>
        </w:r>
        <w:r w:rsidRPr="00450098" w:rsidDel="00F219B7">
          <w:rPr>
            <w:lang w:val="en-US"/>
          </w:rPr>
          <w:delText>10.1111/gcb.13388</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25" w:author="Ulrike Hiltner" w:date="2018-03-09T13:55:00Z"/>
          <w:lang w:val="en-US"/>
        </w:rPr>
      </w:pPr>
      <w:del w:id="4426" w:author="Ulrike Hiltner" w:date="2018-03-09T13:55:00Z">
        <w:r w:rsidRPr="00450098" w:rsidDel="00F219B7">
          <w:rPr>
            <w:lang w:val="en-US"/>
          </w:rPr>
          <w:delText xml:space="preserve">Kammesheidt, Ludwig, Peter Köhler, and Andreas Huth. 2002. “Simulating logging scenarios in secondary forest embedded in a fragmented neotropical landscape.” </w:delText>
        </w:r>
        <w:r w:rsidRPr="00450098" w:rsidDel="00F219B7">
          <w:rPr>
            <w:i/>
            <w:lang w:val="en-US"/>
          </w:rPr>
          <w:delText>Forest Ecology and Management</w:delText>
        </w:r>
        <w:r w:rsidRPr="00450098" w:rsidDel="00F219B7">
          <w:rPr>
            <w:lang w:val="en-US"/>
          </w:rPr>
          <w:delText xml:space="preserve"> 170 (1-3): 89–105. doi:</w:delText>
        </w:r>
        <w:r w:rsidR="00C41B75" w:rsidDel="00F219B7">
          <w:fldChar w:fldCharType="begin"/>
        </w:r>
        <w:r w:rsidR="00C41B75" w:rsidRPr="00074ED5" w:rsidDel="00F219B7">
          <w:rPr>
            <w:lang w:val="en-US"/>
            <w:rPrChange w:id="4427" w:author="Ulrike Hiltner" w:date="2018-01-12T09:50:00Z">
              <w:rPr/>
            </w:rPrChange>
          </w:rPr>
          <w:delInstrText xml:space="preserve"> HYPERLINK "https://doi.org/10.1016/S0378-1127(01)00783-6" \h </w:delInstrText>
        </w:r>
        <w:r w:rsidR="00C41B75" w:rsidDel="00F219B7">
          <w:fldChar w:fldCharType="separate"/>
        </w:r>
        <w:r w:rsidRPr="00450098" w:rsidDel="00F219B7">
          <w:rPr>
            <w:lang w:val="en-US"/>
          </w:rPr>
          <w:delText>10.1016/S0378-1127(01)00783-6</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28" w:author="Ulrike Hiltner" w:date="2018-03-09T13:55:00Z"/>
          <w:lang w:val="en-US"/>
        </w:rPr>
      </w:pPr>
      <w:del w:id="4429" w:author="Ulrike Hiltner" w:date="2018-03-09T13:55:00Z">
        <w:r w:rsidRPr="00450098" w:rsidDel="00F219B7">
          <w:rPr>
            <w:lang w:val="en-US"/>
          </w:rPr>
          <w:delText xml:space="preserve">Köhler, Peter, Jérôme Chave, Bernard Riéra, and Andreas Huth. 2003. “Simulating the long-term response of tropical wet forests to fragmentation.” </w:delText>
        </w:r>
        <w:r w:rsidRPr="00450098" w:rsidDel="00F219B7">
          <w:rPr>
            <w:i/>
            <w:lang w:val="en-US"/>
          </w:rPr>
          <w:delText>Ecosystems</w:delText>
        </w:r>
        <w:r w:rsidRPr="00450098" w:rsidDel="00F219B7">
          <w:rPr>
            <w:lang w:val="en-US"/>
          </w:rPr>
          <w:delText xml:space="preserve"> 6 (2): 114–28. doi:</w:delText>
        </w:r>
        <w:r w:rsidR="00C41B75" w:rsidDel="00F219B7">
          <w:fldChar w:fldCharType="begin"/>
        </w:r>
        <w:r w:rsidR="00C41B75" w:rsidRPr="00074ED5" w:rsidDel="00F219B7">
          <w:rPr>
            <w:lang w:val="en-US"/>
            <w:rPrChange w:id="4430" w:author="Ulrike Hiltner" w:date="2018-01-12T09:51:00Z">
              <w:rPr/>
            </w:rPrChange>
          </w:rPr>
          <w:delInstrText xml:space="preserve"> HYPERLINK "https://doi.org/10.1007/s10021-002-0121-9" \h </w:delInstrText>
        </w:r>
        <w:r w:rsidR="00C41B75" w:rsidDel="00F219B7">
          <w:fldChar w:fldCharType="separate"/>
        </w:r>
        <w:r w:rsidRPr="00450098" w:rsidDel="00F219B7">
          <w:rPr>
            <w:lang w:val="en-US"/>
          </w:rPr>
          <w:delText>10.1007/s10021-002-0121-9</w:delText>
        </w:r>
        <w:r w:rsidR="00C41B75" w:rsidDel="00F219B7">
          <w:rPr>
            <w:lang w:val="en-US"/>
          </w:rPr>
          <w:fldChar w:fldCharType="end"/>
        </w:r>
        <w:r w:rsidRPr="00450098" w:rsidDel="00F219B7">
          <w:rPr>
            <w:lang w:val="en-US"/>
          </w:rPr>
          <w:delText>.</w:delText>
        </w:r>
      </w:del>
    </w:p>
    <w:p w:rsidR="00D7084D" w:rsidDel="00F219B7" w:rsidRDefault="00450098" w:rsidP="00F822CC">
      <w:pPr>
        <w:rPr>
          <w:del w:id="4431" w:author="Ulrike Hiltner" w:date="2018-03-09T13:55:00Z"/>
        </w:rPr>
      </w:pPr>
      <w:del w:id="4432" w:author="Ulrike Hiltner" w:date="2018-03-09T13:55:00Z">
        <w:r w:rsidRPr="00450098" w:rsidDel="00F219B7">
          <w:rPr>
            <w:lang w:val="en-US"/>
          </w:rPr>
          <w:delText xml:space="preserve">Kurier, Holz. 2000. “Query whether the comparison between the PEFC and FSC is reliable with respect to competition in certification.” </w:delText>
        </w:r>
        <w:r w:rsidRPr="00725E78" w:rsidDel="00F219B7">
          <w:rPr>
            <w:i/>
          </w:rPr>
          <w:delText>Holz - Kurier</w:delText>
        </w:r>
        <w:r w:rsidRPr="00725E78" w:rsidDel="00F219B7">
          <w:delText xml:space="preserve"> 55 (33): 14. </w:delText>
        </w:r>
        <w:r w:rsidR="00E957BD" w:rsidDel="00F219B7">
          <w:fldChar w:fldCharType="begin"/>
        </w:r>
        <w:r w:rsidR="00E957BD" w:rsidDel="00F219B7">
          <w:delInstrText xml:space="preserve"> HYPERLINK "https://www.scopus.com/inward/record.uri?eid=2-s2.0-3342950351%7b\\&amp;%7dpartnerID=40%7b\\&amp;%7dmd5=a1f8f0a65b1418afd9c7035f1be3da4c" \h </w:delInstrText>
        </w:r>
        <w:r w:rsidR="00E957BD" w:rsidDel="00F219B7">
          <w:fldChar w:fldCharType="separate"/>
        </w:r>
        <w:r w:rsidDel="00F219B7">
          <w:delText>https://www.scopus.com/inward/record.uri?eid=2-s2.0-3342950351{\&amp;}partnerID=40{\&amp;}md5=a1f8f0a65b1418afd9c7035f1be3da4c</w:delText>
        </w:r>
        <w:r w:rsidR="00E957BD" w:rsidDel="00F219B7">
          <w:fldChar w:fldCharType="end"/>
        </w:r>
        <w:r w:rsidDel="00F219B7">
          <w:delText>.</w:delText>
        </w:r>
      </w:del>
    </w:p>
    <w:p w:rsidR="00D7084D" w:rsidRPr="00450098" w:rsidDel="00F219B7" w:rsidRDefault="00450098" w:rsidP="00F822CC">
      <w:pPr>
        <w:rPr>
          <w:del w:id="4433" w:author="Ulrike Hiltner" w:date="2018-03-09T13:55:00Z"/>
          <w:lang w:val="en-US"/>
        </w:rPr>
      </w:pPr>
      <w:del w:id="4434" w:author="Ulrike Hiltner" w:date="2018-03-09T13:55:00Z">
        <w:r w:rsidDel="00F219B7">
          <w:delText xml:space="preserve">Larcher, W. 1994. “Ökophysiologie der Pflanzen.” </w:delText>
        </w:r>
        <w:r w:rsidRPr="00450098" w:rsidDel="00F219B7">
          <w:rPr>
            <w:i/>
            <w:lang w:val="en-US"/>
          </w:rPr>
          <w:delText>UTB</w:delText>
        </w:r>
        <w:r w:rsidRPr="00450098" w:rsidDel="00F219B7">
          <w:rPr>
            <w:lang w:val="en-US"/>
          </w:rPr>
          <w:delText>, 394.</w:delText>
        </w:r>
      </w:del>
    </w:p>
    <w:p w:rsidR="00D7084D" w:rsidRPr="00450098" w:rsidDel="00F219B7" w:rsidRDefault="00450098" w:rsidP="00F822CC">
      <w:pPr>
        <w:rPr>
          <w:del w:id="4435" w:author="Ulrike Hiltner" w:date="2018-03-09T13:55:00Z"/>
          <w:lang w:val="en-US"/>
        </w:rPr>
      </w:pPr>
      <w:del w:id="4436" w:author="Ulrike Hiltner" w:date="2018-03-09T13:55:00Z">
        <w:r w:rsidRPr="00450098" w:rsidDel="00F219B7">
          <w:rPr>
            <w:lang w:val="en-US"/>
          </w:rPr>
          <w:delText xml:space="preserve">Lehmann, Sebastian, and Andreas Huth. 2015. “Fast calibration of a dynamic vegetation model with minimum observation data.” </w:delText>
        </w:r>
        <w:r w:rsidRPr="00450098" w:rsidDel="00F219B7">
          <w:rPr>
            <w:i/>
            <w:lang w:val="en-US"/>
          </w:rPr>
          <w:delText>Ecological Modelling</w:delText>
        </w:r>
        <w:r w:rsidRPr="00450098" w:rsidDel="00F219B7">
          <w:rPr>
            <w:lang w:val="en-US"/>
          </w:rPr>
          <w:delText xml:space="preserve"> 301. Elsevier B.V.: 98–105. doi:</w:delText>
        </w:r>
        <w:r w:rsidR="00C41B75" w:rsidDel="00F219B7">
          <w:fldChar w:fldCharType="begin"/>
        </w:r>
        <w:r w:rsidR="00C41B75" w:rsidRPr="00074ED5" w:rsidDel="00F219B7">
          <w:rPr>
            <w:lang w:val="en-US"/>
            <w:rPrChange w:id="4437" w:author="Ulrike Hiltner" w:date="2018-01-12T09:50:00Z">
              <w:rPr/>
            </w:rPrChange>
          </w:rPr>
          <w:delInstrText xml:space="preserve"> HYPERLINK "https://doi.org/10.1016/j.ecolmodel.2015.01.013" \h </w:delInstrText>
        </w:r>
        <w:r w:rsidR="00C41B75" w:rsidDel="00F219B7">
          <w:fldChar w:fldCharType="separate"/>
        </w:r>
        <w:r w:rsidRPr="00450098" w:rsidDel="00F219B7">
          <w:rPr>
            <w:lang w:val="en-US"/>
          </w:rPr>
          <w:delText>10.1016/j.ecolmodel.2015.01.013</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38" w:author="Ulrike Hiltner" w:date="2018-03-09T13:55:00Z"/>
          <w:lang w:val="en-US"/>
        </w:rPr>
      </w:pPr>
      <w:del w:id="4439" w:author="Ulrike Hiltner" w:date="2018-03-09T13:55:00Z">
        <w:r w:rsidRPr="00450098" w:rsidDel="00F219B7">
          <w:rPr>
            <w:lang w:val="en-US"/>
          </w:rPr>
          <w:delText xml:space="preserve">Long, Andrew. 2013. “REDD + , Adaptation , and sustainable forest management : toward effective polycentric global forest governance.” </w:delText>
        </w:r>
        <w:r w:rsidRPr="00450098" w:rsidDel="00F219B7">
          <w:rPr>
            <w:i/>
            <w:lang w:val="en-US"/>
          </w:rPr>
          <w:delText>Tropical Conservation Science</w:delText>
        </w:r>
        <w:r w:rsidRPr="00450098" w:rsidDel="00F219B7">
          <w:rPr>
            <w:lang w:val="en-US"/>
          </w:rPr>
          <w:delText xml:space="preserve"> 6 (3): 384–408. </w:delText>
        </w:r>
        <w:r w:rsidR="008A1308" w:rsidDel="00F219B7">
          <w:fldChar w:fldCharType="begin"/>
        </w:r>
        <w:r w:rsidR="008A1308" w:rsidRPr="008A1308" w:rsidDel="00F219B7">
          <w:rPr>
            <w:lang w:val="en-US"/>
            <w:rPrChange w:id="4440" w:author="Ulrike Hiltner" w:date="2018-02-26T10:54:00Z">
              <w:rPr/>
            </w:rPrChange>
          </w:rPr>
          <w:delInstrText xml:space="preserve"> HYPERLINK "http://ssrn.com/abstract=2186737" \h </w:delInstrText>
        </w:r>
        <w:r w:rsidR="008A1308" w:rsidDel="00F219B7">
          <w:fldChar w:fldCharType="separate"/>
        </w:r>
        <w:r w:rsidRPr="00450098" w:rsidDel="00F219B7">
          <w:rPr>
            <w:lang w:val="en-US"/>
          </w:rPr>
          <w:delText>http://ssrn.com/abstract=2186737</w:delText>
        </w:r>
        <w:r w:rsidR="008A1308" w:rsidDel="00F219B7">
          <w:rPr>
            <w:lang w:val="en-US"/>
          </w:rPr>
          <w:fldChar w:fldCharType="end"/>
        </w:r>
        <w:r w:rsidRPr="00450098" w:rsidDel="00F219B7">
          <w:rPr>
            <w:lang w:val="en-US"/>
          </w:rPr>
          <w:delText>.</w:delText>
        </w:r>
      </w:del>
    </w:p>
    <w:p w:rsidR="00D7084D" w:rsidRPr="00450098" w:rsidDel="00F219B7" w:rsidRDefault="00450098" w:rsidP="00F822CC">
      <w:pPr>
        <w:rPr>
          <w:del w:id="4441" w:author="Ulrike Hiltner" w:date="2018-03-09T13:55:00Z"/>
          <w:lang w:val="en-US"/>
        </w:rPr>
      </w:pPr>
      <w:del w:id="4442" w:author="Ulrike Hiltner" w:date="2018-03-09T13:55:00Z">
        <w:r w:rsidRPr="00450098" w:rsidDel="00F219B7">
          <w:rPr>
            <w:lang w:val="en-US"/>
          </w:rPr>
          <w:delText xml:space="preserve">Malhi, Yadvinder, and John Grace. 2000. “Tropical forests and atmospheric carbon dioxide.” </w:delText>
        </w:r>
        <w:r w:rsidRPr="00450098" w:rsidDel="00F219B7">
          <w:rPr>
            <w:i/>
            <w:lang w:val="en-US"/>
          </w:rPr>
          <w:delText>Trends in Ecology &amp; Evolution</w:delText>
        </w:r>
        <w:r w:rsidRPr="00450098" w:rsidDel="00F219B7">
          <w:rPr>
            <w:lang w:val="en-US"/>
          </w:rPr>
          <w:delText xml:space="preserve"> 15 (8): 332–37. doi:</w:delText>
        </w:r>
        <w:r w:rsidR="00C41B75" w:rsidDel="00F219B7">
          <w:fldChar w:fldCharType="begin"/>
        </w:r>
        <w:r w:rsidR="00C41B75" w:rsidRPr="00074ED5" w:rsidDel="00F219B7">
          <w:rPr>
            <w:lang w:val="en-US"/>
            <w:rPrChange w:id="4443" w:author="Ulrike Hiltner" w:date="2018-01-12T09:50:00Z">
              <w:rPr/>
            </w:rPrChange>
          </w:rPr>
          <w:delInstrText xml:space="preserve"> HYPERLINK "https://doi.org/10.1016/S0169-5347(00)01906-6" \h </w:delInstrText>
        </w:r>
        <w:r w:rsidR="00C41B75" w:rsidDel="00F219B7">
          <w:fldChar w:fldCharType="separate"/>
        </w:r>
        <w:r w:rsidRPr="00450098" w:rsidDel="00F219B7">
          <w:rPr>
            <w:lang w:val="en-US"/>
          </w:rPr>
          <w:delText>10.1016/S0169-5347(00)01906-6</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44" w:author="Ulrike Hiltner" w:date="2018-03-09T13:55:00Z"/>
          <w:lang w:val="en-US"/>
        </w:rPr>
      </w:pPr>
      <w:del w:id="4445" w:author="Ulrike Hiltner" w:date="2018-03-09T13:55:00Z">
        <w:r w:rsidRPr="00450098" w:rsidDel="00F219B7">
          <w:rPr>
            <w:lang w:val="en-US"/>
          </w:rPr>
          <w:delText xml:space="preserve">Molina, Mario J. 2009. “Planetary boundaries: Identifying abrupt change.” </w:delText>
        </w:r>
        <w:r w:rsidRPr="00450098" w:rsidDel="00F219B7">
          <w:rPr>
            <w:i/>
            <w:lang w:val="en-US"/>
          </w:rPr>
          <w:delText>Nature Reports Climate Change</w:delText>
        </w:r>
        <w:r w:rsidRPr="00450098" w:rsidDel="00F219B7">
          <w:rPr>
            <w:lang w:val="en-US"/>
          </w:rPr>
          <w:delText>, no. 0910: 115–16. doi:</w:delText>
        </w:r>
        <w:r w:rsidR="00C41B75" w:rsidDel="00F219B7">
          <w:fldChar w:fldCharType="begin"/>
        </w:r>
        <w:r w:rsidR="00C41B75" w:rsidRPr="00074ED5" w:rsidDel="00F219B7">
          <w:rPr>
            <w:lang w:val="en-US"/>
            <w:rPrChange w:id="4446" w:author="Ulrike Hiltner" w:date="2018-01-12T09:50:00Z">
              <w:rPr/>
            </w:rPrChange>
          </w:rPr>
          <w:delInstrText xml:space="preserve"> HYPERLINK "https://doi.org/10.1038/climate.2009.96" \h </w:delInstrText>
        </w:r>
        <w:r w:rsidR="00C41B75" w:rsidDel="00F219B7">
          <w:fldChar w:fldCharType="separate"/>
        </w:r>
        <w:r w:rsidRPr="00450098" w:rsidDel="00F219B7">
          <w:rPr>
            <w:lang w:val="en-US"/>
          </w:rPr>
          <w:delText>10.1038/climate.2009.96</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47" w:author="Ulrike Hiltner" w:date="2018-03-09T13:55:00Z"/>
          <w:lang w:val="en-US"/>
        </w:rPr>
      </w:pPr>
      <w:del w:id="4448" w:author="Ulrike Hiltner" w:date="2018-03-09T13:55:00Z">
        <w:r w:rsidRPr="00450098" w:rsidDel="00F219B7">
          <w:rPr>
            <w:lang w:val="en-US"/>
          </w:rPr>
          <w:delText xml:space="preserve">Mollicone, D, A Freibauer, E D Schulze, S Braatz, G Grassi, and S Federici. 2007. “Elements for the expected mechanisms on ‘reduced emissions from deforestation and degradation, REDD’ under UNFCCC.” </w:delText>
        </w:r>
        <w:r w:rsidRPr="00450098" w:rsidDel="00F219B7">
          <w:rPr>
            <w:i/>
            <w:lang w:val="en-US"/>
          </w:rPr>
          <w:delText>Environmental Research Letters</w:delText>
        </w:r>
        <w:r w:rsidRPr="00450098" w:rsidDel="00F219B7">
          <w:rPr>
            <w:lang w:val="en-US"/>
          </w:rPr>
          <w:delText xml:space="preserve"> 2 (4): 045024. doi:</w:delText>
        </w:r>
        <w:r w:rsidR="00C41B75" w:rsidDel="00F219B7">
          <w:fldChar w:fldCharType="begin"/>
        </w:r>
        <w:r w:rsidR="00C41B75" w:rsidRPr="00074ED5" w:rsidDel="00F219B7">
          <w:rPr>
            <w:lang w:val="en-US"/>
            <w:rPrChange w:id="4449" w:author="Ulrike Hiltner" w:date="2018-01-12T09:50:00Z">
              <w:rPr/>
            </w:rPrChange>
          </w:rPr>
          <w:delInstrText xml:space="preserve"> HYPERLINK "https://doi.org/10.1088/1748-9326/2/4/045024" \h </w:delInstrText>
        </w:r>
        <w:r w:rsidR="00C41B75" w:rsidDel="00F219B7">
          <w:fldChar w:fldCharType="separate"/>
        </w:r>
        <w:r w:rsidRPr="00450098" w:rsidDel="00F219B7">
          <w:rPr>
            <w:lang w:val="en-US"/>
          </w:rPr>
          <w:delText>10.1088/1748-9326/2/4/045024</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50" w:author="Ulrike Hiltner" w:date="2018-03-09T13:55:00Z"/>
          <w:lang w:val="en-US"/>
        </w:rPr>
      </w:pPr>
      <w:del w:id="4451" w:author="Ulrike Hiltner" w:date="2018-03-09T13:55:00Z">
        <w:r w:rsidRPr="00450098" w:rsidDel="00F219B7">
          <w:rPr>
            <w:lang w:val="en-US"/>
          </w:rPr>
          <w:delText xml:space="preserve">Molto, Q., B. Hérault, J. J. Boreux, M. Daullet, A. Rousteau, and V. Rossi. 2014a. “Supplement of: Predicting tree heights for biomass estimates in tropical forests -A test from French Guiana.” </w:delText>
        </w:r>
        <w:r w:rsidRPr="00450098" w:rsidDel="00F219B7">
          <w:rPr>
            <w:i/>
            <w:lang w:val="en-US"/>
          </w:rPr>
          <w:delText>Biogeosciences</w:delText>
        </w:r>
        <w:r w:rsidRPr="00450098" w:rsidDel="00F219B7">
          <w:rPr>
            <w:lang w:val="en-US"/>
          </w:rPr>
          <w:delText xml:space="preserve"> 11 (12): 3121–30. doi:</w:delText>
        </w:r>
        <w:r w:rsidR="00C41B75" w:rsidDel="00F219B7">
          <w:fldChar w:fldCharType="begin"/>
        </w:r>
        <w:r w:rsidR="00C41B75" w:rsidRPr="00074ED5" w:rsidDel="00F219B7">
          <w:rPr>
            <w:lang w:val="en-US"/>
            <w:rPrChange w:id="4452" w:author="Ulrike Hiltner" w:date="2018-01-12T09:50:00Z">
              <w:rPr/>
            </w:rPrChange>
          </w:rPr>
          <w:delInstrText xml:space="preserve"> HYPERLINK "https://doi.org/10.5194/bg-11-3121-2014" \h </w:delInstrText>
        </w:r>
        <w:r w:rsidR="00C41B75" w:rsidDel="00F219B7">
          <w:fldChar w:fldCharType="separate"/>
        </w:r>
        <w:r w:rsidRPr="00450098" w:rsidDel="00F219B7">
          <w:rPr>
            <w:lang w:val="en-US"/>
          </w:rPr>
          <w:delText>10.5194/bg-11-3121-2014</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53" w:author="Ulrike Hiltner" w:date="2018-03-09T13:55:00Z"/>
          <w:lang w:val="en-US"/>
        </w:rPr>
      </w:pPr>
      <w:del w:id="4454" w:author="Ulrike Hiltner" w:date="2018-03-09T13:55:00Z">
        <w:r w:rsidRPr="00450098" w:rsidDel="00F219B7">
          <w:rPr>
            <w:lang w:val="en-US"/>
          </w:rPr>
          <w:delText xml:space="preserve">Molto, Q., B. Hérault, J.-J. Boreux, M. Daullet, A. Rousteau, and V. Rossi. 2014b. “Predicting tree heights for biomass estimates in tropical forests &amp;ndash; a test from French Guiana.” </w:delText>
        </w:r>
        <w:r w:rsidRPr="00450098" w:rsidDel="00F219B7">
          <w:rPr>
            <w:i/>
            <w:lang w:val="en-US"/>
          </w:rPr>
          <w:delText>Biogeosciences</w:delText>
        </w:r>
        <w:r w:rsidRPr="00450098" w:rsidDel="00F219B7">
          <w:rPr>
            <w:lang w:val="en-US"/>
          </w:rPr>
          <w:delText xml:space="preserve"> 11 (12): 3121–30. doi:</w:delText>
        </w:r>
        <w:r w:rsidR="00C41B75" w:rsidDel="00F219B7">
          <w:fldChar w:fldCharType="begin"/>
        </w:r>
        <w:r w:rsidR="00C41B75" w:rsidRPr="00074ED5" w:rsidDel="00F219B7">
          <w:rPr>
            <w:lang w:val="en-US"/>
            <w:rPrChange w:id="4455" w:author="Ulrike Hiltner" w:date="2018-01-12T09:50:00Z">
              <w:rPr/>
            </w:rPrChange>
          </w:rPr>
          <w:delInstrText xml:space="preserve"> HYPERLINK "https://doi.org/10.5194/bg-11-3121-2014" \h </w:delInstrText>
        </w:r>
        <w:r w:rsidR="00C41B75" w:rsidDel="00F219B7">
          <w:fldChar w:fldCharType="separate"/>
        </w:r>
        <w:r w:rsidRPr="00450098" w:rsidDel="00F219B7">
          <w:rPr>
            <w:lang w:val="en-US"/>
          </w:rPr>
          <w:delText>10.5194/bg-11-3121-2014</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56" w:author="Ulrike Hiltner" w:date="2018-03-09T13:55:00Z"/>
          <w:lang w:val="en-US"/>
        </w:rPr>
      </w:pPr>
      <w:del w:id="4457" w:author="Ulrike Hiltner" w:date="2018-03-09T13:55:00Z">
        <w:r w:rsidRPr="00450098" w:rsidDel="00F219B7">
          <w:rPr>
            <w:lang w:val="en-US"/>
          </w:rPr>
          <w:delText xml:space="preserve">Myers, Norman, Norman Myers, Russell a Mittermeier, Russell a Mittermeier, Gustavo a B Fonseca, G a B Fonseca, Jennifer Kent, and Jennifer Kent. 2000. “Biodiversity hotspots for conservation priorities.” </w:delText>
        </w:r>
        <w:r w:rsidRPr="00450098" w:rsidDel="00F219B7">
          <w:rPr>
            <w:i/>
            <w:lang w:val="en-US"/>
          </w:rPr>
          <w:delText>Nature</w:delText>
        </w:r>
        <w:r w:rsidRPr="00450098" w:rsidDel="00F219B7">
          <w:rPr>
            <w:lang w:val="en-US"/>
          </w:rPr>
          <w:delText xml:space="preserve"> 403 (6772): 853–8. doi:</w:delText>
        </w:r>
        <w:r w:rsidR="00C41B75" w:rsidDel="00F219B7">
          <w:fldChar w:fldCharType="begin"/>
        </w:r>
        <w:r w:rsidR="00C41B75" w:rsidRPr="00074ED5" w:rsidDel="00F219B7">
          <w:rPr>
            <w:lang w:val="en-US"/>
            <w:rPrChange w:id="4458" w:author="Ulrike Hiltner" w:date="2018-01-12T09:50:00Z">
              <w:rPr/>
            </w:rPrChange>
          </w:rPr>
          <w:delInstrText xml:space="preserve"> HYPERLINK "https://doi.org/10.1038/35002501" \h </w:delInstrText>
        </w:r>
        <w:r w:rsidR="00C41B75" w:rsidDel="00F219B7">
          <w:fldChar w:fldCharType="separate"/>
        </w:r>
        <w:r w:rsidRPr="00450098" w:rsidDel="00F219B7">
          <w:rPr>
            <w:lang w:val="en-US"/>
          </w:rPr>
          <w:delText>10.1038/35002501</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59" w:author="Ulrike Hiltner" w:date="2018-03-09T13:55:00Z"/>
          <w:lang w:val="en-US"/>
        </w:rPr>
      </w:pPr>
      <w:del w:id="4460" w:author="Ulrike Hiltner" w:date="2018-03-09T13:55:00Z">
        <w:r w:rsidRPr="00450098" w:rsidDel="00F219B7">
          <w:rPr>
            <w:lang w:val="en-US"/>
          </w:rPr>
          <w:delText xml:space="preserve">Pan, Y., R. A. Birdsey, J. Fang, R. Houghton, P. E. Kauppi, W. A. Kurz, O. L. Phillips, et al. 2011. “A Large and Persistent Carbon Sink in the World’s Forests.” </w:delText>
        </w:r>
        <w:r w:rsidRPr="00450098" w:rsidDel="00F219B7">
          <w:rPr>
            <w:i/>
            <w:lang w:val="en-US"/>
          </w:rPr>
          <w:delText>Science</w:delText>
        </w:r>
        <w:r w:rsidRPr="00450098" w:rsidDel="00F219B7">
          <w:rPr>
            <w:lang w:val="en-US"/>
          </w:rPr>
          <w:delText xml:space="preserve"> 333 (6045): 988–93. doi:</w:delText>
        </w:r>
        <w:r w:rsidR="00C41B75" w:rsidDel="00F219B7">
          <w:fldChar w:fldCharType="begin"/>
        </w:r>
        <w:r w:rsidR="00C41B75" w:rsidRPr="00074ED5" w:rsidDel="00F219B7">
          <w:rPr>
            <w:lang w:val="en-US"/>
            <w:rPrChange w:id="4461" w:author="Ulrike Hiltner" w:date="2018-01-12T09:50:00Z">
              <w:rPr/>
            </w:rPrChange>
          </w:rPr>
          <w:delInstrText xml:space="preserve"> HYPERLINK "https://doi.org/10.1126/science.1201609" \h </w:delInstrText>
        </w:r>
        <w:r w:rsidR="00C41B75" w:rsidDel="00F219B7">
          <w:fldChar w:fldCharType="separate"/>
        </w:r>
        <w:r w:rsidRPr="00450098" w:rsidDel="00F219B7">
          <w:rPr>
            <w:lang w:val="en-US"/>
          </w:rPr>
          <w:delText>10.1126/science.1201609</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62" w:author="Ulrike Hiltner" w:date="2018-03-09T13:55:00Z"/>
          <w:lang w:val="en-US"/>
        </w:rPr>
      </w:pPr>
      <w:del w:id="4463" w:author="Ulrike Hiltner" w:date="2018-03-09T13:55:00Z">
        <w:r w:rsidRPr="00450098" w:rsidDel="00F219B7">
          <w:rPr>
            <w:lang w:val="en-US"/>
          </w:rPr>
          <w:delText xml:space="preserve">Poorter, Lourens, Frans Bongers, T. Mitchell Aide, Angélica M. Almeyda Zambrano, Patricia Balvanera, Justin M. Becknell, Vanessa Boukili, et al. 2016. “Biomass resilience of Neotropical secondary forests.” </w:delText>
        </w:r>
        <w:r w:rsidRPr="00450098" w:rsidDel="00F219B7">
          <w:rPr>
            <w:i/>
            <w:lang w:val="en-US"/>
          </w:rPr>
          <w:delText>Nature</w:delText>
        </w:r>
        <w:r w:rsidRPr="00450098" w:rsidDel="00F219B7">
          <w:rPr>
            <w:lang w:val="en-US"/>
          </w:rPr>
          <w:delText xml:space="preserve"> 530 (7589): 211–14. doi:</w:delText>
        </w:r>
        <w:r w:rsidR="00C41B75" w:rsidDel="00F219B7">
          <w:fldChar w:fldCharType="begin"/>
        </w:r>
        <w:r w:rsidR="00C41B75" w:rsidRPr="00074ED5" w:rsidDel="00F219B7">
          <w:rPr>
            <w:lang w:val="en-US"/>
            <w:rPrChange w:id="4464" w:author="Ulrike Hiltner" w:date="2018-01-12T09:50:00Z">
              <w:rPr/>
            </w:rPrChange>
          </w:rPr>
          <w:delInstrText xml:space="preserve"> HYPERLINK "https://doi.org/10.1038/nature16512" \h </w:delInstrText>
        </w:r>
        <w:r w:rsidR="00C41B75" w:rsidDel="00F219B7">
          <w:fldChar w:fldCharType="separate"/>
        </w:r>
        <w:r w:rsidRPr="00450098" w:rsidDel="00F219B7">
          <w:rPr>
            <w:lang w:val="en-US"/>
          </w:rPr>
          <w:delText>10.1038/nature16512</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65" w:author="Ulrike Hiltner" w:date="2018-03-09T13:55:00Z"/>
          <w:lang w:val="en-US"/>
        </w:rPr>
      </w:pPr>
      <w:del w:id="4466" w:author="Ulrike Hiltner" w:date="2018-03-09T13:55:00Z">
        <w:r w:rsidRPr="00450098" w:rsidDel="00F219B7">
          <w:rPr>
            <w:lang w:val="en-US"/>
          </w:rPr>
          <w:delText xml:space="preserve">Putz, Francis E., Pieter A. Zuidema, Michelle A. Pinard, Rene G A Boot, Jeffrey A. Sayer, Douglas Sheil, Plinio Sist, Elias, and Jerome K. Vanclay. 2008. “Improved tropical forest management for carbon retention.” </w:delText>
        </w:r>
        <w:r w:rsidRPr="00450098" w:rsidDel="00F219B7">
          <w:rPr>
            <w:i/>
            <w:lang w:val="en-US"/>
          </w:rPr>
          <w:delText>PLoS Biology</w:delText>
        </w:r>
        <w:r w:rsidRPr="00450098" w:rsidDel="00F219B7">
          <w:rPr>
            <w:lang w:val="en-US"/>
          </w:rPr>
          <w:delText xml:space="preserve"> 6 (7): 1368–9. doi:</w:delText>
        </w:r>
        <w:r w:rsidR="00C41B75" w:rsidDel="00F219B7">
          <w:fldChar w:fldCharType="begin"/>
        </w:r>
        <w:r w:rsidR="00C41B75" w:rsidRPr="00074ED5" w:rsidDel="00F219B7">
          <w:rPr>
            <w:lang w:val="en-US"/>
            <w:rPrChange w:id="4467" w:author="Ulrike Hiltner" w:date="2018-01-12T09:51:00Z">
              <w:rPr/>
            </w:rPrChange>
          </w:rPr>
          <w:delInstrText xml:space="preserve"> HYPERLINK "https://doi.org/10.1371/journal.pbio.0060166" \h </w:delInstrText>
        </w:r>
        <w:r w:rsidR="00C41B75" w:rsidDel="00F219B7">
          <w:fldChar w:fldCharType="separate"/>
        </w:r>
        <w:r w:rsidRPr="00450098" w:rsidDel="00F219B7">
          <w:rPr>
            <w:lang w:val="en-US"/>
          </w:rPr>
          <w:delText>10.1371/journal.pbio.0060166</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68" w:author="Ulrike Hiltner" w:date="2018-03-09T13:55:00Z"/>
          <w:lang w:val="en-US"/>
        </w:rPr>
      </w:pPr>
      <w:del w:id="4469" w:author="Ulrike Hiltner" w:date="2018-03-09T13:55:00Z">
        <w:r w:rsidRPr="00450098" w:rsidDel="00F219B7">
          <w:rPr>
            <w:lang w:val="en-US"/>
          </w:rPr>
          <w:delText xml:space="preserve">Reischl, Gunilla. 2012. “Designing institutions for governing planetary boundaries - Lessons from global forest governance.” </w:delText>
        </w:r>
        <w:r w:rsidRPr="00450098" w:rsidDel="00F219B7">
          <w:rPr>
            <w:i/>
            <w:lang w:val="en-US"/>
          </w:rPr>
          <w:delText>Ecological Economics</w:delText>
        </w:r>
        <w:r w:rsidRPr="00450098" w:rsidDel="00F219B7">
          <w:rPr>
            <w:lang w:val="en-US"/>
          </w:rPr>
          <w:delText xml:space="preserve"> 81: 33–40. doi:</w:delText>
        </w:r>
        <w:r w:rsidR="00C41B75" w:rsidDel="00F219B7">
          <w:fldChar w:fldCharType="begin"/>
        </w:r>
        <w:r w:rsidR="00C41B75" w:rsidRPr="00074ED5" w:rsidDel="00F219B7">
          <w:rPr>
            <w:lang w:val="en-US"/>
            <w:rPrChange w:id="4470" w:author="Ulrike Hiltner" w:date="2018-01-12T09:51:00Z">
              <w:rPr/>
            </w:rPrChange>
          </w:rPr>
          <w:delInstrText xml:space="preserve"> HYPERLINK "https://doi.org/10.1016/j.ecolecon.2012.03.001" \h </w:delInstrText>
        </w:r>
        <w:r w:rsidR="00C41B75" w:rsidDel="00F219B7">
          <w:fldChar w:fldCharType="separate"/>
        </w:r>
        <w:r w:rsidRPr="00450098" w:rsidDel="00F219B7">
          <w:rPr>
            <w:lang w:val="en-US"/>
          </w:rPr>
          <w:delText>10.1016/j.ecolecon.2012.03.001</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71" w:author="Ulrike Hiltner" w:date="2018-03-09T13:55:00Z"/>
          <w:lang w:val="en-US"/>
        </w:rPr>
      </w:pPr>
      <w:del w:id="4472" w:author="Ulrike Hiltner" w:date="2018-03-09T13:55:00Z">
        <w:r w:rsidRPr="00450098" w:rsidDel="00F219B7">
          <w:rPr>
            <w:lang w:val="en-US"/>
          </w:rPr>
          <w:delText xml:space="preserve">Rotherham, Tony. 2011. “Forest management certification around the world - Progress and problems.” </w:delText>
        </w:r>
        <w:r w:rsidRPr="00450098" w:rsidDel="00F219B7">
          <w:rPr>
            <w:i/>
            <w:lang w:val="en-US"/>
          </w:rPr>
          <w:delText>Forestry Chronicle</w:delText>
        </w:r>
        <w:r w:rsidRPr="00450098" w:rsidDel="00F219B7">
          <w:rPr>
            <w:lang w:val="en-US"/>
          </w:rPr>
          <w:delText xml:space="preserve"> 87 (5): 603–11. doi:</w:delText>
        </w:r>
        <w:r w:rsidR="00C41B75" w:rsidDel="00F219B7">
          <w:fldChar w:fldCharType="begin"/>
        </w:r>
        <w:r w:rsidR="00C41B75" w:rsidRPr="00074ED5" w:rsidDel="00F219B7">
          <w:rPr>
            <w:lang w:val="en-US"/>
            <w:rPrChange w:id="4473" w:author="Ulrike Hiltner" w:date="2018-01-12T09:50:00Z">
              <w:rPr/>
            </w:rPrChange>
          </w:rPr>
          <w:delInstrText xml:space="preserve"> HYPERLINK "https://doi.org/10.5558/tfc2011-067" \h </w:delInstrText>
        </w:r>
        <w:r w:rsidR="00C41B75" w:rsidDel="00F219B7">
          <w:fldChar w:fldCharType="separate"/>
        </w:r>
        <w:r w:rsidRPr="00450098" w:rsidDel="00F219B7">
          <w:rPr>
            <w:lang w:val="en-US"/>
          </w:rPr>
          <w:delText>10.5558/tfc2011-067</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74" w:author="Ulrike Hiltner" w:date="2018-03-09T13:55:00Z"/>
          <w:lang w:val="en-US"/>
        </w:rPr>
      </w:pPr>
      <w:del w:id="4475" w:author="Ulrike Hiltner" w:date="2018-03-09T13:55:00Z">
        <w:r w:rsidRPr="00450098" w:rsidDel="00F219B7">
          <w:rPr>
            <w:lang w:val="en-US"/>
          </w:rPr>
          <w:delText xml:space="preserve">Rödig, Edna, Andreas Huth, Friedrich Bohn, Corinna Rebmann, and Matthias Cuntz. 2017. “Estimating the carbon fluxes of forests with an individual-based forest model.” </w:delText>
        </w:r>
        <w:r w:rsidRPr="00450098" w:rsidDel="00F219B7">
          <w:rPr>
            <w:i/>
            <w:lang w:val="en-US"/>
          </w:rPr>
          <w:delText>Forest Ecosystems</w:delText>
        </w:r>
        <w:r w:rsidRPr="00450098" w:rsidDel="00F219B7">
          <w:rPr>
            <w:lang w:val="en-US"/>
          </w:rPr>
          <w:delText xml:space="preserve"> 4 (1). Forest Ecosystems: 4. doi:</w:delText>
        </w:r>
        <w:r w:rsidR="008A1308" w:rsidDel="00F219B7">
          <w:fldChar w:fldCharType="begin"/>
        </w:r>
        <w:r w:rsidR="008A1308" w:rsidRPr="008A1308" w:rsidDel="00F219B7">
          <w:rPr>
            <w:lang w:val="en-US"/>
            <w:rPrChange w:id="4476" w:author="Ulrike Hiltner" w:date="2018-02-26T10:54:00Z">
              <w:rPr/>
            </w:rPrChange>
          </w:rPr>
          <w:delInstrText xml:space="preserve"> HYPERLINK "https://doi.org/10.1186/s40663-017-0091-1" \h </w:delInstrText>
        </w:r>
        <w:r w:rsidR="008A1308" w:rsidDel="00F219B7">
          <w:fldChar w:fldCharType="separate"/>
        </w:r>
        <w:r w:rsidRPr="00450098" w:rsidDel="00F219B7">
          <w:rPr>
            <w:lang w:val="en-US"/>
          </w:rPr>
          <w:delText>10.1186/s40663-017-0091-1</w:delText>
        </w:r>
        <w:r w:rsidR="008A1308" w:rsidDel="00F219B7">
          <w:rPr>
            <w:lang w:val="en-US"/>
          </w:rPr>
          <w:fldChar w:fldCharType="end"/>
        </w:r>
        <w:r w:rsidRPr="00450098" w:rsidDel="00F219B7">
          <w:rPr>
            <w:lang w:val="en-US"/>
          </w:rPr>
          <w:delText>.</w:delText>
        </w:r>
      </w:del>
    </w:p>
    <w:p w:rsidR="00D7084D" w:rsidRPr="00450098" w:rsidDel="00F219B7" w:rsidRDefault="00450098" w:rsidP="00F822CC">
      <w:pPr>
        <w:rPr>
          <w:del w:id="4477" w:author="Ulrike Hiltner" w:date="2018-03-09T13:55:00Z"/>
          <w:lang w:val="en-US"/>
        </w:rPr>
      </w:pPr>
      <w:del w:id="4478" w:author="Ulrike Hiltner" w:date="2018-03-09T13:55:00Z">
        <w:r w:rsidRPr="00450098" w:rsidDel="00F219B7">
          <w:rPr>
            <w:lang w:val="en-US"/>
          </w:rPr>
          <w:delText xml:space="preserve">Sakschewski, Boris, Werner von Bloh, Alice Boit, Lourens Poorter, Marielos Peña-Claros, Jens Heinke, Jasmin Joshi, and Kirsten Thonicke. 2016. “Resilience of Amazon forests emerges from plant trait diversity.” </w:delText>
        </w:r>
        <w:r w:rsidRPr="00450098" w:rsidDel="00F219B7">
          <w:rPr>
            <w:i/>
            <w:lang w:val="en-US"/>
          </w:rPr>
          <w:delText>Nature Climate Change</w:delText>
        </w:r>
        <w:r w:rsidRPr="00450098" w:rsidDel="00F219B7">
          <w:rPr>
            <w:lang w:val="en-US"/>
          </w:rPr>
          <w:delText xml:space="preserve"> 6 (11): 1032–6. doi:</w:delText>
        </w:r>
        <w:r w:rsidR="00C41B75" w:rsidDel="00F219B7">
          <w:fldChar w:fldCharType="begin"/>
        </w:r>
        <w:r w:rsidR="00C41B75" w:rsidRPr="00074ED5" w:rsidDel="00F219B7">
          <w:rPr>
            <w:lang w:val="en-US"/>
            <w:rPrChange w:id="4479" w:author="Ulrike Hiltner" w:date="2018-01-12T09:51:00Z">
              <w:rPr/>
            </w:rPrChange>
          </w:rPr>
          <w:delInstrText xml:space="preserve"> HYPERLINK "https://doi.org/10.1038/nclimate3109" \h </w:delInstrText>
        </w:r>
        <w:r w:rsidR="00C41B75" w:rsidDel="00F219B7">
          <w:fldChar w:fldCharType="separate"/>
        </w:r>
        <w:r w:rsidRPr="00450098" w:rsidDel="00F219B7">
          <w:rPr>
            <w:lang w:val="en-US"/>
          </w:rPr>
          <w:delText>10.1038/nclimate3109</w:delText>
        </w:r>
        <w:r w:rsidR="00C41B75" w:rsidDel="00F219B7">
          <w:rPr>
            <w:lang w:val="en-US"/>
          </w:rPr>
          <w:fldChar w:fldCharType="end"/>
        </w:r>
        <w:r w:rsidRPr="00450098" w:rsidDel="00F219B7">
          <w:rPr>
            <w:lang w:val="en-US"/>
          </w:rPr>
          <w:delText>.</w:delText>
        </w:r>
      </w:del>
    </w:p>
    <w:p w:rsidR="00D7084D" w:rsidRPr="00C600B8" w:rsidDel="00F219B7" w:rsidRDefault="00450098" w:rsidP="00F822CC">
      <w:pPr>
        <w:rPr>
          <w:del w:id="4480" w:author="Ulrike Hiltner" w:date="2018-03-09T13:55:00Z"/>
        </w:rPr>
      </w:pPr>
      <w:del w:id="4481" w:author="Ulrike Hiltner" w:date="2018-03-09T13:55:00Z">
        <w:r w:rsidRPr="00450098" w:rsidDel="00F219B7">
          <w:rPr>
            <w:lang w:val="en-US"/>
          </w:rPr>
          <w:delText xml:space="preserve">Simula, M. 2009. “TOWARDS DEFINING FOREST DEGRADATION: COMPARATIVE ANALYSIS OF EXISTING DEFINITIONS.” Rome: FAO &amp; CPF Initiative on Assessment; Monitoring of Forest Degradation. </w:delText>
        </w:r>
        <w:r w:rsidR="00C41B75" w:rsidDel="00F219B7">
          <w:fldChar w:fldCharType="begin"/>
        </w:r>
        <w:r w:rsidR="00C41B75" w:rsidRPr="00074ED5" w:rsidDel="00F219B7">
          <w:rPr>
            <w:lang w:val="en-US"/>
            <w:rPrChange w:id="4482" w:author="Ulrike Hiltner" w:date="2018-01-12T09:51:00Z">
              <w:rPr/>
            </w:rPrChange>
          </w:rPr>
          <w:delInstrText xml:space="preserve"> HYPERLINK "http://www.ardot.fi/Documents%7b\\_%7d2/Degradationdefintions.pdf" \h </w:delInstrText>
        </w:r>
        <w:r w:rsidR="00C41B75" w:rsidDel="00F219B7">
          <w:fldChar w:fldCharType="separate"/>
        </w:r>
        <w:r w:rsidRPr="00C600B8" w:rsidDel="00F219B7">
          <w:delText>http://www.ardot.fi/Documents{\_}2/Degradationdefintions.pdf</w:delText>
        </w:r>
        <w:r w:rsidR="00C41B75" w:rsidDel="00F219B7">
          <w:fldChar w:fldCharType="end"/>
        </w:r>
        <w:r w:rsidRPr="00C600B8" w:rsidDel="00F219B7">
          <w:delText>.</w:delText>
        </w:r>
      </w:del>
    </w:p>
    <w:p w:rsidR="00D7084D" w:rsidRPr="00450098" w:rsidDel="00F219B7" w:rsidRDefault="00450098" w:rsidP="00F822CC">
      <w:pPr>
        <w:rPr>
          <w:del w:id="4483" w:author="Ulrike Hiltner" w:date="2018-03-09T13:55:00Z"/>
          <w:lang w:val="en-US"/>
        </w:rPr>
      </w:pPr>
      <w:del w:id="4484" w:author="Ulrike Hiltner" w:date="2018-03-09T13:55:00Z">
        <w:r w:rsidRPr="00C600B8" w:rsidDel="00F219B7">
          <w:delText xml:space="preserve">Steffen, W., K. Richardson, J. Rockstrom, S. E. Cornell, I. Fetzer, E. M. Bennett, R. Biggs, et al. 2015. </w:delText>
        </w:r>
        <w:r w:rsidRPr="00450098" w:rsidDel="00F219B7">
          <w:rPr>
            <w:lang w:val="en-US"/>
          </w:rPr>
          <w:delText xml:space="preserve">“Planetary boundaries: Guiding human development on a changing planet.” </w:delText>
        </w:r>
        <w:r w:rsidRPr="00450098" w:rsidDel="00F219B7">
          <w:rPr>
            <w:i/>
            <w:lang w:val="en-US"/>
          </w:rPr>
          <w:delText>Science</w:delText>
        </w:r>
        <w:r w:rsidRPr="00450098" w:rsidDel="00F219B7">
          <w:rPr>
            <w:lang w:val="en-US"/>
          </w:rPr>
          <w:delText xml:space="preserve"> 347 (6223): 1259855–5. doi:</w:delText>
        </w:r>
        <w:r w:rsidR="00C41B75" w:rsidDel="00F219B7">
          <w:fldChar w:fldCharType="begin"/>
        </w:r>
        <w:r w:rsidR="00C41B75" w:rsidRPr="00074ED5" w:rsidDel="00F219B7">
          <w:rPr>
            <w:lang w:val="en-US"/>
            <w:rPrChange w:id="4485" w:author="Ulrike Hiltner" w:date="2018-01-12T09:50:00Z">
              <w:rPr/>
            </w:rPrChange>
          </w:rPr>
          <w:delInstrText xml:space="preserve"> HYPERLINK "https://doi.org/10.1126/science.1259855" \h </w:delInstrText>
        </w:r>
        <w:r w:rsidR="00C41B75" w:rsidDel="00F219B7">
          <w:fldChar w:fldCharType="separate"/>
        </w:r>
        <w:r w:rsidRPr="00450098" w:rsidDel="00F219B7">
          <w:rPr>
            <w:lang w:val="en-US"/>
          </w:rPr>
          <w:delText>10.1126/science.1259855</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86" w:author="Ulrike Hiltner" w:date="2018-03-09T13:55:00Z"/>
          <w:lang w:val="en-US"/>
        </w:rPr>
      </w:pPr>
      <w:del w:id="4487" w:author="Ulrike Hiltner" w:date="2018-03-09T13:55:00Z">
        <w:r w:rsidRPr="00450098" w:rsidDel="00F219B7">
          <w:rPr>
            <w:lang w:val="en-US"/>
          </w:rPr>
          <w:delText xml:space="preserve">Thompson, I. 2011. “Biodiversity, ecosystem thresholds, resilience and forest degradation.” </w:delText>
        </w:r>
        <w:r w:rsidRPr="00450098" w:rsidDel="00F219B7">
          <w:rPr>
            <w:i/>
            <w:lang w:val="en-US"/>
          </w:rPr>
          <w:delText>Unasylva</w:delText>
        </w:r>
        <w:r w:rsidRPr="00450098" w:rsidDel="00F219B7">
          <w:rPr>
            <w:lang w:val="en-US"/>
          </w:rPr>
          <w:delText xml:space="preserve"> 62 (238): 25–30.</w:delText>
        </w:r>
      </w:del>
    </w:p>
    <w:p w:rsidR="00D7084D" w:rsidRPr="00450098" w:rsidDel="00F219B7" w:rsidRDefault="00450098" w:rsidP="00F822CC">
      <w:pPr>
        <w:rPr>
          <w:del w:id="4488" w:author="Ulrike Hiltner" w:date="2018-03-09T13:55:00Z"/>
          <w:lang w:val="en-US"/>
        </w:rPr>
      </w:pPr>
      <w:del w:id="4489" w:author="Ulrike Hiltner" w:date="2018-03-09T13:55:00Z">
        <w:r w:rsidRPr="00450098" w:rsidDel="00F219B7">
          <w:rPr>
            <w:lang w:val="en-US"/>
          </w:rPr>
          <w:delText xml:space="preserve">Van Breugel, Michiel, Johannes Ransijn, Dylan Craven, Frans Bongers, and Jefferson S. Hall. 2011. “Estimating carbon stock in secondary forests: Decisions and uncertainties associated with allometric biomass models.” </w:delText>
        </w:r>
        <w:r w:rsidRPr="00450098" w:rsidDel="00F219B7">
          <w:rPr>
            <w:i/>
            <w:lang w:val="en-US"/>
          </w:rPr>
          <w:delText>Forest Ecology and Management</w:delText>
        </w:r>
        <w:r w:rsidRPr="00450098" w:rsidDel="00F219B7">
          <w:rPr>
            <w:lang w:val="en-US"/>
          </w:rPr>
          <w:delText xml:space="preserve"> 262 (8): 1648–57. doi:</w:delText>
        </w:r>
        <w:r w:rsidR="00C41B75" w:rsidDel="00F219B7">
          <w:fldChar w:fldCharType="begin"/>
        </w:r>
        <w:r w:rsidR="00C41B75" w:rsidRPr="00074ED5" w:rsidDel="00F219B7">
          <w:rPr>
            <w:lang w:val="en-US"/>
            <w:rPrChange w:id="4490" w:author="Ulrike Hiltner" w:date="2018-01-12T09:50:00Z">
              <w:rPr/>
            </w:rPrChange>
          </w:rPr>
          <w:delInstrText xml:space="preserve"> HYPERLINK "https://doi.org/10.1016/j.foreco.2011.07.018" \h </w:delInstrText>
        </w:r>
        <w:r w:rsidR="00C41B75" w:rsidDel="00F219B7">
          <w:fldChar w:fldCharType="separate"/>
        </w:r>
        <w:r w:rsidRPr="00450098" w:rsidDel="00F219B7">
          <w:rPr>
            <w:lang w:val="en-US"/>
          </w:rPr>
          <w:delText>10.1016/j.foreco.2011.07.018</w:delText>
        </w:r>
        <w:r w:rsidR="00C41B75" w:rsidDel="00F219B7">
          <w:rPr>
            <w:lang w:val="en-US"/>
          </w:rPr>
          <w:fldChar w:fldCharType="end"/>
        </w:r>
        <w:r w:rsidRPr="00450098" w:rsidDel="00F219B7">
          <w:rPr>
            <w:lang w:val="en-US"/>
          </w:rPr>
          <w:delText>.</w:delText>
        </w:r>
      </w:del>
    </w:p>
    <w:p w:rsidR="00D7084D" w:rsidRPr="00450098" w:rsidDel="00F219B7" w:rsidRDefault="00450098" w:rsidP="00F822CC">
      <w:pPr>
        <w:rPr>
          <w:del w:id="4491" w:author="Ulrike Hiltner" w:date="2018-03-09T13:55:00Z"/>
          <w:lang w:val="en-US"/>
        </w:rPr>
      </w:pPr>
      <w:del w:id="4492" w:author="Ulrike Hiltner" w:date="2018-03-09T13:55:00Z">
        <w:r w:rsidRPr="00450098" w:rsidDel="00F219B7">
          <w:rPr>
            <w:lang w:val="en-US"/>
          </w:rPr>
          <w:delText xml:space="preserve">Werger, Marinus J.A., RLH Poels, P Ketner, and WBJ Jonkers. 2011. </w:delText>
        </w:r>
        <w:r w:rsidRPr="00450098" w:rsidDel="00F219B7">
          <w:rPr>
            <w:i/>
            <w:lang w:val="en-US"/>
          </w:rPr>
          <w:delText>Sustainable Management of Tropical Rainforests: the CELOS Management System.</w:delText>
        </w:r>
        <w:r w:rsidRPr="00450098" w:rsidDel="00F219B7">
          <w:rPr>
            <w:lang w:val="en-US"/>
          </w:rPr>
          <w:delText xml:space="preserve"> </w:delText>
        </w:r>
        <w:r w:rsidDel="00F219B7">
          <w:fldChar w:fldCharType="begin"/>
        </w:r>
      </w:del>
      <w:del w:id="4493" w:author="Ulrike Hiltner" w:date="2017-12-08T15:34:00Z">
        <w:r w:rsidRPr="00450098" w:rsidDel="00EE3446">
          <w:rPr>
            <w:lang w:val="en-US"/>
          </w:rPr>
          <w:delInstrText xml:space="preserve"> HYPERLINK "www.tropenbos.org" \h </w:delInstrText>
        </w:r>
      </w:del>
      <w:del w:id="4494" w:author="Ulrike Hiltner" w:date="2018-03-09T13:55:00Z">
        <w:r w:rsidDel="00F219B7">
          <w:fldChar w:fldCharType="separate"/>
        </w:r>
        <w:r w:rsidRPr="00450098" w:rsidDel="00F219B7">
          <w:rPr>
            <w:lang w:val="en-US"/>
          </w:rPr>
          <w:delText>www.tropenbos.org</w:delText>
        </w:r>
        <w:r w:rsidDel="00F219B7">
          <w:fldChar w:fldCharType="end"/>
        </w:r>
        <w:r w:rsidRPr="00450098" w:rsidDel="00F219B7">
          <w:rPr>
            <w:lang w:val="en-US"/>
          </w:rPr>
          <w:delText>.</w:delText>
        </w:r>
      </w:del>
    </w:p>
    <w:p w:rsidR="00D7084D" w:rsidRPr="00450098" w:rsidDel="00F219B7" w:rsidRDefault="00450098" w:rsidP="00F822CC">
      <w:pPr>
        <w:rPr>
          <w:del w:id="4495" w:author="Ulrike Hiltner" w:date="2018-03-09T13:55:00Z"/>
          <w:lang w:val="en-US"/>
        </w:rPr>
      </w:pPr>
      <w:del w:id="4496" w:author="Ulrike Hiltner" w:date="2018-03-09T13:55:00Z">
        <w:r w:rsidRPr="00450098" w:rsidDel="00F219B7">
          <w:rPr>
            <w:lang w:val="en-US"/>
          </w:rPr>
          <w:delText xml:space="preserve">World Bank. 2011. “Estimating the Opportunity Costs of REDD.” </w:delText>
        </w:r>
        <w:r w:rsidRPr="00450098" w:rsidDel="00F219B7">
          <w:rPr>
            <w:i/>
            <w:lang w:val="en-US"/>
          </w:rPr>
          <w:delText>Finance</w:delText>
        </w:r>
        <w:r w:rsidRPr="00450098" w:rsidDel="00F219B7">
          <w:rPr>
            <w:lang w:val="en-US"/>
          </w:rPr>
          <w:delText>, no. March: 262. doi:</w:delText>
        </w:r>
        <w:r w:rsidR="00C41B75" w:rsidDel="00F219B7">
          <w:fldChar w:fldCharType="begin"/>
        </w:r>
        <w:r w:rsidR="00C41B75" w:rsidRPr="00074ED5" w:rsidDel="00F219B7">
          <w:rPr>
            <w:lang w:val="en-US"/>
            <w:rPrChange w:id="4497" w:author="Ulrike Hiltner" w:date="2018-01-12T09:50:00Z">
              <w:rPr/>
            </w:rPrChange>
          </w:rPr>
          <w:delInstrText xml:space="preserve"> HYPERLINK "https://doi.org/10.1016/j.jenvman.2003.12.013" \h </w:delInstrText>
        </w:r>
        <w:r w:rsidR="00C41B75" w:rsidDel="00F219B7">
          <w:fldChar w:fldCharType="separate"/>
        </w:r>
        <w:r w:rsidRPr="00450098" w:rsidDel="00F219B7">
          <w:rPr>
            <w:lang w:val="en-US"/>
          </w:rPr>
          <w:delText>10.1016/j.jenvman.2003.12.013</w:delText>
        </w:r>
        <w:r w:rsidR="00C41B75" w:rsidDel="00F219B7">
          <w:rPr>
            <w:lang w:val="en-US"/>
          </w:rPr>
          <w:fldChar w:fldCharType="end"/>
        </w:r>
        <w:r w:rsidRPr="00450098" w:rsidDel="00F219B7">
          <w:rPr>
            <w:lang w:val="en-US"/>
          </w:rPr>
          <w:delText>.</w:delText>
        </w:r>
      </w:del>
    </w:p>
    <w:p w:rsidR="00D7084D" w:rsidRPr="00926A88" w:rsidRDefault="00450098" w:rsidP="00F219B7">
      <w:pPr>
        <w:rPr>
          <w:lang w:val="en-US"/>
          <w:rPrChange w:id="4498" w:author="Ulrike Hiltner" w:date="2018-03-02T12:15:00Z">
            <w:rPr/>
          </w:rPrChange>
        </w:rPr>
      </w:pPr>
      <w:del w:id="4499" w:author="Ulrike Hiltner" w:date="2018-03-09T13:55:00Z">
        <w:r w:rsidRPr="00450098" w:rsidDel="00F219B7">
          <w:rPr>
            <w:lang w:val="en-US"/>
          </w:rPr>
          <w:delText xml:space="preserve">Zanne, A. E., G. Lopez-Gonzalez, D.A. A Coomes, J. Ilic, S. Jansen, Simon L S.L. Lewis, R.B. B Miller, N.G. G Swenson, M.C. C Wiemann, and Jerome Chave. 2009. “Data from: Towards a worldwide wood economics spectrum. Dryad Digital Repository.” </w:delText>
        </w:r>
        <w:r w:rsidRPr="00926A88" w:rsidDel="00F219B7">
          <w:rPr>
            <w:lang w:val="en-US"/>
            <w:rPrChange w:id="4500" w:author="Ulrike Hiltner" w:date="2018-03-02T12:15:00Z">
              <w:rPr/>
            </w:rPrChange>
          </w:rPr>
          <w:delText>Vol. 235. doi:</w:delText>
        </w:r>
        <w:r w:rsidR="00926A88" w:rsidDel="00F219B7">
          <w:fldChar w:fldCharType="begin"/>
        </w:r>
        <w:r w:rsidR="00926A88" w:rsidRPr="00926A88" w:rsidDel="00F219B7">
          <w:rPr>
            <w:lang w:val="en-US"/>
            <w:rPrChange w:id="4501" w:author="Ulrike Hiltner" w:date="2018-03-02T12:15:00Z">
              <w:rPr/>
            </w:rPrChange>
          </w:rPr>
          <w:delInstrText xml:space="preserve"> HYPERLINK "https://doi.org/10.5061/dryad.234" \h </w:delInstrText>
        </w:r>
        <w:r w:rsidR="00926A88" w:rsidDel="00F219B7">
          <w:fldChar w:fldCharType="separate"/>
        </w:r>
        <w:r w:rsidRPr="00926A88" w:rsidDel="00F219B7">
          <w:rPr>
            <w:lang w:val="en-US"/>
            <w:rPrChange w:id="4502" w:author="Ulrike Hiltner" w:date="2018-03-02T12:15:00Z">
              <w:rPr/>
            </w:rPrChange>
          </w:rPr>
          <w:delText>10.5061/dryad.234</w:delText>
        </w:r>
        <w:r w:rsidR="00926A88" w:rsidDel="00F219B7">
          <w:fldChar w:fldCharType="end"/>
        </w:r>
        <w:r w:rsidRPr="00926A88" w:rsidDel="00F219B7">
          <w:rPr>
            <w:lang w:val="en-US"/>
            <w:rPrChange w:id="4503" w:author="Ulrike Hiltner" w:date="2018-03-02T12:15:00Z">
              <w:rPr/>
            </w:rPrChange>
          </w:rPr>
          <w:delText>.</w:delText>
        </w:r>
      </w:del>
    </w:p>
    <w:sectPr w:rsidR="00D7084D" w:rsidRPr="00926A88" w:rsidSect="00725E78">
      <w:footerReference w:type="default" r:id="rId25"/>
      <w:pgSz w:w="11906" w:h="16838"/>
      <w:pgMar w:top="1134" w:right="1134" w:bottom="1134" w:left="1418" w:header="709" w:footer="709" w:gutter="0"/>
      <w:lnNumType w:countBy="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Ulrike Hiltner" w:date="2018-03-09T13:23:00Z" w:initials="UH">
    <w:p w:rsidR="006103A6" w:rsidRDefault="006103A6">
      <w:pPr>
        <w:pStyle w:val="Kommentartext"/>
      </w:pPr>
      <w:r>
        <w:rPr>
          <w:rStyle w:val="Kommentarzeichen"/>
        </w:rPr>
        <w:annotationRef/>
      </w:r>
      <w:r>
        <w:t>Autorenliste mit Andreas klären, und Reihenfolge besprechen?</w:t>
      </w:r>
    </w:p>
  </w:comment>
  <w:comment w:id="13" w:author="Ulrike Hiltner" w:date="2018-03-09T13:23:00Z" w:initials="UH">
    <w:p w:rsidR="006103A6" w:rsidRDefault="006103A6">
      <w:pPr>
        <w:pStyle w:val="Kommentartext"/>
      </w:pPr>
      <w:r>
        <w:rPr>
          <w:rStyle w:val="Kommentarzeichen"/>
        </w:rPr>
        <w:annotationRef/>
      </w:r>
      <w:r>
        <w:t>Zum Schluss überarbeiten nach Reviews der Koautoren</w:t>
      </w:r>
    </w:p>
  </w:comment>
  <w:comment w:id="2173" w:author="Ulrike Hiltner" w:date="2018-03-09T13:23:00Z" w:initials="UH">
    <w:p w:rsidR="006103A6" w:rsidRDefault="006103A6">
      <w:pPr>
        <w:pStyle w:val="Kommentartext"/>
      </w:pPr>
      <w:r>
        <w:rPr>
          <w:rStyle w:val="Kommentarzeichen"/>
        </w:rPr>
        <w:annotationRef/>
      </w:r>
      <w:r>
        <w:t>Bilder zusammenfügen zu a, b, c.</w:t>
      </w:r>
    </w:p>
  </w:comment>
  <w:comment w:id="2174" w:author="Ulrike Hiltner" w:date="2018-03-09T13:23:00Z" w:initials="UH">
    <w:p w:rsidR="006103A6" w:rsidRDefault="006103A6">
      <w:pPr>
        <w:pStyle w:val="Kommentartext"/>
      </w:pPr>
      <w:r>
        <w:rPr>
          <w:rStyle w:val="Kommentarzeichen"/>
        </w:rPr>
        <w:annotationRef/>
      </w:r>
    </w:p>
  </w:comment>
  <w:comment w:id="2186" w:author="Ulrike Hiltner" w:date="2018-03-09T13:23:00Z" w:initials="UH">
    <w:p w:rsidR="006103A6" w:rsidRDefault="006103A6">
      <w:pPr>
        <w:pStyle w:val="Kommentartext"/>
      </w:pPr>
      <w:r>
        <w:rPr>
          <w:rStyle w:val="Kommentarzeichen"/>
        </w:rPr>
        <w:annotationRef/>
      </w:r>
    </w:p>
    <w:p w:rsidR="006103A6" w:rsidRDefault="006103A6">
      <w:pPr>
        <w:pStyle w:val="Kommentartext"/>
      </w:pPr>
      <w:r>
        <w:t xml:space="preserve">Diskussionspunkt: Da das Manuskript bereits länger ist, könnte man darüber nachdenken, die </w:t>
      </w:r>
      <w:proofErr w:type="spellStart"/>
      <w:r>
        <w:t>Modelkalibrierung</w:t>
      </w:r>
      <w:proofErr w:type="spellEnd"/>
      <w:r>
        <w:t xml:space="preserve"> und den Vergleich mit den Felddaten in den Anhang zu verschieben – damit hätte man den Fokus ausschließlich auf dem Logging.</w:t>
      </w:r>
    </w:p>
  </w:comment>
  <w:comment w:id="2175" w:author="Ulrike Hiltner" w:date="2018-04-17T17:31:00Z" w:initials="UH">
    <w:p w:rsidR="006103A6" w:rsidRDefault="006103A6">
      <w:pPr>
        <w:pStyle w:val="Kommentartext"/>
      </w:pPr>
      <w:r>
        <w:rPr>
          <w:rStyle w:val="Kommentarzeichen"/>
        </w:rPr>
        <w:annotationRef/>
      </w:r>
    </w:p>
    <w:p w:rsidR="006103A6" w:rsidRDefault="006103A6">
      <w:pPr>
        <w:pStyle w:val="Kommentartext"/>
      </w:pPr>
      <w:hyperlink r:id="rId1" w:history="1">
        <w:r w:rsidRPr="000A5630">
          <w:rPr>
            <w:rStyle w:val="Hyperlink"/>
          </w:rPr>
          <w:t>https://www.kew.org/blogs/kew-science/how-quickly-do-tropical-forests-recover-from-disturbance</w:t>
        </w:r>
      </w:hyperlink>
    </w:p>
    <w:p w:rsidR="006103A6" w:rsidRDefault="006103A6">
      <w:pPr>
        <w:pStyle w:val="Kommentartext"/>
      </w:pPr>
      <w:proofErr w:type="spellStart"/>
      <w:r>
        <w:t>mendeley</w:t>
      </w:r>
      <w:proofErr w:type="spellEnd"/>
      <w:r>
        <w:t xml:space="preserve"> </w:t>
      </w:r>
      <w:proofErr w:type="spellStart"/>
      <w:r>
        <w:t>recently</w:t>
      </w:r>
      <w:proofErr w:type="spellEnd"/>
      <w:r>
        <w:t xml:space="preserve"> </w:t>
      </w:r>
      <w:proofErr w:type="spellStart"/>
      <w:r>
        <w:t>added</w:t>
      </w:r>
      <w:proofErr w:type="spellEnd"/>
      <w:r>
        <w:t>: 17.04.2018</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4A77" w:rsidRDefault="00B44A77">
      <w:pPr>
        <w:spacing w:after="0" w:line="240" w:lineRule="auto"/>
      </w:pPr>
      <w:r>
        <w:separator/>
      </w:r>
    </w:p>
  </w:endnote>
  <w:endnote w:type="continuationSeparator" w:id="0">
    <w:p w:rsidR="00B44A77" w:rsidRDefault="00B44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4504" w:author="Ulrike Hiltner" w:date="2018-01-12T09:51:00Z"/>
  <w:sdt>
    <w:sdtPr>
      <w:id w:val="1303429205"/>
      <w:docPartObj>
        <w:docPartGallery w:val="Page Numbers (Bottom of Page)"/>
        <w:docPartUnique/>
      </w:docPartObj>
    </w:sdtPr>
    <w:sdtContent>
      <w:customXmlInsRangeEnd w:id="4504"/>
      <w:p w:rsidR="006103A6" w:rsidRDefault="006103A6" w:rsidP="00725E78">
        <w:pPr>
          <w:pStyle w:val="Fuzeile"/>
          <w:jc w:val="right"/>
        </w:pPr>
        <w:ins w:id="4505" w:author="Ulrike Hiltner" w:date="2018-01-12T09:51:00Z">
          <w:r>
            <w:fldChar w:fldCharType="begin"/>
          </w:r>
          <w:r>
            <w:instrText>PAGE   \* MERGEFORMAT</w:instrText>
          </w:r>
          <w:r>
            <w:fldChar w:fldCharType="separate"/>
          </w:r>
        </w:ins>
        <w:r w:rsidR="00D748C2">
          <w:rPr>
            <w:noProof/>
          </w:rPr>
          <w:t>9</w:t>
        </w:r>
        <w:ins w:id="4506" w:author="Ulrike Hiltner" w:date="2018-01-12T09:51:00Z">
          <w:r>
            <w:fldChar w:fldCharType="end"/>
          </w:r>
        </w:ins>
      </w:p>
      <w:customXmlInsRangeStart w:id="4507" w:author="Ulrike Hiltner" w:date="2018-01-12T09:51:00Z"/>
    </w:sdtContent>
  </w:sdt>
  <w:customXmlInsRangeEnd w:id="450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4A77" w:rsidRDefault="00B44A77">
      <w:r>
        <w:separator/>
      </w:r>
    </w:p>
  </w:footnote>
  <w:footnote w:type="continuationSeparator" w:id="0">
    <w:p w:rsidR="00B44A77" w:rsidRDefault="00B44A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CCE62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C240651E"/>
    <w:multiLevelType w:val="multilevel"/>
    <w:tmpl w:val="22B6E8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CC8802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BAF2CEA"/>
    <w:multiLevelType w:val="multilevel"/>
    <w:tmpl w:val="3C2E1C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0CB47677"/>
    <w:multiLevelType w:val="hybridMultilevel"/>
    <w:tmpl w:val="2E98E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5572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68D599A"/>
    <w:multiLevelType w:val="hybridMultilevel"/>
    <w:tmpl w:val="57CC9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C91A7D"/>
    <w:multiLevelType w:val="multilevel"/>
    <w:tmpl w:val="2E1438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D792FA5"/>
    <w:multiLevelType w:val="multilevel"/>
    <w:tmpl w:val="9CE47FA6"/>
    <w:lvl w:ilvl="0">
      <w:start w:val="1"/>
      <w:numFmt w:val="bullet"/>
      <w:lvlText w:val=""/>
      <w:lvlJc w:val="left"/>
      <w:pPr>
        <w:tabs>
          <w:tab w:val="num" w:pos="0"/>
        </w:tabs>
        <w:ind w:left="480" w:hanging="480"/>
      </w:pPr>
      <w:rPr>
        <w:rFonts w:ascii="Symbol" w:hAnsi="Symbol" w:hint="default"/>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395A6A2D"/>
    <w:multiLevelType w:val="multilevel"/>
    <w:tmpl w:val="B37C446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42F90D87"/>
    <w:multiLevelType w:val="hybridMultilevel"/>
    <w:tmpl w:val="6FD819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3DB65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6D803E5"/>
    <w:multiLevelType w:val="hybridMultilevel"/>
    <w:tmpl w:val="4B429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1C17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281785C"/>
    <w:multiLevelType w:val="multilevel"/>
    <w:tmpl w:val="2E1438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B9B1D47"/>
    <w:multiLevelType w:val="multilevel"/>
    <w:tmpl w:val="2E1438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C185227"/>
    <w:multiLevelType w:val="hybridMultilevel"/>
    <w:tmpl w:val="347E28A0"/>
    <w:lvl w:ilvl="0" w:tplc="08E0F4D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2315F2"/>
    <w:multiLevelType w:val="multilevel"/>
    <w:tmpl w:val="C65675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2211CE8"/>
    <w:multiLevelType w:val="hybridMultilevel"/>
    <w:tmpl w:val="F814E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3"/>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8"/>
  </w:num>
  <w:num w:numId="7">
    <w:abstractNumId w:val="16"/>
  </w:num>
  <w:num w:numId="8">
    <w:abstractNumId w:val="5"/>
  </w:num>
  <w:num w:numId="9">
    <w:abstractNumId w:val="17"/>
  </w:num>
  <w:num w:numId="10">
    <w:abstractNumId w:val="11"/>
  </w:num>
  <w:num w:numId="11">
    <w:abstractNumId w:val="13"/>
  </w:num>
  <w:num w:numId="12">
    <w:abstractNumId w:val="14"/>
  </w:num>
  <w:num w:numId="13">
    <w:abstractNumId w:val="7"/>
  </w:num>
  <w:num w:numId="14">
    <w:abstractNumId w:val="15"/>
  </w:num>
  <w:num w:numId="15">
    <w:abstractNumId w:val="9"/>
  </w:num>
  <w:num w:numId="16">
    <w:abstractNumId w:val="4"/>
  </w:num>
  <w:num w:numId="17">
    <w:abstractNumId w:val="6"/>
  </w:num>
  <w:num w:numId="18">
    <w:abstractNumId w:val="18"/>
  </w:num>
  <w:num w:numId="19">
    <w:abstractNumId w:val="1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124E0"/>
    <w:rsid w:val="000132D0"/>
    <w:rsid w:val="000137A1"/>
    <w:rsid w:val="0002203A"/>
    <w:rsid w:val="000229BC"/>
    <w:rsid w:val="00030C9E"/>
    <w:rsid w:val="00050CBA"/>
    <w:rsid w:val="00051C61"/>
    <w:rsid w:val="0005446A"/>
    <w:rsid w:val="0006620B"/>
    <w:rsid w:val="00070996"/>
    <w:rsid w:val="00074ED5"/>
    <w:rsid w:val="00076DB5"/>
    <w:rsid w:val="00094075"/>
    <w:rsid w:val="00094CAA"/>
    <w:rsid w:val="000960CD"/>
    <w:rsid w:val="00097D3C"/>
    <w:rsid w:val="000A5622"/>
    <w:rsid w:val="000B28C1"/>
    <w:rsid w:val="000C1DFE"/>
    <w:rsid w:val="000D2D7A"/>
    <w:rsid w:val="000E050F"/>
    <w:rsid w:val="000E0EE1"/>
    <w:rsid w:val="000E478D"/>
    <w:rsid w:val="000E6842"/>
    <w:rsid w:val="000F1436"/>
    <w:rsid w:val="000F3CB1"/>
    <w:rsid w:val="00104D13"/>
    <w:rsid w:val="001063D4"/>
    <w:rsid w:val="001074E9"/>
    <w:rsid w:val="00112F15"/>
    <w:rsid w:val="00114A2C"/>
    <w:rsid w:val="00115211"/>
    <w:rsid w:val="0012512E"/>
    <w:rsid w:val="00146961"/>
    <w:rsid w:val="0015255C"/>
    <w:rsid w:val="00156010"/>
    <w:rsid w:val="0016218B"/>
    <w:rsid w:val="00163420"/>
    <w:rsid w:val="001658ED"/>
    <w:rsid w:val="001711F9"/>
    <w:rsid w:val="001765FE"/>
    <w:rsid w:val="00176CBA"/>
    <w:rsid w:val="00176D0D"/>
    <w:rsid w:val="00177113"/>
    <w:rsid w:val="0018720F"/>
    <w:rsid w:val="00192B91"/>
    <w:rsid w:val="001A04CB"/>
    <w:rsid w:val="001A0EC8"/>
    <w:rsid w:val="001A6BA0"/>
    <w:rsid w:val="001B408D"/>
    <w:rsid w:val="001B4778"/>
    <w:rsid w:val="001B592B"/>
    <w:rsid w:val="001C121C"/>
    <w:rsid w:val="001C1800"/>
    <w:rsid w:val="001C371C"/>
    <w:rsid w:val="001D0C67"/>
    <w:rsid w:val="001D7364"/>
    <w:rsid w:val="001E1122"/>
    <w:rsid w:val="001E2273"/>
    <w:rsid w:val="001E5E71"/>
    <w:rsid w:val="001F1049"/>
    <w:rsid w:val="001F6316"/>
    <w:rsid w:val="0020583A"/>
    <w:rsid w:val="00210DC6"/>
    <w:rsid w:val="002252D7"/>
    <w:rsid w:val="002265DB"/>
    <w:rsid w:val="00233DB8"/>
    <w:rsid w:val="00241340"/>
    <w:rsid w:val="00241734"/>
    <w:rsid w:val="002422FA"/>
    <w:rsid w:val="00245E23"/>
    <w:rsid w:val="00252A3B"/>
    <w:rsid w:val="002551EE"/>
    <w:rsid w:val="00274269"/>
    <w:rsid w:val="00294E70"/>
    <w:rsid w:val="002A03CE"/>
    <w:rsid w:val="002A0A4B"/>
    <w:rsid w:val="002A0EC6"/>
    <w:rsid w:val="002A2C0E"/>
    <w:rsid w:val="002B5C57"/>
    <w:rsid w:val="002C225B"/>
    <w:rsid w:val="002C3F00"/>
    <w:rsid w:val="002C668F"/>
    <w:rsid w:val="002C753F"/>
    <w:rsid w:val="002D00A5"/>
    <w:rsid w:val="002E64BA"/>
    <w:rsid w:val="002F3F2B"/>
    <w:rsid w:val="003027FB"/>
    <w:rsid w:val="00306562"/>
    <w:rsid w:val="00324486"/>
    <w:rsid w:val="00327434"/>
    <w:rsid w:val="00343441"/>
    <w:rsid w:val="00345706"/>
    <w:rsid w:val="00345FF1"/>
    <w:rsid w:val="003502D4"/>
    <w:rsid w:val="00352FB7"/>
    <w:rsid w:val="00356D7A"/>
    <w:rsid w:val="00374D0D"/>
    <w:rsid w:val="003820CC"/>
    <w:rsid w:val="00385300"/>
    <w:rsid w:val="00391A35"/>
    <w:rsid w:val="003A2E5F"/>
    <w:rsid w:val="003A3114"/>
    <w:rsid w:val="003A32E2"/>
    <w:rsid w:val="003A537A"/>
    <w:rsid w:val="003B2C5B"/>
    <w:rsid w:val="003B5753"/>
    <w:rsid w:val="003C4999"/>
    <w:rsid w:val="003C7EEF"/>
    <w:rsid w:val="003D10F0"/>
    <w:rsid w:val="003D78A8"/>
    <w:rsid w:val="003E0DA6"/>
    <w:rsid w:val="003E726B"/>
    <w:rsid w:val="003F1501"/>
    <w:rsid w:val="004021A8"/>
    <w:rsid w:val="0040325A"/>
    <w:rsid w:val="004057FC"/>
    <w:rsid w:val="00412F7B"/>
    <w:rsid w:val="0041586D"/>
    <w:rsid w:val="00415A4F"/>
    <w:rsid w:val="004178A1"/>
    <w:rsid w:val="00421FA8"/>
    <w:rsid w:val="00422642"/>
    <w:rsid w:val="0042672C"/>
    <w:rsid w:val="0043497C"/>
    <w:rsid w:val="00441D54"/>
    <w:rsid w:val="00450098"/>
    <w:rsid w:val="00453C19"/>
    <w:rsid w:val="004626AF"/>
    <w:rsid w:val="00464536"/>
    <w:rsid w:val="0047465F"/>
    <w:rsid w:val="00474D6D"/>
    <w:rsid w:val="00486E23"/>
    <w:rsid w:val="00487B27"/>
    <w:rsid w:val="00487FAB"/>
    <w:rsid w:val="00491DC1"/>
    <w:rsid w:val="00492E4F"/>
    <w:rsid w:val="0049763B"/>
    <w:rsid w:val="00497987"/>
    <w:rsid w:val="004B6D39"/>
    <w:rsid w:val="004B7086"/>
    <w:rsid w:val="004C5281"/>
    <w:rsid w:val="004C5E3A"/>
    <w:rsid w:val="004D0178"/>
    <w:rsid w:val="004D04AD"/>
    <w:rsid w:val="004D37BF"/>
    <w:rsid w:val="004D4336"/>
    <w:rsid w:val="004D5F80"/>
    <w:rsid w:val="004E29B3"/>
    <w:rsid w:val="004F518A"/>
    <w:rsid w:val="004F6726"/>
    <w:rsid w:val="00504970"/>
    <w:rsid w:val="005128C8"/>
    <w:rsid w:val="00513D94"/>
    <w:rsid w:val="00526865"/>
    <w:rsid w:val="00530247"/>
    <w:rsid w:val="0053233F"/>
    <w:rsid w:val="00533358"/>
    <w:rsid w:val="00541E28"/>
    <w:rsid w:val="00545E7C"/>
    <w:rsid w:val="00550F0D"/>
    <w:rsid w:val="00560478"/>
    <w:rsid w:val="00590D07"/>
    <w:rsid w:val="0059633A"/>
    <w:rsid w:val="005A3CB8"/>
    <w:rsid w:val="005B1C2E"/>
    <w:rsid w:val="005C4DD8"/>
    <w:rsid w:val="005D021A"/>
    <w:rsid w:val="005D799B"/>
    <w:rsid w:val="005E24E3"/>
    <w:rsid w:val="005E4693"/>
    <w:rsid w:val="005F11B5"/>
    <w:rsid w:val="005F3157"/>
    <w:rsid w:val="005F7894"/>
    <w:rsid w:val="00600CE1"/>
    <w:rsid w:val="00601464"/>
    <w:rsid w:val="00601769"/>
    <w:rsid w:val="006103A6"/>
    <w:rsid w:val="00611965"/>
    <w:rsid w:val="0062321B"/>
    <w:rsid w:val="0063183F"/>
    <w:rsid w:val="006410EB"/>
    <w:rsid w:val="00657322"/>
    <w:rsid w:val="00664B98"/>
    <w:rsid w:val="00665B09"/>
    <w:rsid w:val="00666461"/>
    <w:rsid w:val="006752A5"/>
    <w:rsid w:val="006822D8"/>
    <w:rsid w:val="00696E6A"/>
    <w:rsid w:val="00696E8D"/>
    <w:rsid w:val="006A26B5"/>
    <w:rsid w:val="006B04BF"/>
    <w:rsid w:val="006B1905"/>
    <w:rsid w:val="006B347A"/>
    <w:rsid w:val="006B52D1"/>
    <w:rsid w:val="006C6743"/>
    <w:rsid w:val="006C79F9"/>
    <w:rsid w:val="006D4758"/>
    <w:rsid w:val="006F23A5"/>
    <w:rsid w:val="006F5C65"/>
    <w:rsid w:val="006F5E28"/>
    <w:rsid w:val="006F63E5"/>
    <w:rsid w:val="0070040A"/>
    <w:rsid w:val="0070560F"/>
    <w:rsid w:val="00705DA8"/>
    <w:rsid w:val="00706322"/>
    <w:rsid w:val="007249BB"/>
    <w:rsid w:val="00725E78"/>
    <w:rsid w:val="00726615"/>
    <w:rsid w:val="00726AFB"/>
    <w:rsid w:val="00744319"/>
    <w:rsid w:val="00744AA8"/>
    <w:rsid w:val="00770627"/>
    <w:rsid w:val="00771204"/>
    <w:rsid w:val="0078469C"/>
    <w:rsid w:val="00784D58"/>
    <w:rsid w:val="0078794A"/>
    <w:rsid w:val="00790C6D"/>
    <w:rsid w:val="00794CF8"/>
    <w:rsid w:val="007953D2"/>
    <w:rsid w:val="007A3E04"/>
    <w:rsid w:val="007A6690"/>
    <w:rsid w:val="007B3936"/>
    <w:rsid w:val="007C28C8"/>
    <w:rsid w:val="007C38DA"/>
    <w:rsid w:val="007C5122"/>
    <w:rsid w:val="007D12C5"/>
    <w:rsid w:val="007E4288"/>
    <w:rsid w:val="007F4BEF"/>
    <w:rsid w:val="0080016B"/>
    <w:rsid w:val="00802C11"/>
    <w:rsid w:val="00806F36"/>
    <w:rsid w:val="00815C30"/>
    <w:rsid w:val="008228A5"/>
    <w:rsid w:val="00826A97"/>
    <w:rsid w:val="00844369"/>
    <w:rsid w:val="0085613E"/>
    <w:rsid w:val="00864D9F"/>
    <w:rsid w:val="00865CC2"/>
    <w:rsid w:val="0087725C"/>
    <w:rsid w:val="0088060E"/>
    <w:rsid w:val="0088179B"/>
    <w:rsid w:val="008863C6"/>
    <w:rsid w:val="008919C0"/>
    <w:rsid w:val="00891A8B"/>
    <w:rsid w:val="00896708"/>
    <w:rsid w:val="008A0C39"/>
    <w:rsid w:val="008A1308"/>
    <w:rsid w:val="008A15CA"/>
    <w:rsid w:val="008B1F4D"/>
    <w:rsid w:val="008B2163"/>
    <w:rsid w:val="008B4F62"/>
    <w:rsid w:val="008C1C96"/>
    <w:rsid w:val="008C2CF7"/>
    <w:rsid w:val="008C40E9"/>
    <w:rsid w:val="008C62C1"/>
    <w:rsid w:val="008D6863"/>
    <w:rsid w:val="008D73FC"/>
    <w:rsid w:val="008E1C15"/>
    <w:rsid w:val="008E430B"/>
    <w:rsid w:val="008E5607"/>
    <w:rsid w:val="008F1EA3"/>
    <w:rsid w:val="008F757E"/>
    <w:rsid w:val="009027C9"/>
    <w:rsid w:val="00907FA3"/>
    <w:rsid w:val="00912A12"/>
    <w:rsid w:val="00926A88"/>
    <w:rsid w:val="00935DAD"/>
    <w:rsid w:val="00944D90"/>
    <w:rsid w:val="00951706"/>
    <w:rsid w:val="00953B3D"/>
    <w:rsid w:val="009600FA"/>
    <w:rsid w:val="009676DD"/>
    <w:rsid w:val="00975BC9"/>
    <w:rsid w:val="00975EC6"/>
    <w:rsid w:val="00981197"/>
    <w:rsid w:val="00982F79"/>
    <w:rsid w:val="00984778"/>
    <w:rsid w:val="009963FA"/>
    <w:rsid w:val="009976F6"/>
    <w:rsid w:val="009A3C21"/>
    <w:rsid w:val="009B0AC2"/>
    <w:rsid w:val="009B2678"/>
    <w:rsid w:val="009C20CD"/>
    <w:rsid w:val="009C7F14"/>
    <w:rsid w:val="009D6DFF"/>
    <w:rsid w:val="009E227A"/>
    <w:rsid w:val="009E3798"/>
    <w:rsid w:val="009E7877"/>
    <w:rsid w:val="009F3AB5"/>
    <w:rsid w:val="009F5E03"/>
    <w:rsid w:val="00A070DF"/>
    <w:rsid w:val="00A15CCF"/>
    <w:rsid w:val="00A17D2B"/>
    <w:rsid w:val="00A27046"/>
    <w:rsid w:val="00A320EA"/>
    <w:rsid w:val="00A57D1F"/>
    <w:rsid w:val="00A612E6"/>
    <w:rsid w:val="00A6532D"/>
    <w:rsid w:val="00A66BEC"/>
    <w:rsid w:val="00A678A5"/>
    <w:rsid w:val="00A719C7"/>
    <w:rsid w:val="00A72A01"/>
    <w:rsid w:val="00A76AE9"/>
    <w:rsid w:val="00A87F3D"/>
    <w:rsid w:val="00A94302"/>
    <w:rsid w:val="00A960C4"/>
    <w:rsid w:val="00AA0E23"/>
    <w:rsid w:val="00AA1A91"/>
    <w:rsid w:val="00AA7185"/>
    <w:rsid w:val="00AB744D"/>
    <w:rsid w:val="00AC5702"/>
    <w:rsid w:val="00AC729A"/>
    <w:rsid w:val="00AC7A6B"/>
    <w:rsid w:val="00AD261C"/>
    <w:rsid w:val="00AD4545"/>
    <w:rsid w:val="00AE6123"/>
    <w:rsid w:val="00AE62E9"/>
    <w:rsid w:val="00AF1E16"/>
    <w:rsid w:val="00B02FF6"/>
    <w:rsid w:val="00B2122B"/>
    <w:rsid w:val="00B250E2"/>
    <w:rsid w:val="00B44A77"/>
    <w:rsid w:val="00B450C0"/>
    <w:rsid w:val="00B45F6C"/>
    <w:rsid w:val="00B57011"/>
    <w:rsid w:val="00B61B61"/>
    <w:rsid w:val="00B623DD"/>
    <w:rsid w:val="00B633F8"/>
    <w:rsid w:val="00B65118"/>
    <w:rsid w:val="00B65663"/>
    <w:rsid w:val="00B805B4"/>
    <w:rsid w:val="00B82BA2"/>
    <w:rsid w:val="00B84CB7"/>
    <w:rsid w:val="00B86B75"/>
    <w:rsid w:val="00B909D1"/>
    <w:rsid w:val="00B93928"/>
    <w:rsid w:val="00B96F6A"/>
    <w:rsid w:val="00BA429E"/>
    <w:rsid w:val="00BB3FA0"/>
    <w:rsid w:val="00BB5D7B"/>
    <w:rsid w:val="00BB6027"/>
    <w:rsid w:val="00BB63CF"/>
    <w:rsid w:val="00BB7219"/>
    <w:rsid w:val="00BC0A30"/>
    <w:rsid w:val="00BC48D5"/>
    <w:rsid w:val="00BC4E15"/>
    <w:rsid w:val="00BC52CD"/>
    <w:rsid w:val="00BD0563"/>
    <w:rsid w:val="00BD1215"/>
    <w:rsid w:val="00BE073D"/>
    <w:rsid w:val="00BE1E0B"/>
    <w:rsid w:val="00BE3AC7"/>
    <w:rsid w:val="00BE4B2E"/>
    <w:rsid w:val="00C06424"/>
    <w:rsid w:val="00C07449"/>
    <w:rsid w:val="00C12669"/>
    <w:rsid w:val="00C214B1"/>
    <w:rsid w:val="00C2505A"/>
    <w:rsid w:val="00C27E6C"/>
    <w:rsid w:val="00C339F2"/>
    <w:rsid w:val="00C33AB3"/>
    <w:rsid w:val="00C36279"/>
    <w:rsid w:val="00C37E05"/>
    <w:rsid w:val="00C41A5C"/>
    <w:rsid w:val="00C41B75"/>
    <w:rsid w:val="00C505A4"/>
    <w:rsid w:val="00C573CE"/>
    <w:rsid w:val="00C600B8"/>
    <w:rsid w:val="00C626FE"/>
    <w:rsid w:val="00C707A3"/>
    <w:rsid w:val="00C7086F"/>
    <w:rsid w:val="00C72F49"/>
    <w:rsid w:val="00C74BE9"/>
    <w:rsid w:val="00C8560C"/>
    <w:rsid w:val="00C8569C"/>
    <w:rsid w:val="00C91F15"/>
    <w:rsid w:val="00C9687F"/>
    <w:rsid w:val="00CA2AD5"/>
    <w:rsid w:val="00CB0D2E"/>
    <w:rsid w:val="00CB0D55"/>
    <w:rsid w:val="00CC3AA1"/>
    <w:rsid w:val="00CC64B0"/>
    <w:rsid w:val="00CE346E"/>
    <w:rsid w:val="00CF158D"/>
    <w:rsid w:val="00CF247C"/>
    <w:rsid w:val="00CF6A34"/>
    <w:rsid w:val="00D01675"/>
    <w:rsid w:val="00D04626"/>
    <w:rsid w:val="00D12174"/>
    <w:rsid w:val="00D219E8"/>
    <w:rsid w:val="00D2310C"/>
    <w:rsid w:val="00D41DC9"/>
    <w:rsid w:val="00D4497D"/>
    <w:rsid w:val="00D5430D"/>
    <w:rsid w:val="00D55F29"/>
    <w:rsid w:val="00D60A5B"/>
    <w:rsid w:val="00D7084D"/>
    <w:rsid w:val="00D71416"/>
    <w:rsid w:val="00D748C2"/>
    <w:rsid w:val="00D827B3"/>
    <w:rsid w:val="00D86F13"/>
    <w:rsid w:val="00D871D6"/>
    <w:rsid w:val="00D968B7"/>
    <w:rsid w:val="00DA0296"/>
    <w:rsid w:val="00DA3679"/>
    <w:rsid w:val="00DA75B9"/>
    <w:rsid w:val="00DB0500"/>
    <w:rsid w:val="00DB0970"/>
    <w:rsid w:val="00DC74BA"/>
    <w:rsid w:val="00DD0F18"/>
    <w:rsid w:val="00DD3C0D"/>
    <w:rsid w:val="00DD3EAE"/>
    <w:rsid w:val="00DD6C4F"/>
    <w:rsid w:val="00DF45AA"/>
    <w:rsid w:val="00DF7224"/>
    <w:rsid w:val="00E00122"/>
    <w:rsid w:val="00E032DF"/>
    <w:rsid w:val="00E11872"/>
    <w:rsid w:val="00E11CDB"/>
    <w:rsid w:val="00E24AFC"/>
    <w:rsid w:val="00E24BEE"/>
    <w:rsid w:val="00E315A3"/>
    <w:rsid w:val="00E35478"/>
    <w:rsid w:val="00E354B0"/>
    <w:rsid w:val="00E368B4"/>
    <w:rsid w:val="00E37513"/>
    <w:rsid w:val="00E419D3"/>
    <w:rsid w:val="00E5034D"/>
    <w:rsid w:val="00E5252D"/>
    <w:rsid w:val="00E526AD"/>
    <w:rsid w:val="00E62DC7"/>
    <w:rsid w:val="00E67CCE"/>
    <w:rsid w:val="00E73820"/>
    <w:rsid w:val="00E87762"/>
    <w:rsid w:val="00E9097D"/>
    <w:rsid w:val="00E957BD"/>
    <w:rsid w:val="00EA688B"/>
    <w:rsid w:val="00EB5FCA"/>
    <w:rsid w:val="00EC33FC"/>
    <w:rsid w:val="00ED1731"/>
    <w:rsid w:val="00EE3446"/>
    <w:rsid w:val="00EE700B"/>
    <w:rsid w:val="00EF1E63"/>
    <w:rsid w:val="00EF23A4"/>
    <w:rsid w:val="00EF4E56"/>
    <w:rsid w:val="00EF517B"/>
    <w:rsid w:val="00F00EC8"/>
    <w:rsid w:val="00F031AC"/>
    <w:rsid w:val="00F039C1"/>
    <w:rsid w:val="00F211B6"/>
    <w:rsid w:val="00F2138C"/>
    <w:rsid w:val="00F219B7"/>
    <w:rsid w:val="00F2337C"/>
    <w:rsid w:val="00F311FC"/>
    <w:rsid w:val="00F31799"/>
    <w:rsid w:val="00F35962"/>
    <w:rsid w:val="00F44316"/>
    <w:rsid w:val="00F45591"/>
    <w:rsid w:val="00F47CD8"/>
    <w:rsid w:val="00F6409B"/>
    <w:rsid w:val="00F81D2F"/>
    <w:rsid w:val="00F822CC"/>
    <w:rsid w:val="00F96074"/>
    <w:rsid w:val="00FB0B20"/>
    <w:rsid w:val="00FB1BE7"/>
    <w:rsid w:val="00FB47EA"/>
    <w:rsid w:val="00FC0F72"/>
    <w:rsid w:val="00FC66B6"/>
    <w:rsid w:val="00FD5934"/>
    <w:rsid w:val="00FD62E4"/>
    <w:rsid w:val="00FD673E"/>
    <w:rsid w:val="00FD6FAE"/>
    <w:rsid w:val="00FD743F"/>
    <w:rsid w:val="00FF58AA"/>
    <w:rsid w:val="00FF6A4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1B1E"/>
    <w:pPr>
      <w:spacing w:after="120"/>
      <w:jc w:val="both"/>
    </w:pPr>
    <w:rPr>
      <w:rFonts w:ascii="Times New Roman" w:hAnsi="Times New Roman"/>
    </w:rPr>
  </w:style>
  <w:style w:type="paragraph" w:styleId="berschrift1">
    <w:name w:val="heading 1"/>
    <w:basedOn w:val="Standard"/>
    <w:next w:val="Standard"/>
    <w:link w:val="berschrift1Zchn"/>
    <w:autoRedefine/>
    <w:uiPriority w:val="9"/>
    <w:qFormat/>
    <w:rsid w:val="00D5430D"/>
    <w:pPr>
      <w:keepNext/>
      <w:keepLines/>
      <w:spacing w:before="360" w:after="0"/>
      <w:jc w:val="left"/>
      <w:outlineLvl w:val="0"/>
      <w:pPrChange w:id="0" w:author="Ulrike Hiltner" w:date="2018-03-12T12:37:00Z">
        <w:pPr>
          <w:keepNext/>
          <w:keepLines/>
          <w:spacing w:before="360" w:line="276" w:lineRule="auto"/>
          <w:outlineLvl w:val="0"/>
        </w:pPr>
      </w:pPrChange>
    </w:pPr>
    <w:rPr>
      <w:rFonts w:eastAsiaTheme="majorEastAsia" w:cstheme="majorBidi"/>
      <w:b/>
      <w:bCs/>
      <w:color w:val="365F91" w:themeColor="accent1" w:themeShade="BF"/>
      <w:sz w:val="28"/>
      <w:szCs w:val="28"/>
      <w:lang w:val="en-US"/>
      <w:rPrChange w:id="0" w:author="Ulrike Hiltner" w:date="2018-03-12T12:37:00Z">
        <w:rPr>
          <w:rFonts w:eastAsiaTheme="majorEastAsia" w:cstheme="majorBidi"/>
          <w:b/>
          <w:bCs/>
          <w:color w:val="365F91" w:themeColor="accent1" w:themeShade="BF"/>
          <w:sz w:val="28"/>
          <w:szCs w:val="28"/>
          <w:lang w:val="de-DE" w:eastAsia="en-US" w:bidi="ar-SA"/>
        </w:rPr>
      </w:rPrChange>
    </w:rPr>
  </w:style>
  <w:style w:type="paragraph" w:styleId="berschrift2">
    <w:name w:val="heading 2"/>
    <w:basedOn w:val="Standard"/>
    <w:next w:val="Standard"/>
    <w:link w:val="berschrift2Zchn"/>
    <w:autoRedefine/>
    <w:uiPriority w:val="9"/>
    <w:unhideWhenUsed/>
    <w:qFormat/>
    <w:rsid w:val="00CB0D55"/>
    <w:pPr>
      <w:keepNext/>
      <w:keepLines/>
      <w:tabs>
        <w:tab w:val="left" w:pos="2354"/>
      </w:tabs>
      <w:spacing w:before="200" w:after="0"/>
      <w:outlineLvl w:val="1"/>
      <w:pPrChange w:id="1" w:author="Ulrike Hiltner" w:date="2018-03-12T12:34:00Z">
        <w:pPr>
          <w:keepNext/>
          <w:keepLines/>
          <w:spacing w:before="200" w:line="276" w:lineRule="auto"/>
          <w:jc w:val="both"/>
          <w:outlineLvl w:val="1"/>
        </w:pPr>
      </w:pPrChange>
    </w:pPr>
    <w:rPr>
      <w:rFonts w:asciiTheme="majorHAnsi" w:eastAsiaTheme="majorEastAsia" w:hAnsiTheme="majorHAnsi" w:cstheme="majorBidi"/>
      <w:b/>
      <w:bCs/>
      <w:color w:val="4F81BD" w:themeColor="accent1"/>
      <w:sz w:val="26"/>
      <w:szCs w:val="26"/>
      <w:lang w:val="en-US"/>
      <w:rPrChange w:id="1" w:author="Ulrike Hiltner" w:date="2018-03-12T12:34:00Z">
        <w:rPr>
          <w:rFonts w:asciiTheme="majorHAnsi" w:eastAsiaTheme="majorEastAsia" w:hAnsiTheme="majorHAnsi" w:cstheme="majorBidi"/>
          <w:b/>
          <w:bCs/>
          <w:color w:val="4F81BD" w:themeColor="accent1"/>
          <w:sz w:val="26"/>
          <w:szCs w:val="26"/>
          <w:lang w:val="de-DE" w:eastAsia="en-US" w:bidi="ar-SA"/>
        </w:rPr>
      </w:rPrChange>
    </w:rPr>
  </w:style>
  <w:style w:type="paragraph" w:styleId="berschrift3">
    <w:name w:val="heading 3"/>
    <w:basedOn w:val="Standard"/>
    <w:next w:val="Standard"/>
    <w:link w:val="berschrift3Zchn"/>
    <w:autoRedefine/>
    <w:uiPriority w:val="9"/>
    <w:unhideWhenUsed/>
    <w:qFormat/>
    <w:rsid w:val="00AE1B1E"/>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CB0D55"/>
    <w:rPr>
      <w:rFonts w:asciiTheme="majorHAnsi" w:eastAsiaTheme="majorEastAsia" w:hAnsiTheme="majorHAnsi" w:cstheme="majorBidi"/>
      <w:b/>
      <w:bCs/>
      <w:color w:val="4F81BD" w:themeColor="accent1"/>
      <w:sz w:val="26"/>
      <w:szCs w:val="26"/>
      <w:lang w:val="en-US"/>
    </w:rPr>
  </w:style>
  <w:style w:type="character" w:customStyle="1" w:styleId="berschrift1Zchn">
    <w:name w:val="Überschrift 1 Zchn"/>
    <w:basedOn w:val="Absatz-Standardschriftart"/>
    <w:link w:val="berschrift1"/>
    <w:uiPriority w:val="9"/>
    <w:rsid w:val="00D5430D"/>
    <w:rPr>
      <w:rFonts w:ascii="Times New Roman" w:eastAsiaTheme="majorEastAsia" w:hAnsi="Times New Roman" w:cstheme="majorBidi"/>
      <w:b/>
      <w:bCs/>
      <w:color w:val="365F91" w:themeColor="accent1" w:themeShade="BF"/>
      <w:sz w:val="28"/>
      <w:szCs w:val="28"/>
      <w:lang w:val="en-US"/>
    </w:rPr>
  </w:style>
  <w:style w:type="character" w:customStyle="1" w:styleId="berschrift3Zchn">
    <w:name w:val="Überschrift 3 Zchn"/>
    <w:basedOn w:val="Absatz-Standardschriftart"/>
    <w:link w:val="berschrift3"/>
    <w:uiPriority w:val="9"/>
    <w:rsid w:val="00AE1B1E"/>
    <w:rPr>
      <w:rFonts w:ascii="Times New Roman" w:eastAsiaTheme="majorEastAsia" w:hAnsi="Times New Roman" w:cstheme="majorBidi"/>
      <w:b/>
      <w:bCs/>
      <w:color w:val="4F81BD" w:themeColor="accent1"/>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4A37A1"/>
  </w:style>
  <w:style w:type="paragraph" w:styleId="Inhaltsverzeichnisberschrift">
    <w:name w:val="TOC Heading"/>
    <w:basedOn w:val="berschrift1"/>
    <w:next w:val="Standard"/>
    <w:uiPriority w:val="39"/>
    <w:unhideWhenUsed/>
    <w:qFormat/>
    <w:rsid w:val="00CC1871"/>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CC18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871"/>
    <w:rPr>
      <w:rFonts w:ascii="Tahoma" w:hAnsi="Tahoma" w:cs="Tahoma"/>
      <w:sz w:val="16"/>
      <w:szCs w:val="16"/>
    </w:rPr>
  </w:style>
  <w:style w:type="table" w:styleId="Tabellenraster">
    <w:name w:val="Table Grid"/>
    <w:basedOn w:val="NormaleTabelle"/>
    <w:uiPriority w:val="59"/>
    <w:rsid w:val="00CC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D77149"/>
    <w:pPr>
      <w:spacing w:line="240" w:lineRule="auto"/>
      <w:jc w:val="left"/>
    </w:pPr>
    <w:rPr>
      <w:rFonts w:asciiTheme="majorHAnsi" w:hAnsiTheme="majorHAnsi"/>
      <w:sz w:val="20"/>
    </w:rPr>
  </w:style>
  <w:style w:type="character" w:customStyle="1" w:styleId="TablestyleZchn">
    <w:name w:val="Tablestyle Zchn"/>
    <w:basedOn w:val="Absatz-Standardschriftart"/>
    <w:link w:val="Tablestyle"/>
    <w:rsid w:val="00D77149"/>
    <w:rPr>
      <w:rFonts w:asciiTheme="majorHAnsi" w:hAnsiTheme="majorHAnsi"/>
      <w:sz w:val="20"/>
    </w:rPr>
  </w:style>
  <w:style w:type="paragraph" w:customStyle="1" w:styleId="Beschriftung1">
    <w:name w:val="Beschriftung1"/>
    <w:basedOn w:val="Standard"/>
    <w:link w:val="CaptionZchn"/>
    <w:qFormat/>
    <w:rsid w:val="008B03E9"/>
    <w:pPr>
      <w:spacing w:before="120" w:line="240" w:lineRule="auto"/>
    </w:pPr>
    <w:rPr>
      <w:rFonts w:asciiTheme="minorHAnsi" w:hAnsiTheme="minorHAnsi"/>
      <w:color w:val="7F7F7F" w:themeColor="text1" w:themeTint="80"/>
    </w:rPr>
  </w:style>
  <w:style w:type="character" w:customStyle="1" w:styleId="CaptionZchn">
    <w:name w:val="Caption Zchn"/>
    <w:basedOn w:val="Absatz-Standardschriftart"/>
    <w:link w:val="Beschriftung1"/>
    <w:rsid w:val="008B03E9"/>
    <w:rPr>
      <w:color w:val="7F7F7F" w:themeColor="text1" w:themeTint="80"/>
    </w:rPr>
  </w:style>
  <w:style w:type="paragraph" w:customStyle="1" w:styleId="SourceCode">
    <w:name w:val="Source Code"/>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Kommentarzeichen">
    <w:name w:val="annotation reference"/>
    <w:basedOn w:val="Absatz-Standardschriftart"/>
    <w:uiPriority w:val="99"/>
    <w:semiHidden/>
    <w:unhideWhenUsed/>
    <w:rsid w:val="00450098"/>
    <w:rPr>
      <w:sz w:val="16"/>
      <w:szCs w:val="16"/>
    </w:rPr>
  </w:style>
  <w:style w:type="paragraph" w:styleId="Kommentartext">
    <w:name w:val="annotation text"/>
    <w:basedOn w:val="Standard"/>
    <w:link w:val="KommentartextZchn"/>
    <w:uiPriority w:val="99"/>
    <w:semiHidden/>
    <w:unhideWhenUsed/>
    <w:rsid w:val="004500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50098"/>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0098"/>
    <w:rPr>
      <w:b/>
      <w:bCs/>
    </w:rPr>
  </w:style>
  <w:style w:type="character" w:customStyle="1" w:styleId="KommentarthemaZchn">
    <w:name w:val="Kommentarthema Zchn"/>
    <w:basedOn w:val="KommentartextZchn"/>
    <w:link w:val="Kommentarthema"/>
    <w:uiPriority w:val="99"/>
    <w:semiHidden/>
    <w:rsid w:val="00450098"/>
    <w:rPr>
      <w:rFonts w:ascii="Times New Roman" w:hAnsi="Times New Roman"/>
      <w:b/>
      <w:bCs/>
      <w:sz w:val="20"/>
      <w:szCs w:val="20"/>
    </w:rPr>
  </w:style>
  <w:style w:type="paragraph" w:styleId="berarbeitung">
    <w:name w:val="Revision"/>
    <w:hidden/>
    <w:uiPriority w:val="99"/>
    <w:semiHidden/>
    <w:rsid w:val="00EE3446"/>
    <w:pPr>
      <w:spacing w:after="0" w:line="240" w:lineRule="auto"/>
    </w:pPr>
    <w:rPr>
      <w:rFonts w:ascii="Times New Roman" w:hAnsi="Times New Roman"/>
    </w:rPr>
  </w:style>
  <w:style w:type="paragraph" w:styleId="Kopfzeile">
    <w:name w:val="header"/>
    <w:basedOn w:val="Standard"/>
    <w:link w:val="KopfzeileZchn"/>
    <w:uiPriority w:val="99"/>
    <w:unhideWhenUsed/>
    <w:rsid w:val="00074ED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4ED5"/>
    <w:rPr>
      <w:rFonts w:ascii="Times New Roman" w:hAnsi="Times New Roman"/>
    </w:rPr>
  </w:style>
  <w:style w:type="paragraph" w:styleId="Fuzeile">
    <w:name w:val="footer"/>
    <w:basedOn w:val="Standard"/>
    <w:link w:val="FuzeileZchn"/>
    <w:uiPriority w:val="99"/>
    <w:unhideWhenUsed/>
    <w:rsid w:val="00074ED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4ED5"/>
    <w:rPr>
      <w:rFonts w:ascii="Times New Roman" w:hAnsi="Times New Roman"/>
    </w:rPr>
  </w:style>
  <w:style w:type="paragraph" w:styleId="Listenabsatz">
    <w:name w:val="List Paragraph"/>
    <w:basedOn w:val="Standard"/>
    <w:uiPriority w:val="34"/>
    <w:qFormat/>
    <w:rsid w:val="008C2CF7"/>
    <w:pPr>
      <w:ind w:left="720"/>
      <w:contextualSpacing/>
    </w:pPr>
  </w:style>
  <w:style w:type="paragraph" w:styleId="Beschriftung">
    <w:name w:val="caption"/>
    <w:basedOn w:val="Standard"/>
    <w:next w:val="Standard"/>
    <w:uiPriority w:val="35"/>
    <w:unhideWhenUsed/>
    <w:qFormat/>
    <w:rsid w:val="000E6842"/>
    <w:pPr>
      <w:spacing w:after="200" w:line="240" w:lineRule="auto"/>
    </w:pPr>
    <w:rPr>
      <w:b/>
      <w:bCs/>
      <w:color w:val="4F81BD" w:themeColor="accent1"/>
      <w:sz w:val="18"/>
      <w:szCs w:val="18"/>
    </w:rPr>
  </w:style>
  <w:style w:type="character" w:styleId="Hervorhebung">
    <w:name w:val="Emphasis"/>
    <w:basedOn w:val="Absatz-Standardschriftart"/>
    <w:uiPriority w:val="20"/>
    <w:qFormat/>
    <w:rsid w:val="00CC64B0"/>
    <w:rPr>
      <w:i/>
      <w:iCs/>
    </w:rPr>
  </w:style>
  <w:style w:type="character" w:styleId="Hyperlink">
    <w:name w:val="Hyperlink"/>
    <w:basedOn w:val="Absatz-Standardschriftart"/>
    <w:uiPriority w:val="99"/>
    <w:unhideWhenUsed/>
    <w:rsid w:val="0041586D"/>
    <w:rPr>
      <w:color w:val="0000FF" w:themeColor="hyperlink"/>
      <w:u w:val="single"/>
    </w:rPr>
  </w:style>
  <w:style w:type="paragraph" w:styleId="Funotentext">
    <w:name w:val="footnote text"/>
    <w:basedOn w:val="Standard"/>
    <w:link w:val="FunotentextZchn"/>
    <w:uiPriority w:val="99"/>
    <w:semiHidden/>
    <w:unhideWhenUsed/>
    <w:rsid w:val="001074E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074E9"/>
    <w:rPr>
      <w:rFonts w:ascii="Times New Roman" w:hAnsi="Times New Roman"/>
      <w:sz w:val="20"/>
      <w:szCs w:val="20"/>
    </w:rPr>
  </w:style>
  <w:style w:type="character" w:styleId="Funotenzeichen">
    <w:name w:val="footnote reference"/>
    <w:basedOn w:val="Absatz-Standardschriftart"/>
    <w:uiPriority w:val="99"/>
    <w:semiHidden/>
    <w:unhideWhenUsed/>
    <w:rsid w:val="001074E9"/>
    <w:rPr>
      <w:vertAlign w:val="superscript"/>
    </w:rPr>
  </w:style>
  <w:style w:type="character" w:styleId="Platzhaltertext">
    <w:name w:val="Placeholder Text"/>
    <w:basedOn w:val="Absatz-Standardschriftart"/>
    <w:uiPriority w:val="99"/>
    <w:semiHidden/>
    <w:rsid w:val="006F63E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1B1E"/>
    <w:pPr>
      <w:spacing w:after="120"/>
      <w:jc w:val="both"/>
    </w:pPr>
    <w:rPr>
      <w:rFonts w:ascii="Times New Roman" w:hAnsi="Times New Roman"/>
    </w:rPr>
  </w:style>
  <w:style w:type="paragraph" w:styleId="berschrift1">
    <w:name w:val="heading 1"/>
    <w:basedOn w:val="Standard"/>
    <w:next w:val="Standard"/>
    <w:link w:val="berschrift1Zchn"/>
    <w:autoRedefine/>
    <w:uiPriority w:val="9"/>
    <w:qFormat/>
    <w:rsid w:val="00D5430D"/>
    <w:pPr>
      <w:keepNext/>
      <w:keepLines/>
      <w:spacing w:before="360" w:after="0"/>
      <w:jc w:val="left"/>
      <w:outlineLvl w:val="0"/>
      <w:pPrChange w:id="2" w:author="Ulrike Hiltner" w:date="2018-03-12T12:37:00Z">
        <w:pPr>
          <w:keepNext/>
          <w:keepLines/>
          <w:spacing w:before="360" w:line="276" w:lineRule="auto"/>
          <w:outlineLvl w:val="0"/>
        </w:pPr>
      </w:pPrChange>
    </w:pPr>
    <w:rPr>
      <w:rFonts w:eastAsiaTheme="majorEastAsia" w:cstheme="majorBidi"/>
      <w:b/>
      <w:bCs/>
      <w:color w:val="365F91" w:themeColor="accent1" w:themeShade="BF"/>
      <w:sz w:val="28"/>
      <w:szCs w:val="28"/>
      <w:lang w:val="en-US"/>
      <w:rPrChange w:id="2" w:author="Ulrike Hiltner" w:date="2018-03-12T12:37:00Z">
        <w:rPr>
          <w:rFonts w:eastAsiaTheme="majorEastAsia" w:cstheme="majorBidi"/>
          <w:b/>
          <w:bCs/>
          <w:color w:val="365F91" w:themeColor="accent1" w:themeShade="BF"/>
          <w:sz w:val="28"/>
          <w:szCs w:val="28"/>
          <w:lang w:val="de-DE" w:eastAsia="en-US" w:bidi="ar-SA"/>
        </w:rPr>
      </w:rPrChange>
    </w:rPr>
  </w:style>
  <w:style w:type="paragraph" w:styleId="berschrift2">
    <w:name w:val="heading 2"/>
    <w:basedOn w:val="Standard"/>
    <w:next w:val="Standard"/>
    <w:link w:val="berschrift2Zchn"/>
    <w:autoRedefine/>
    <w:uiPriority w:val="9"/>
    <w:unhideWhenUsed/>
    <w:qFormat/>
    <w:rsid w:val="00CB0D55"/>
    <w:pPr>
      <w:keepNext/>
      <w:keepLines/>
      <w:tabs>
        <w:tab w:val="left" w:pos="2354"/>
      </w:tabs>
      <w:spacing w:before="200" w:after="0"/>
      <w:outlineLvl w:val="1"/>
      <w:pPrChange w:id="3" w:author="Ulrike Hiltner" w:date="2018-03-12T12:34:00Z">
        <w:pPr>
          <w:keepNext/>
          <w:keepLines/>
          <w:spacing w:before="200" w:line="276" w:lineRule="auto"/>
          <w:jc w:val="both"/>
          <w:outlineLvl w:val="1"/>
        </w:pPr>
      </w:pPrChange>
    </w:pPr>
    <w:rPr>
      <w:rFonts w:asciiTheme="majorHAnsi" w:eastAsiaTheme="majorEastAsia" w:hAnsiTheme="majorHAnsi" w:cstheme="majorBidi"/>
      <w:b/>
      <w:bCs/>
      <w:color w:val="4F81BD" w:themeColor="accent1"/>
      <w:sz w:val="26"/>
      <w:szCs w:val="26"/>
      <w:lang w:val="en-US"/>
      <w:rPrChange w:id="3" w:author="Ulrike Hiltner" w:date="2018-03-12T12:34:00Z">
        <w:rPr>
          <w:rFonts w:asciiTheme="majorHAnsi" w:eastAsiaTheme="majorEastAsia" w:hAnsiTheme="majorHAnsi" w:cstheme="majorBidi"/>
          <w:b/>
          <w:bCs/>
          <w:color w:val="4F81BD" w:themeColor="accent1"/>
          <w:sz w:val="26"/>
          <w:szCs w:val="26"/>
          <w:lang w:val="de-DE" w:eastAsia="en-US" w:bidi="ar-SA"/>
        </w:rPr>
      </w:rPrChange>
    </w:rPr>
  </w:style>
  <w:style w:type="paragraph" w:styleId="berschrift3">
    <w:name w:val="heading 3"/>
    <w:basedOn w:val="Standard"/>
    <w:next w:val="Standard"/>
    <w:link w:val="berschrift3Zchn"/>
    <w:autoRedefine/>
    <w:uiPriority w:val="9"/>
    <w:unhideWhenUsed/>
    <w:qFormat/>
    <w:rsid w:val="00AE1B1E"/>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CB0D55"/>
    <w:rPr>
      <w:rFonts w:asciiTheme="majorHAnsi" w:eastAsiaTheme="majorEastAsia" w:hAnsiTheme="majorHAnsi" w:cstheme="majorBidi"/>
      <w:b/>
      <w:bCs/>
      <w:color w:val="4F81BD" w:themeColor="accent1"/>
      <w:sz w:val="26"/>
      <w:szCs w:val="26"/>
      <w:lang w:val="en-US"/>
    </w:rPr>
  </w:style>
  <w:style w:type="character" w:customStyle="1" w:styleId="berschrift1Zchn">
    <w:name w:val="Überschrift 1 Zchn"/>
    <w:basedOn w:val="Absatz-Standardschriftart"/>
    <w:link w:val="berschrift1"/>
    <w:uiPriority w:val="9"/>
    <w:rsid w:val="00D5430D"/>
    <w:rPr>
      <w:rFonts w:ascii="Times New Roman" w:eastAsiaTheme="majorEastAsia" w:hAnsi="Times New Roman" w:cstheme="majorBidi"/>
      <w:b/>
      <w:bCs/>
      <w:color w:val="365F91" w:themeColor="accent1" w:themeShade="BF"/>
      <w:sz w:val="28"/>
      <w:szCs w:val="28"/>
      <w:lang w:val="en-US"/>
    </w:rPr>
  </w:style>
  <w:style w:type="character" w:customStyle="1" w:styleId="berschrift3Zchn">
    <w:name w:val="Überschrift 3 Zchn"/>
    <w:basedOn w:val="Absatz-Standardschriftart"/>
    <w:link w:val="berschrift3"/>
    <w:uiPriority w:val="9"/>
    <w:rsid w:val="00AE1B1E"/>
    <w:rPr>
      <w:rFonts w:ascii="Times New Roman" w:eastAsiaTheme="majorEastAsia" w:hAnsi="Times New Roman" w:cstheme="majorBidi"/>
      <w:b/>
      <w:bCs/>
      <w:color w:val="4F81BD" w:themeColor="accent1"/>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4A37A1"/>
  </w:style>
  <w:style w:type="paragraph" w:styleId="Inhaltsverzeichnisberschrift">
    <w:name w:val="TOC Heading"/>
    <w:basedOn w:val="berschrift1"/>
    <w:next w:val="Standard"/>
    <w:uiPriority w:val="39"/>
    <w:unhideWhenUsed/>
    <w:qFormat/>
    <w:rsid w:val="00CC1871"/>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CC18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871"/>
    <w:rPr>
      <w:rFonts w:ascii="Tahoma" w:hAnsi="Tahoma" w:cs="Tahoma"/>
      <w:sz w:val="16"/>
      <w:szCs w:val="16"/>
    </w:rPr>
  </w:style>
  <w:style w:type="table" w:styleId="Tabellenraster">
    <w:name w:val="Table Grid"/>
    <w:basedOn w:val="NormaleTabelle"/>
    <w:uiPriority w:val="59"/>
    <w:rsid w:val="00CC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D77149"/>
    <w:pPr>
      <w:spacing w:line="240" w:lineRule="auto"/>
      <w:jc w:val="left"/>
    </w:pPr>
    <w:rPr>
      <w:rFonts w:asciiTheme="majorHAnsi" w:hAnsiTheme="majorHAnsi"/>
      <w:sz w:val="20"/>
    </w:rPr>
  </w:style>
  <w:style w:type="character" w:customStyle="1" w:styleId="TablestyleZchn">
    <w:name w:val="Tablestyle Zchn"/>
    <w:basedOn w:val="Absatz-Standardschriftart"/>
    <w:link w:val="Tablestyle"/>
    <w:rsid w:val="00D77149"/>
    <w:rPr>
      <w:rFonts w:asciiTheme="majorHAnsi" w:hAnsiTheme="majorHAnsi"/>
      <w:sz w:val="20"/>
    </w:rPr>
  </w:style>
  <w:style w:type="paragraph" w:customStyle="1" w:styleId="Beschriftung1">
    <w:name w:val="Beschriftung1"/>
    <w:basedOn w:val="Standard"/>
    <w:link w:val="CaptionZchn"/>
    <w:qFormat/>
    <w:rsid w:val="008B03E9"/>
    <w:pPr>
      <w:spacing w:before="120" w:line="240" w:lineRule="auto"/>
    </w:pPr>
    <w:rPr>
      <w:rFonts w:asciiTheme="minorHAnsi" w:hAnsiTheme="minorHAnsi"/>
      <w:color w:val="7F7F7F" w:themeColor="text1" w:themeTint="80"/>
    </w:rPr>
  </w:style>
  <w:style w:type="character" w:customStyle="1" w:styleId="CaptionZchn">
    <w:name w:val="Caption Zchn"/>
    <w:basedOn w:val="Absatz-Standardschriftart"/>
    <w:link w:val="Beschriftung1"/>
    <w:rsid w:val="008B03E9"/>
    <w:rPr>
      <w:color w:val="7F7F7F" w:themeColor="text1" w:themeTint="80"/>
    </w:rPr>
  </w:style>
  <w:style w:type="paragraph" w:customStyle="1" w:styleId="SourceCode">
    <w:name w:val="Source Code"/>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Kommentarzeichen">
    <w:name w:val="annotation reference"/>
    <w:basedOn w:val="Absatz-Standardschriftart"/>
    <w:uiPriority w:val="99"/>
    <w:semiHidden/>
    <w:unhideWhenUsed/>
    <w:rsid w:val="00450098"/>
    <w:rPr>
      <w:sz w:val="16"/>
      <w:szCs w:val="16"/>
    </w:rPr>
  </w:style>
  <w:style w:type="paragraph" w:styleId="Kommentartext">
    <w:name w:val="annotation text"/>
    <w:basedOn w:val="Standard"/>
    <w:link w:val="KommentartextZchn"/>
    <w:uiPriority w:val="99"/>
    <w:semiHidden/>
    <w:unhideWhenUsed/>
    <w:rsid w:val="004500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50098"/>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0098"/>
    <w:rPr>
      <w:b/>
      <w:bCs/>
    </w:rPr>
  </w:style>
  <w:style w:type="character" w:customStyle="1" w:styleId="KommentarthemaZchn">
    <w:name w:val="Kommentarthema Zchn"/>
    <w:basedOn w:val="KommentartextZchn"/>
    <w:link w:val="Kommentarthema"/>
    <w:uiPriority w:val="99"/>
    <w:semiHidden/>
    <w:rsid w:val="00450098"/>
    <w:rPr>
      <w:rFonts w:ascii="Times New Roman" w:hAnsi="Times New Roman"/>
      <w:b/>
      <w:bCs/>
      <w:sz w:val="20"/>
      <w:szCs w:val="20"/>
    </w:rPr>
  </w:style>
  <w:style w:type="paragraph" w:styleId="berarbeitung">
    <w:name w:val="Revision"/>
    <w:hidden/>
    <w:uiPriority w:val="99"/>
    <w:semiHidden/>
    <w:rsid w:val="00EE3446"/>
    <w:pPr>
      <w:spacing w:after="0" w:line="240" w:lineRule="auto"/>
    </w:pPr>
    <w:rPr>
      <w:rFonts w:ascii="Times New Roman" w:hAnsi="Times New Roman"/>
    </w:rPr>
  </w:style>
  <w:style w:type="paragraph" w:styleId="Kopfzeile">
    <w:name w:val="header"/>
    <w:basedOn w:val="Standard"/>
    <w:link w:val="KopfzeileZchn"/>
    <w:uiPriority w:val="99"/>
    <w:unhideWhenUsed/>
    <w:rsid w:val="00074ED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4ED5"/>
    <w:rPr>
      <w:rFonts w:ascii="Times New Roman" w:hAnsi="Times New Roman"/>
    </w:rPr>
  </w:style>
  <w:style w:type="paragraph" w:styleId="Fuzeile">
    <w:name w:val="footer"/>
    <w:basedOn w:val="Standard"/>
    <w:link w:val="FuzeileZchn"/>
    <w:uiPriority w:val="99"/>
    <w:unhideWhenUsed/>
    <w:rsid w:val="00074ED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4ED5"/>
    <w:rPr>
      <w:rFonts w:ascii="Times New Roman" w:hAnsi="Times New Roman"/>
    </w:rPr>
  </w:style>
  <w:style w:type="paragraph" w:styleId="Listenabsatz">
    <w:name w:val="List Paragraph"/>
    <w:basedOn w:val="Standard"/>
    <w:uiPriority w:val="34"/>
    <w:qFormat/>
    <w:rsid w:val="008C2CF7"/>
    <w:pPr>
      <w:ind w:left="720"/>
      <w:contextualSpacing/>
    </w:pPr>
  </w:style>
  <w:style w:type="paragraph" w:styleId="Beschriftung">
    <w:name w:val="caption"/>
    <w:basedOn w:val="Standard"/>
    <w:next w:val="Standard"/>
    <w:uiPriority w:val="35"/>
    <w:unhideWhenUsed/>
    <w:qFormat/>
    <w:rsid w:val="000E6842"/>
    <w:pPr>
      <w:spacing w:after="200" w:line="240" w:lineRule="auto"/>
    </w:pPr>
    <w:rPr>
      <w:b/>
      <w:bCs/>
      <w:color w:val="4F81BD" w:themeColor="accent1"/>
      <w:sz w:val="18"/>
      <w:szCs w:val="18"/>
    </w:rPr>
  </w:style>
  <w:style w:type="character" w:styleId="Hervorhebung">
    <w:name w:val="Emphasis"/>
    <w:basedOn w:val="Absatz-Standardschriftart"/>
    <w:uiPriority w:val="20"/>
    <w:qFormat/>
    <w:rsid w:val="00CC64B0"/>
    <w:rPr>
      <w:i/>
      <w:iCs/>
    </w:rPr>
  </w:style>
  <w:style w:type="character" w:styleId="Hyperlink">
    <w:name w:val="Hyperlink"/>
    <w:basedOn w:val="Absatz-Standardschriftart"/>
    <w:uiPriority w:val="99"/>
    <w:unhideWhenUsed/>
    <w:rsid w:val="0041586D"/>
    <w:rPr>
      <w:color w:val="0000FF" w:themeColor="hyperlink"/>
      <w:u w:val="single"/>
    </w:rPr>
  </w:style>
  <w:style w:type="paragraph" w:styleId="Funotentext">
    <w:name w:val="footnote text"/>
    <w:basedOn w:val="Standard"/>
    <w:link w:val="FunotentextZchn"/>
    <w:uiPriority w:val="99"/>
    <w:semiHidden/>
    <w:unhideWhenUsed/>
    <w:rsid w:val="001074E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074E9"/>
    <w:rPr>
      <w:rFonts w:ascii="Times New Roman" w:hAnsi="Times New Roman"/>
      <w:sz w:val="20"/>
      <w:szCs w:val="20"/>
    </w:rPr>
  </w:style>
  <w:style w:type="character" w:styleId="Funotenzeichen">
    <w:name w:val="footnote reference"/>
    <w:basedOn w:val="Absatz-Standardschriftart"/>
    <w:uiPriority w:val="99"/>
    <w:semiHidden/>
    <w:unhideWhenUsed/>
    <w:rsid w:val="001074E9"/>
    <w:rPr>
      <w:vertAlign w:val="superscript"/>
    </w:rPr>
  </w:style>
  <w:style w:type="character" w:styleId="Platzhaltertext">
    <w:name w:val="Placeholder Text"/>
    <w:basedOn w:val="Absatz-Standardschriftart"/>
    <w:uiPriority w:val="99"/>
    <w:semiHidden/>
    <w:rsid w:val="006F63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19653">
      <w:bodyDiv w:val="1"/>
      <w:marLeft w:val="0"/>
      <w:marRight w:val="0"/>
      <w:marTop w:val="0"/>
      <w:marBottom w:val="0"/>
      <w:divBdr>
        <w:top w:val="none" w:sz="0" w:space="0" w:color="auto"/>
        <w:left w:val="none" w:sz="0" w:space="0" w:color="auto"/>
        <w:bottom w:val="none" w:sz="0" w:space="0" w:color="auto"/>
        <w:right w:val="none" w:sz="0" w:space="0" w:color="auto"/>
      </w:divBdr>
    </w:div>
    <w:div w:id="142478490">
      <w:bodyDiv w:val="1"/>
      <w:marLeft w:val="0"/>
      <w:marRight w:val="0"/>
      <w:marTop w:val="0"/>
      <w:marBottom w:val="0"/>
      <w:divBdr>
        <w:top w:val="none" w:sz="0" w:space="0" w:color="auto"/>
        <w:left w:val="none" w:sz="0" w:space="0" w:color="auto"/>
        <w:bottom w:val="none" w:sz="0" w:space="0" w:color="auto"/>
        <w:right w:val="none" w:sz="0" w:space="0" w:color="auto"/>
      </w:divBdr>
    </w:div>
    <w:div w:id="1412197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kew.org/blogs/kew-science/how-quickly-do-tropical-forests-recover-from-disturbance"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0.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jpeg"/><Relationship Id="rId10" Type="http://schemas.openxmlformats.org/officeDocument/2006/relationships/hyperlink" Target="mailto:ulrike.hiltner@ufz.de" TargetMode="External"/><Relationship Id="rId19" Type="http://schemas.openxmlformats.org/officeDocument/2006/relationships/image" Target="media/image8.jpe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703E1D-3783-4A96-A99B-35A1BB437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61276</Words>
  <Characters>349274</Characters>
  <Application>Microsoft Office Word</Application>
  <DocSecurity>0</DocSecurity>
  <Lines>2910</Lines>
  <Paragraphs>819</Paragraphs>
  <ScaleCrop>false</ScaleCrop>
  <HeadingPairs>
    <vt:vector size="2" baseType="variant">
      <vt:variant>
        <vt:lpstr>Titel</vt:lpstr>
      </vt:variant>
      <vt:variant>
        <vt:i4>1</vt:i4>
      </vt:variant>
    </vt:vector>
  </HeadingPairs>
  <TitlesOfParts>
    <vt:vector size="1" baseType="lpstr">
      <vt:lpstr>Long-term effects of damage by selective logging on a production forest's succession of the Amazon</vt:lpstr>
    </vt:vector>
  </TitlesOfParts>
  <Company>UFZ</Company>
  <LinksUpToDate>false</LinksUpToDate>
  <CharactersWithSpaces>409731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Long-term effects of damage by selective logging on a production forest's succession of the Amazon</dc:title>
  <dc:creator>Ulrike Hiltner</dc:creator>
  <cp:lastModifiedBy>Ulrike Hiltner</cp:lastModifiedBy>
  <cp:revision>46</cp:revision>
  <cp:lastPrinted>2018-01-12T08:52:00Z</cp:lastPrinted>
  <dcterms:created xsi:type="dcterms:W3CDTF">2018-04-09T09:54:00Z</dcterms:created>
  <dcterms:modified xsi:type="dcterms:W3CDTF">2018-04-25T10:42:00Z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http://www.zotero.org/styles/forest-ecology-and-management</vt:lpwstr>
  </property>
  <property fmtid="{D5CDD505-2E9C-101B-9397-08002B2CF9AE}" pid="13" name="Mendeley Recent Style Name 5_1">
    <vt:lpwstr>Forest Ecology and Management</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cef51749-c584-3362-aa7e-784d7931cb44</vt:lpwstr>
  </property>
  <property fmtid="{D5CDD505-2E9C-101B-9397-08002B2CF9AE}" pid="24" name="Mendeley Citation Style_1">
    <vt:lpwstr>http://www.zotero.org/styles/forest-ecology-and-management</vt:lpwstr>
  </property>
</Properties>
</file>