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084D" w:rsidRPr="00450098" w:rsidRDefault="00450098">
      <w:pPr>
        <w:pStyle w:val="Titel"/>
        <w:rPr>
          <w:lang w:val="en-US"/>
        </w:rPr>
      </w:pPr>
      <w:r w:rsidRPr="00450098">
        <w:rPr>
          <w:lang w:val="en-US"/>
        </w:rPr>
        <w:t xml:space="preserve">Long-term effects of </w:t>
      </w:r>
      <w:del w:id="0" w:author="Ulrike Hiltner" w:date="2017-12-08T15:32:00Z">
        <w:r w:rsidRPr="00EE3446" w:rsidDel="00EE3446">
          <w:rPr>
            <w:lang w:val="en-US"/>
          </w:rPr>
          <w:delText>damage by</w:delText>
        </w:r>
        <w:r w:rsidRPr="00450098" w:rsidDel="00EE3446">
          <w:rPr>
            <w:lang w:val="en-US"/>
          </w:rPr>
          <w:delText xml:space="preserve"> </w:delText>
        </w:r>
      </w:del>
      <w:r w:rsidRPr="00450098">
        <w:rPr>
          <w:lang w:val="en-US"/>
        </w:rPr>
        <w:t>selective logging on a production forest's succession of the Amazon</w:t>
      </w:r>
    </w:p>
    <w:p w:rsidR="00D7084D" w:rsidRPr="00450098" w:rsidRDefault="00450098">
      <w:pPr>
        <w:rPr>
          <w:lang w:val="en-US"/>
        </w:rPr>
      </w:pPr>
      <w:r w:rsidRPr="00450098">
        <w:rPr>
          <w:lang w:val="en-US"/>
        </w:rPr>
        <w:t>Ulrike Hiltner</w:t>
      </w:r>
    </w:p>
    <w:p w:rsidR="00D7084D" w:rsidRPr="00450098" w:rsidRDefault="00450098">
      <w:pPr>
        <w:rPr>
          <w:lang w:val="en-US"/>
        </w:rPr>
      </w:pPr>
      <w:r w:rsidRPr="00450098">
        <w:rPr>
          <w:lang w:val="en-US"/>
        </w:rPr>
        <w:t>2017-11-30</w:t>
      </w:r>
    </w:p>
    <w:p w:rsidR="00D7084D" w:rsidRPr="00450098" w:rsidRDefault="00450098">
      <w:pPr>
        <w:rPr>
          <w:lang w:val="en-US"/>
        </w:rPr>
      </w:pPr>
      <w:r w:rsidRPr="00450098">
        <w:rPr>
          <w:lang w:val="en-US"/>
        </w:rPr>
        <w:t>Ulrike Hiltner</w:t>
      </w:r>
      <w:r w:rsidRPr="00450098">
        <w:rPr>
          <w:vertAlign w:val="superscript"/>
          <w:lang w:val="en-US"/>
        </w:rPr>
        <w:t>1</w:t>
      </w:r>
      <w:proofErr w:type="gramStart"/>
      <w:r w:rsidRPr="00450098">
        <w:rPr>
          <w:vertAlign w:val="superscript"/>
          <w:lang w:val="en-US"/>
        </w:rPr>
        <w:t>,2</w:t>
      </w:r>
      <w:proofErr w:type="gramEnd"/>
      <w:r w:rsidRPr="00450098">
        <w:rPr>
          <w:vertAlign w:val="superscript"/>
          <w:lang w:val="en-US"/>
        </w:rPr>
        <w:t>,°</w:t>
      </w:r>
      <w:r w:rsidRPr="00450098">
        <w:rPr>
          <w:lang w:val="en-US"/>
        </w:rPr>
        <w:t xml:space="preserve">, </w:t>
      </w:r>
      <w:proofErr w:type="spellStart"/>
      <w:r w:rsidRPr="00450098">
        <w:rPr>
          <w:lang w:val="en-US"/>
        </w:rPr>
        <w:t>Achim</w:t>
      </w:r>
      <w:proofErr w:type="spellEnd"/>
      <w:r w:rsidRPr="00450098">
        <w:rPr>
          <w:lang w:val="en-US"/>
        </w:rPr>
        <w:t xml:space="preserve"> Bräuning</w:t>
      </w:r>
      <w:r w:rsidRPr="00450098">
        <w:rPr>
          <w:vertAlign w:val="superscript"/>
          <w:lang w:val="en-US"/>
        </w:rPr>
        <w:t>1</w:t>
      </w:r>
      <w:r w:rsidRPr="00450098">
        <w:rPr>
          <w:lang w:val="en-US"/>
        </w:rPr>
        <w:t xml:space="preserve">, </w:t>
      </w:r>
      <w:commentRangeStart w:id="1"/>
      <w:r w:rsidRPr="00450098">
        <w:rPr>
          <w:lang w:val="en-US"/>
        </w:rPr>
        <w:t>Bruno Hérault</w:t>
      </w:r>
      <w:r w:rsidRPr="00450098">
        <w:rPr>
          <w:vertAlign w:val="superscript"/>
          <w:lang w:val="en-US"/>
        </w:rPr>
        <w:t>3</w:t>
      </w:r>
      <w:commentRangeEnd w:id="1"/>
      <w:r>
        <w:rPr>
          <w:rStyle w:val="Kommentarzeichen"/>
        </w:rPr>
        <w:commentReference w:id="1"/>
      </w:r>
      <w:r w:rsidRPr="00450098">
        <w:rPr>
          <w:lang w:val="en-US"/>
        </w:rPr>
        <w:t>, Andreas Huth</w:t>
      </w:r>
      <w:r w:rsidRPr="00450098">
        <w:rPr>
          <w:vertAlign w:val="superscript"/>
          <w:lang w:val="en-US"/>
        </w:rPr>
        <w:t>2,4,5</w:t>
      </w:r>
      <w:r w:rsidRPr="00450098">
        <w:rPr>
          <w:lang w:val="en-US"/>
        </w:rPr>
        <w:t>, Rico Fischer</w:t>
      </w:r>
      <w:r w:rsidRPr="00450098">
        <w:rPr>
          <w:vertAlign w:val="superscript"/>
          <w:lang w:val="en-US"/>
        </w:rPr>
        <w:t>2</w:t>
      </w:r>
    </w:p>
    <w:p w:rsidR="00D7084D" w:rsidRDefault="00450098">
      <w:r>
        <w:rPr>
          <w:i/>
          <w:vertAlign w:val="superscript"/>
        </w:rPr>
        <w:t>1</w:t>
      </w:r>
      <w:r>
        <w:rPr>
          <w:i/>
        </w:rPr>
        <w:t xml:space="preserve">Institute </w:t>
      </w:r>
      <w:proofErr w:type="spellStart"/>
      <w:r>
        <w:rPr>
          <w:i/>
        </w:rPr>
        <w:t>of</w:t>
      </w:r>
      <w:proofErr w:type="spellEnd"/>
      <w:r>
        <w:rPr>
          <w:i/>
        </w:rPr>
        <w:t xml:space="preserve"> </w:t>
      </w:r>
      <w:proofErr w:type="spellStart"/>
      <w:r>
        <w:rPr>
          <w:i/>
        </w:rPr>
        <w:t>Geography</w:t>
      </w:r>
      <w:proofErr w:type="spellEnd"/>
      <w:r>
        <w:rPr>
          <w:i/>
        </w:rPr>
        <w:t>, Friedrich-Alexander-University Erlangen-</w:t>
      </w:r>
      <w:proofErr w:type="spellStart"/>
      <w:r>
        <w:rPr>
          <w:i/>
        </w:rPr>
        <w:t>Nuremberg</w:t>
      </w:r>
      <w:proofErr w:type="spellEnd"/>
      <w:r>
        <w:rPr>
          <w:i/>
        </w:rPr>
        <w:t>, Wetterkreuz 15, 91058 Erlangen, Germany</w:t>
      </w:r>
    </w:p>
    <w:p w:rsidR="00D7084D" w:rsidRPr="00450098" w:rsidRDefault="00450098">
      <w:pPr>
        <w:rPr>
          <w:lang w:val="en-US"/>
        </w:rPr>
      </w:pPr>
      <w:proofErr w:type="gramStart"/>
      <w:r w:rsidRPr="00450098">
        <w:rPr>
          <w:i/>
          <w:vertAlign w:val="superscript"/>
          <w:lang w:val="en-US"/>
        </w:rPr>
        <w:t>2</w:t>
      </w:r>
      <w:r w:rsidRPr="00450098">
        <w:rPr>
          <w:i/>
          <w:lang w:val="en-US"/>
        </w:rPr>
        <w:t xml:space="preserve">Department of Ecological Modelling, Helmholtz-Centre for Environmental Research GmbH - UFZ, </w:t>
      </w:r>
      <w:proofErr w:type="spellStart"/>
      <w:r w:rsidRPr="00450098">
        <w:rPr>
          <w:i/>
          <w:lang w:val="en-US"/>
        </w:rPr>
        <w:t>Permoserstr</w:t>
      </w:r>
      <w:proofErr w:type="spellEnd"/>
      <w:r w:rsidRPr="00450098">
        <w:rPr>
          <w:i/>
          <w:lang w:val="en-US"/>
        </w:rPr>
        <w:t>.</w:t>
      </w:r>
      <w:proofErr w:type="gramEnd"/>
      <w:r w:rsidRPr="00450098">
        <w:rPr>
          <w:i/>
          <w:lang w:val="en-US"/>
        </w:rPr>
        <w:t xml:space="preserve"> 15, 04318 Leipzig, Germany</w:t>
      </w:r>
    </w:p>
    <w:p w:rsidR="00D7084D" w:rsidRPr="00450098" w:rsidRDefault="00450098">
      <w:pPr>
        <w:rPr>
          <w:lang w:val="en-US"/>
        </w:rPr>
      </w:pPr>
      <w:r w:rsidRPr="00E11CDB">
        <w:rPr>
          <w:i/>
          <w:highlight w:val="lightGray"/>
          <w:vertAlign w:val="superscript"/>
          <w:lang w:val="en-US"/>
          <w:rPrChange w:id="2" w:author="Ulrike Hiltner" w:date="2017-12-08T15:36:00Z">
            <w:rPr>
              <w:i/>
              <w:vertAlign w:val="superscript"/>
              <w:lang w:val="en-US"/>
            </w:rPr>
          </w:rPrChange>
        </w:rPr>
        <w:t>3</w:t>
      </w:r>
      <w:r w:rsidRPr="00E11CDB">
        <w:rPr>
          <w:i/>
          <w:highlight w:val="lightGray"/>
          <w:lang w:val="en-US"/>
          <w:rPrChange w:id="3" w:author="Ulrike Hiltner" w:date="2017-12-08T15:36:00Z">
            <w:rPr>
              <w:i/>
              <w:lang w:val="en-US"/>
            </w:rPr>
          </w:rPrChange>
        </w:rPr>
        <w:t xml:space="preserve">Department ..., Centre International de </w:t>
      </w:r>
      <w:proofErr w:type="spellStart"/>
      <w:r w:rsidRPr="00E11CDB">
        <w:rPr>
          <w:i/>
          <w:highlight w:val="lightGray"/>
          <w:lang w:val="en-US"/>
          <w:rPrChange w:id="4" w:author="Ulrike Hiltner" w:date="2017-12-08T15:36:00Z">
            <w:rPr>
              <w:i/>
              <w:lang w:val="en-US"/>
            </w:rPr>
          </w:rPrChange>
        </w:rPr>
        <w:t>Recherche</w:t>
      </w:r>
      <w:proofErr w:type="spellEnd"/>
      <w:r w:rsidRPr="00E11CDB">
        <w:rPr>
          <w:i/>
          <w:highlight w:val="lightGray"/>
          <w:lang w:val="en-US"/>
          <w:rPrChange w:id="5" w:author="Ulrike Hiltner" w:date="2017-12-08T15:36:00Z">
            <w:rPr>
              <w:i/>
              <w:lang w:val="en-US"/>
            </w:rPr>
          </w:rPrChange>
        </w:rPr>
        <w:t xml:space="preserve"> en </w:t>
      </w:r>
      <w:proofErr w:type="spellStart"/>
      <w:r w:rsidRPr="00E11CDB">
        <w:rPr>
          <w:i/>
          <w:highlight w:val="lightGray"/>
          <w:lang w:val="en-US"/>
          <w:rPrChange w:id="6" w:author="Ulrike Hiltner" w:date="2017-12-08T15:36:00Z">
            <w:rPr>
              <w:i/>
              <w:lang w:val="en-US"/>
            </w:rPr>
          </w:rPrChange>
        </w:rPr>
        <w:t>Agronomie</w:t>
      </w:r>
      <w:proofErr w:type="spellEnd"/>
      <w:r w:rsidRPr="00E11CDB">
        <w:rPr>
          <w:i/>
          <w:highlight w:val="lightGray"/>
          <w:lang w:val="en-US"/>
          <w:rPrChange w:id="7" w:author="Ulrike Hiltner" w:date="2017-12-08T15:36:00Z">
            <w:rPr>
              <w:i/>
              <w:lang w:val="en-US"/>
            </w:rPr>
          </w:rPrChange>
        </w:rPr>
        <w:t xml:space="preserve"> pour le </w:t>
      </w:r>
      <w:proofErr w:type="spellStart"/>
      <w:r w:rsidRPr="00E11CDB">
        <w:rPr>
          <w:i/>
          <w:highlight w:val="lightGray"/>
          <w:lang w:val="en-US"/>
          <w:rPrChange w:id="8" w:author="Ulrike Hiltner" w:date="2017-12-08T15:36:00Z">
            <w:rPr>
              <w:i/>
              <w:lang w:val="en-US"/>
            </w:rPr>
          </w:rPrChange>
        </w:rPr>
        <w:t>Développement</w:t>
      </w:r>
      <w:proofErr w:type="spellEnd"/>
      <w:r w:rsidRPr="00E11CDB">
        <w:rPr>
          <w:i/>
          <w:highlight w:val="lightGray"/>
          <w:lang w:val="en-US"/>
          <w:rPrChange w:id="9" w:author="Ulrike Hiltner" w:date="2017-12-08T15:36:00Z">
            <w:rPr>
              <w:i/>
              <w:lang w:val="en-US"/>
            </w:rPr>
          </w:rPrChange>
        </w:rPr>
        <w:t xml:space="preserve"> - CIRAD, Av. de France </w:t>
      </w:r>
      <w:proofErr w:type="gramStart"/>
      <w:r w:rsidRPr="00E11CDB">
        <w:rPr>
          <w:i/>
          <w:highlight w:val="lightGray"/>
          <w:lang w:val="en-US"/>
          <w:rPrChange w:id="10" w:author="Ulrike Hiltner" w:date="2017-12-08T15:36:00Z">
            <w:rPr>
              <w:i/>
              <w:lang w:val="en-US"/>
            </w:rPr>
          </w:rPrChange>
        </w:rPr>
        <w:t>.., ...</w:t>
      </w:r>
      <w:proofErr w:type="gramEnd"/>
      <w:r w:rsidRPr="00E11CDB">
        <w:rPr>
          <w:i/>
          <w:highlight w:val="lightGray"/>
          <w:lang w:val="en-US"/>
          <w:rPrChange w:id="11" w:author="Ulrike Hiltner" w:date="2017-12-08T15:36:00Z">
            <w:rPr>
              <w:i/>
              <w:lang w:val="en-US"/>
            </w:rPr>
          </w:rPrChange>
        </w:rPr>
        <w:t xml:space="preserve"> </w:t>
      </w:r>
      <w:proofErr w:type="spellStart"/>
      <w:r w:rsidRPr="00E11CDB">
        <w:rPr>
          <w:i/>
          <w:highlight w:val="lightGray"/>
          <w:lang w:val="en-US"/>
          <w:rPrChange w:id="12" w:author="Ulrike Hiltner" w:date="2017-12-08T15:36:00Z">
            <w:rPr>
              <w:i/>
              <w:lang w:val="en-US"/>
            </w:rPr>
          </w:rPrChange>
        </w:rPr>
        <w:t>Kourou</w:t>
      </w:r>
      <w:proofErr w:type="spellEnd"/>
      <w:r w:rsidRPr="00E11CDB">
        <w:rPr>
          <w:i/>
          <w:highlight w:val="lightGray"/>
          <w:lang w:val="en-US"/>
          <w:rPrChange w:id="13" w:author="Ulrike Hiltner" w:date="2017-12-08T15:36:00Z">
            <w:rPr>
              <w:i/>
              <w:lang w:val="en-US"/>
            </w:rPr>
          </w:rPrChange>
        </w:rPr>
        <w:t>, Fr. Guiana</w:t>
      </w:r>
    </w:p>
    <w:p w:rsidR="00D7084D" w:rsidRPr="00450098" w:rsidRDefault="00450098">
      <w:pPr>
        <w:rPr>
          <w:lang w:val="en-US"/>
        </w:rPr>
      </w:pPr>
      <w:proofErr w:type="gramStart"/>
      <w:r w:rsidRPr="00450098">
        <w:rPr>
          <w:i/>
          <w:vertAlign w:val="superscript"/>
          <w:lang w:val="en-US"/>
        </w:rPr>
        <w:t>4</w:t>
      </w:r>
      <w:r w:rsidRPr="00450098">
        <w:rPr>
          <w:i/>
          <w:lang w:val="en-US"/>
        </w:rPr>
        <w:t xml:space="preserve">Institute of Environmental System Research, University of Osnabruck, </w:t>
      </w:r>
      <w:proofErr w:type="spellStart"/>
      <w:r w:rsidRPr="00450098">
        <w:rPr>
          <w:i/>
          <w:lang w:val="en-US"/>
        </w:rPr>
        <w:t>Barbarastr</w:t>
      </w:r>
      <w:proofErr w:type="spellEnd"/>
      <w:r w:rsidRPr="00450098">
        <w:rPr>
          <w:i/>
          <w:lang w:val="en-US"/>
        </w:rPr>
        <w:t>.</w:t>
      </w:r>
      <w:proofErr w:type="gramEnd"/>
      <w:r w:rsidRPr="00450098">
        <w:rPr>
          <w:i/>
          <w:lang w:val="en-US"/>
        </w:rPr>
        <w:t xml:space="preserve"> 12, 49076 Osnabruck, Germany</w:t>
      </w:r>
    </w:p>
    <w:p w:rsidR="00D7084D" w:rsidRPr="00450098" w:rsidRDefault="00450098">
      <w:pPr>
        <w:rPr>
          <w:lang w:val="en-US"/>
        </w:rPr>
      </w:pPr>
      <w:r w:rsidRPr="00450098">
        <w:rPr>
          <w:i/>
          <w:vertAlign w:val="superscript"/>
          <w:lang w:val="en-US"/>
        </w:rPr>
        <w:t>5</w:t>
      </w:r>
      <w:r w:rsidRPr="00450098">
        <w:rPr>
          <w:i/>
          <w:lang w:val="en-US"/>
        </w:rPr>
        <w:t xml:space="preserve">German Centre for Integrative Biodiversity Research </w:t>
      </w:r>
      <w:proofErr w:type="spellStart"/>
      <w:r w:rsidRPr="00450098">
        <w:rPr>
          <w:i/>
          <w:lang w:val="en-US"/>
        </w:rPr>
        <w:t>iDiv</w:t>
      </w:r>
      <w:proofErr w:type="spellEnd"/>
      <w:r w:rsidRPr="00450098">
        <w:rPr>
          <w:i/>
          <w:lang w:val="en-US"/>
        </w:rPr>
        <w:t xml:space="preserve">, University of Leipzig, </w:t>
      </w:r>
      <w:proofErr w:type="spellStart"/>
      <w:r w:rsidRPr="00450098">
        <w:rPr>
          <w:i/>
          <w:lang w:val="en-US"/>
        </w:rPr>
        <w:t>Deutscher</w:t>
      </w:r>
      <w:proofErr w:type="spellEnd"/>
      <w:r w:rsidRPr="00450098">
        <w:rPr>
          <w:i/>
          <w:lang w:val="en-US"/>
        </w:rPr>
        <w:t xml:space="preserve"> </w:t>
      </w:r>
      <w:proofErr w:type="spellStart"/>
      <w:r w:rsidRPr="00450098">
        <w:rPr>
          <w:i/>
          <w:lang w:val="en-US"/>
        </w:rPr>
        <w:t>Platz</w:t>
      </w:r>
      <w:proofErr w:type="spellEnd"/>
      <w:r w:rsidRPr="00450098">
        <w:rPr>
          <w:i/>
          <w:lang w:val="en-US"/>
        </w:rPr>
        <w:t xml:space="preserve"> 5e, 04103 Leipzig, Germany</w:t>
      </w:r>
    </w:p>
    <w:p w:rsidR="00D7084D" w:rsidRDefault="00450098">
      <w:r w:rsidRPr="00450098">
        <w:rPr>
          <w:i/>
          <w:vertAlign w:val="superscript"/>
          <w:lang w:val="en-US"/>
        </w:rPr>
        <w:t>°</w:t>
      </w:r>
      <w:r w:rsidRPr="00450098">
        <w:rPr>
          <w:i/>
          <w:lang w:val="en-US"/>
        </w:rPr>
        <w:t xml:space="preserve">Corresponding author. </w:t>
      </w:r>
      <w:r>
        <w:rPr>
          <w:i/>
        </w:rPr>
        <w:t xml:space="preserve">Tel. +49(0)341-235-1723; E-mail: </w:t>
      </w:r>
      <w:hyperlink r:id="rId9">
        <w:r>
          <w:rPr>
            <w:i/>
          </w:rPr>
          <w:t>ulrike.hiltner@ufz.de</w:t>
        </w:r>
      </w:hyperlink>
    </w:p>
    <w:p w:rsidR="00D7084D" w:rsidRDefault="00450098">
      <w:pPr>
        <w:pStyle w:val="berschrift1"/>
      </w:pPr>
      <w:bookmarkStart w:id="14" w:name="highlights"/>
      <w:bookmarkEnd w:id="14"/>
      <w:r>
        <w:t>Highlights:</w:t>
      </w:r>
    </w:p>
    <w:p w:rsidR="00D7084D" w:rsidRPr="00450098" w:rsidRDefault="00450098">
      <w:pPr>
        <w:numPr>
          <w:ilvl w:val="0"/>
          <w:numId w:val="3"/>
        </w:numPr>
        <w:rPr>
          <w:lang w:val="en-US"/>
        </w:rPr>
      </w:pPr>
      <w:r w:rsidRPr="00450098">
        <w:rPr>
          <w:lang w:val="en-US"/>
        </w:rPr>
        <w:t>We analyze aboveground biomass production by simulating forest growth and stand composition.</w:t>
      </w:r>
    </w:p>
    <w:p w:rsidR="00D7084D" w:rsidRPr="00450098" w:rsidRDefault="00450098">
      <w:pPr>
        <w:numPr>
          <w:ilvl w:val="0"/>
          <w:numId w:val="3"/>
        </w:numPr>
        <w:rPr>
          <w:lang w:val="en-US"/>
        </w:rPr>
      </w:pPr>
      <w:r w:rsidRPr="00450098">
        <w:rPr>
          <w:lang w:val="en-US"/>
        </w:rPr>
        <w:t>We evaluate long-term effects of damage caused by selective logging in various scenarios.</w:t>
      </w:r>
    </w:p>
    <w:p w:rsidR="00D7084D" w:rsidRPr="00450098" w:rsidRDefault="00450098">
      <w:pPr>
        <w:numPr>
          <w:ilvl w:val="0"/>
          <w:numId w:val="3"/>
        </w:numPr>
        <w:rPr>
          <w:lang w:val="en-US"/>
        </w:rPr>
      </w:pPr>
      <w:r w:rsidRPr="00450098">
        <w:rPr>
          <w:lang w:val="en-US"/>
        </w:rPr>
        <w:t>The short-term output of the dynamic forest gap model is validated first time.</w:t>
      </w:r>
    </w:p>
    <w:p w:rsidR="00D7084D" w:rsidRPr="00450098" w:rsidRDefault="00450098">
      <w:pPr>
        <w:numPr>
          <w:ilvl w:val="0"/>
          <w:numId w:val="3"/>
        </w:numPr>
        <w:rPr>
          <w:lang w:val="en-US"/>
        </w:rPr>
      </w:pPr>
      <w:r w:rsidRPr="00450098">
        <w:rPr>
          <w:lang w:val="en-US"/>
        </w:rPr>
        <w:t>This approach offers a novel tool for the evaluation of different silvicultural strategies.</w:t>
      </w:r>
    </w:p>
    <w:p w:rsidR="00D7084D" w:rsidRPr="00450098" w:rsidRDefault="00450098">
      <w:pPr>
        <w:numPr>
          <w:ilvl w:val="0"/>
          <w:numId w:val="3"/>
        </w:numPr>
        <w:rPr>
          <w:lang w:val="en-US"/>
        </w:rPr>
      </w:pPr>
      <w:r w:rsidRPr="00450098">
        <w:rPr>
          <w:lang w:val="en-US"/>
        </w:rPr>
        <w:t>A simulation experiment allows initial predictions about the resilience or forest degradation.</w:t>
      </w:r>
    </w:p>
    <w:p w:rsidR="00D7084D" w:rsidRPr="00450098" w:rsidRDefault="00450098">
      <w:pPr>
        <w:pStyle w:val="berschrift1"/>
        <w:rPr>
          <w:lang w:val="en-US"/>
        </w:rPr>
      </w:pPr>
      <w:bookmarkStart w:id="15" w:name="abstract"/>
      <w:bookmarkEnd w:id="15"/>
      <w:r w:rsidRPr="00450098">
        <w:rPr>
          <w:lang w:val="en-US"/>
        </w:rPr>
        <w:t>Abstract</w:t>
      </w:r>
    </w:p>
    <w:p w:rsidR="00450098" w:rsidRPr="008D656B" w:rsidRDefault="00450098" w:rsidP="00450098">
      <w:pPr>
        <w:rPr>
          <w:lang w:val="en-US"/>
        </w:rPr>
      </w:pPr>
      <w:r w:rsidRPr="008D656B">
        <w:rPr>
          <w:lang w:val="en-US"/>
        </w:rPr>
        <w:t>There is an increasing concern on the global scale, how far tropical production forests of the Amazon are managed sustainably. The Amazonian rain forest is an essential carbon reservoir, with a high degree of protective biodiversity, although it provides useful resources, e.g. for timber. The latter contributed to the fact that in the last five decades about one fifth of the Amazon forest has been lost. The implementation of effective silviculture strategies that are more economic and ecologically beneficial plays thus a central role to prevent loss of resilience or forest degradation. However, in order to identify effective silviculture strategies, there is a great need for methods supporting the decision-making process. One opportunity to estimate future forest stand structures is provided by dynamic forest growth models that are able to extrapolate field observation data in the long-term.</w:t>
      </w:r>
    </w:p>
    <w:p w:rsidR="00450098" w:rsidRPr="008D656B" w:rsidRDefault="00450098" w:rsidP="00450098">
      <w:pPr>
        <w:rPr>
          <w:lang w:val="en-US"/>
        </w:rPr>
      </w:pPr>
      <w:r w:rsidRPr="008D656B">
        <w:rPr>
          <w:lang w:val="en-US"/>
        </w:rPr>
        <w:t>In this study, we fitted the dynamic, individual-based forest growth model FORMIND with a management module to a humid tropical lowland forest of the northeastern Amazonian Basin in French Guiana, namely Paracou. We developed simulation experiments for undisturbed forest growth</w:t>
      </w:r>
      <w:r>
        <w:rPr>
          <w:lang w:val="en-US"/>
        </w:rPr>
        <w:t xml:space="preserve"> and </w:t>
      </w:r>
      <w:r w:rsidRPr="008D656B">
        <w:rPr>
          <w:lang w:val="en-US"/>
        </w:rPr>
        <w:t xml:space="preserve">selective logging that help us </w:t>
      </w:r>
      <w:r>
        <w:rPr>
          <w:lang w:val="en-US"/>
        </w:rPr>
        <w:t xml:space="preserve">to </w:t>
      </w:r>
      <w:r w:rsidRPr="008D656B">
        <w:rPr>
          <w:lang w:val="en-US"/>
        </w:rPr>
        <w:t xml:space="preserve">understand the long-term effects of different damage intensities on forest's aboveground biomass production and tree species composition. We were able first time to </w:t>
      </w:r>
      <w:r w:rsidRPr="008D656B">
        <w:rPr>
          <w:lang w:val="en-US"/>
        </w:rPr>
        <w:lastRenderedPageBreak/>
        <w:t>validate the short-term accuracy of our simulation experiments by using multi-year, large-scale forest inventory data, where secondary succession after selective logging and undisturbed forest growth conditions have been recorded during the past 32 years. Our simulation results show</w:t>
      </w:r>
      <w:r>
        <w:rPr>
          <w:lang w:val="en-US"/>
        </w:rPr>
        <w:t xml:space="preserve"> that </w:t>
      </w:r>
      <w:r w:rsidRPr="008D656B">
        <w:rPr>
          <w:lang w:val="en-US"/>
        </w:rPr>
        <w:t xml:space="preserve">the model accurately maps aggregated forest attributes on a short-term, such as aboveground biomass and basal area, for both undisturbed forest growth and selective logging. We </w:t>
      </w:r>
      <w:r>
        <w:rPr>
          <w:lang w:val="en-US"/>
        </w:rPr>
        <w:t>show</w:t>
      </w:r>
      <w:r w:rsidRPr="008D656B">
        <w:rPr>
          <w:lang w:val="en-US"/>
        </w:rPr>
        <w:t xml:space="preserve"> that silviculture strategies with low damage intensity in context of resilience have advantages over conventional strategies. These place, due to higher damage on the forest residues, a greater burden on future biomass production and tree species composition and delay recovery.</w:t>
      </w:r>
    </w:p>
    <w:p w:rsidR="00450098" w:rsidRPr="008D656B" w:rsidRDefault="00450098" w:rsidP="00450098">
      <w:pPr>
        <w:rPr>
          <w:lang w:val="en-US"/>
        </w:rPr>
      </w:pPr>
      <w:r w:rsidRPr="008D656B">
        <w:rPr>
          <w:lang w:val="en-US"/>
        </w:rPr>
        <w:t>We propose to evaluate possible consequences of a wider range of silvicultural strategies in French Guiana by implementing an updated version of the management module in the model architecture. We believe that this will allow the development of management strategies that are more economic and ecological friendly.</w:t>
      </w:r>
    </w:p>
    <w:p w:rsidR="00D7084D" w:rsidRPr="00450098" w:rsidRDefault="00450098">
      <w:pPr>
        <w:rPr>
          <w:lang w:val="en-US"/>
        </w:rPr>
      </w:pPr>
      <w:r w:rsidRPr="00450098">
        <w:rPr>
          <w:b/>
          <w:i/>
          <w:lang w:val="en-US"/>
        </w:rPr>
        <w:t>Keywords:</w:t>
      </w:r>
      <w:r w:rsidRPr="00450098">
        <w:rPr>
          <w:i/>
          <w:lang w:val="en-US"/>
        </w:rPr>
        <w:t xml:space="preserve"> French Guiana, forest gap model FORMIND, model validation, simulation experiment, resilience, aboveground biomass production, tree species abundance, gross primary productivity, damage intensity, reduced impact logging, conventional logging</w:t>
      </w:r>
    </w:p>
    <w:p w:rsidR="00D7084D" w:rsidRPr="00450098" w:rsidRDefault="00450098">
      <w:pPr>
        <w:pStyle w:val="berschrift1"/>
        <w:rPr>
          <w:lang w:val="en-US"/>
        </w:rPr>
      </w:pPr>
      <w:bookmarkStart w:id="16" w:name="header1"/>
      <w:bookmarkEnd w:id="16"/>
      <w:r w:rsidRPr="00450098">
        <w:rPr>
          <w:lang w:val="en-US"/>
        </w:rPr>
        <w:t>1. Introduction</w:t>
      </w:r>
    </w:p>
    <w:p w:rsidR="00D7084D" w:rsidRPr="00450098" w:rsidRDefault="00450098">
      <w:pPr>
        <w:rPr>
          <w:lang w:val="en-US"/>
        </w:rPr>
      </w:pPr>
      <w:r w:rsidRPr="00450098">
        <w:rPr>
          <w:lang w:val="en-US"/>
        </w:rPr>
        <w:t>Intact forest ecosystems bind large quantities of carbon in their living biomass and thus have a positive stabilizing effect on the global climate (IPCC 2014; Pan et al. 2011). In particular, the highly species-rich tropical forests play an important role in the global carbon balance (</w:t>
      </w:r>
      <w:proofErr w:type="spellStart"/>
      <w:r w:rsidRPr="00450098">
        <w:rPr>
          <w:lang w:val="en-US"/>
        </w:rPr>
        <w:t>Malhi</w:t>
      </w:r>
      <w:proofErr w:type="spellEnd"/>
      <w:r w:rsidRPr="00450098">
        <w:rPr>
          <w:lang w:val="en-US"/>
        </w:rPr>
        <w:t xml:space="preserve"> and Grace 2000), as their living biomass accounts for about half of the Earth's terrestrial biomass (</w:t>
      </w:r>
      <w:proofErr w:type="spellStart"/>
      <w:r w:rsidRPr="00450098">
        <w:rPr>
          <w:lang w:val="en-US"/>
        </w:rPr>
        <w:t>Bonan</w:t>
      </w:r>
      <w:proofErr w:type="spellEnd"/>
      <w:r w:rsidRPr="00450098">
        <w:rPr>
          <w:lang w:val="en-US"/>
        </w:rPr>
        <w:t xml:space="preserve"> 2008). Among tropical forests, there is a high risk potential for the production forests to lose these functions (</w:t>
      </w:r>
      <w:proofErr w:type="spellStart"/>
      <w:r w:rsidRPr="00450098">
        <w:rPr>
          <w:lang w:val="en-US"/>
        </w:rPr>
        <w:t>Putz</w:t>
      </w:r>
      <w:proofErr w:type="spellEnd"/>
      <w:r w:rsidRPr="00450098">
        <w:rPr>
          <w:lang w:val="en-US"/>
        </w:rPr>
        <w:t xml:space="preserve"> et al. 2008). Depending on the type of management, it depends very much on the forest management strategy (e. g. logging intensity, cutting cycle, disturbance intensity), whether these are regarded as carbon sinks or sources (</w:t>
      </w:r>
      <w:proofErr w:type="spellStart"/>
      <w:r w:rsidRPr="00450098">
        <w:rPr>
          <w:lang w:val="en-US"/>
        </w:rPr>
        <w:t>Bonan</w:t>
      </w:r>
      <w:proofErr w:type="spellEnd"/>
      <w:r w:rsidRPr="00450098">
        <w:rPr>
          <w:lang w:val="en-US"/>
        </w:rPr>
        <w:t xml:space="preserve"> 2008) or should be classified as endangered due to habitat loss (Myers et al. 2000). About half of all humid tropical forests (&gt; 4.0 10</w:t>
      </w:r>
      <w:r w:rsidRPr="00450098">
        <w:rPr>
          <w:vertAlign w:val="superscript"/>
          <w:lang w:val="en-US"/>
        </w:rPr>
        <w:t>8</w:t>
      </w:r>
      <w:r w:rsidRPr="00450098">
        <w:rPr>
          <w:lang w:val="en-US"/>
        </w:rPr>
        <w:t xml:space="preserve"> ha) have been declared as production forests (</w:t>
      </w:r>
      <w:proofErr w:type="spellStart"/>
      <w:r w:rsidRPr="00450098">
        <w:rPr>
          <w:lang w:val="en-US"/>
        </w:rPr>
        <w:t>Blaser</w:t>
      </w:r>
      <w:proofErr w:type="spellEnd"/>
      <w:r w:rsidRPr="00450098">
        <w:rPr>
          <w:lang w:val="en-US"/>
        </w:rPr>
        <w:t xml:space="preserve"> et al. 2011). However, in the context of the ongoing discussions on climate protection and biodiversity conservation strategies, forest management plays therefore a decisive role, also at the global level. Against this background, two current socio-political issues are: (</w:t>
      </w:r>
      <w:r w:rsidRPr="00450098">
        <w:rPr>
          <w:i/>
          <w:lang w:val="en-US"/>
        </w:rPr>
        <w:t>i.</w:t>
      </w:r>
      <w:r w:rsidRPr="00450098">
        <w:rPr>
          <w:lang w:val="en-US"/>
        </w:rPr>
        <w:t>) An incomplete understanding of the long-term effects of complex, dynamic interactions between different forest management strategies on the growth variability of tropical forest ecosystems (</w:t>
      </w:r>
      <w:proofErr w:type="spellStart"/>
      <w:r w:rsidRPr="00450098">
        <w:rPr>
          <w:lang w:val="en-US"/>
        </w:rPr>
        <w:t>Werger</w:t>
      </w:r>
      <w:proofErr w:type="spellEnd"/>
      <w:r w:rsidRPr="00450098">
        <w:rPr>
          <w:lang w:val="en-US"/>
        </w:rPr>
        <w:t xml:space="preserve"> et al. 2011); (</w:t>
      </w:r>
      <w:r w:rsidRPr="00450098">
        <w:rPr>
          <w:i/>
          <w:lang w:val="en-US"/>
        </w:rPr>
        <w:t>ii.</w:t>
      </w:r>
      <w:r w:rsidRPr="00450098">
        <w:rPr>
          <w:lang w:val="en-US"/>
        </w:rPr>
        <w:t xml:space="preserve">) </w:t>
      </w:r>
      <w:r>
        <w:rPr>
          <w:lang w:val="en-US"/>
        </w:rPr>
        <w:t>a</w:t>
      </w:r>
      <w:r w:rsidRPr="00450098">
        <w:rPr>
          <w:lang w:val="en-US"/>
        </w:rPr>
        <w:t xml:space="preserve"> non-compliant use of the naturally renewable resource wood by different stakeholders due to the incomplete process understanding of these ecosystems (Steffen et al. 2015; </w:t>
      </w:r>
      <w:proofErr w:type="spellStart"/>
      <w:r w:rsidRPr="00450098">
        <w:rPr>
          <w:lang w:val="en-US"/>
        </w:rPr>
        <w:t>Reischl</w:t>
      </w:r>
      <w:proofErr w:type="spellEnd"/>
      <w:r w:rsidRPr="00450098">
        <w:rPr>
          <w:lang w:val="en-US"/>
        </w:rPr>
        <w:t xml:space="preserve"> 2012; Molina 2009; </w:t>
      </w:r>
      <w:proofErr w:type="spellStart"/>
      <w:r w:rsidRPr="00450098">
        <w:rPr>
          <w:lang w:val="en-US"/>
        </w:rPr>
        <w:t>Huth</w:t>
      </w:r>
      <w:proofErr w:type="spellEnd"/>
      <w:r w:rsidRPr="00450098">
        <w:rPr>
          <w:lang w:val="en-US"/>
        </w:rPr>
        <w:t xml:space="preserve">, </w:t>
      </w:r>
      <w:proofErr w:type="spellStart"/>
      <w:r w:rsidRPr="00450098">
        <w:rPr>
          <w:lang w:val="en-US"/>
        </w:rPr>
        <w:t>Drechsler</w:t>
      </w:r>
      <w:proofErr w:type="spellEnd"/>
      <w:r w:rsidRPr="00450098">
        <w:rPr>
          <w:lang w:val="en-US"/>
        </w:rPr>
        <w:t xml:space="preserve">, and </w:t>
      </w:r>
      <w:proofErr w:type="spellStart"/>
      <w:r w:rsidRPr="00450098">
        <w:rPr>
          <w:lang w:val="en-US"/>
        </w:rPr>
        <w:t>Köhler</w:t>
      </w:r>
      <w:proofErr w:type="spellEnd"/>
      <w:r w:rsidRPr="00450098">
        <w:rPr>
          <w:lang w:val="en-US"/>
        </w:rPr>
        <w:t xml:space="preserve"> 2004). On an international level, specific action programs are being implemented to counteract these two issues Prominent examples of political or civil society approaches are the climate protection instrument REDD+ (Danielsen et al. 2011; World Bank 2011; </w:t>
      </w:r>
      <w:proofErr w:type="spellStart"/>
      <w:r w:rsidRPr="00450098">
        <w:rPr>
          <w:lang w:val="en-US"/>
        </w:rPr>
        <w:t>Mollicone</w:t>
      </w:r>
      <w:proofErr w:type="spellEnd"/>
      <w:r w:rsidRPr="00450098">
        <w:rPr>
          <w:lang w:val="en-US"/>
        </w:rPr>
        <w:t xml:space="preserve"> et al. 2007) or certification systems for sustainable silviculture such as FSC or PEFC (Clark and </w:t>
      </w:r>
      <w:proofErr w:type="spellStart"/>
      <w:r w:rsidRPr="00450098">
        <w:rPr>
          <w:lang w:val="en-US"/>
        </w:rPr>
        <w:t>Kozar</w:t>
      </w:r>
      <w:proofErr w:type="spellEnd"/>
      <w:r w:rsidRPr="00450098">
        <w:rPr>
          <w:lang w:val="en-US"/>
        </w:rPr>
        <w:t xml:space="preserve"> 2011; </w:t>
      </w:r>
      <w:proofErr w:type="spellStart"/>
      <w:r w:rsidRPr="00450098">
        <w:rPr>
          <w:lang w:val="en-US"/>
        </w:rPr>
        <w:t>Rotherham</w:t>
      </w:r>
      <w:proofErr w:type="spellEnd"/>
      <w:r w:rsidRPr="00450098">
        <w:rPr>
          <w:lang w:val="en-US"/>
        </w:rPr>
        <w:t xml:space="preserve"> 2011; Durst et al. 2006). All generate incentives through performance-based compensation or certification of sustainably produced forest products in order to initiate a transformation of conventional forestry in tropical developing countries that want to give priority to sustainable forest management (Long 2013).</w:t>
      </w:r>
    </w:p>
    <w:p w:rsidR="00D7084D" w:rsidRPr="00450098" w:rsidRDefault="00450098">
      <w:pPr>
        <w:rPr>
          <w:lang w:val="en-US"/>
        </w:rPr>
      </w:pPr>
      <w:r w:rsidRPr="00450098">
        <w:rPr>
          <w:lang w:val="en-US"/>
        </w:rPr>
        <w:t xml:space="preserve">Thus far, the question remains open as to what extent the goals of the global action programs (e. g. REDD+, FSC) are achieved. On the one hand, it is difficult to assess the regional distribution of biomass and deforestation rates to derive the carbon budgets of tropical forests (Van </w:t>
      </w:r>
      <w:proofErr w:type="spellStart"/>
      <w:r w:rsidRPr="00450098">
        <w:rPr>
          <w:lang w:val="en-US"/>
        </w:rPr>
        <w:t>Breugel</w:t>
      </w:r>
      <w:proofErr w:type="spellEnd"/>
      <w:r w:rsidRPr="00450098">
        <w:rPr>
          <w:lang w:val="en-US"/>
        </w:rPr>
        <w:t xml:space="preserve"> et al. 2011; Gibbs et al. 2007; </w:t>
      </w:r>
      <w:proofErr w:type="spellStart"/>
      <w:r w:rsidRPr="00450098">
        <w:rPr>
          <w:lang w:val="en-US"/>
        </w:rPr>
        <w:t>Malhi</w:t>
      </w:r>
      <w:proofErr w:type="spellEnd"/>
      <w:r w:rsidRPr="00450098">
        <w:rPr>
          <w:lang w:val="en-US"/>
        </w:rPr>
        <w:t xml:space="preserve"> and Grace 2000). In the global carbon budget, vegetation variability is one of the most uncertain variables (</w:t>
      </w:r>
      <w:r>
        <w:rPr>
          <w:lang w:val="en-US"/>
        </w:rPr>
        <w:t>Pan</w:t>
      </w:r>
      <w:r w:rsidRPr="00450098">
        <w:rPr>
          <w:lang w:val="en-US"/>
        </w:rPr>
        <w:t xml:space="preserve"> et al. </w:t>
      </w:r>
      <w:r>
        <w:rPr>
          <w:lang w:val="en-US"/>
        </w:rPr>
        <w:t>2011</w:t>
      </w:r>
      <w:r w:rsidRPr="00450098">
        <w:rPr>
          <w:lang w:val="en-US"/>
        </w:rPr>
        <w:t>). On the other hand, the long-term effects of silviculture strategies on forest growth dynamics need to be studied in order to better control their future effects (D’Amato et al. 2011) on resilience in secondary succession</w:t>
      </w:r>
      <w:r>
        <w:rPr>
          <w:lang w:val="en-US"/>
        </w:rPr>
        <w:t xml:space="preserve"> </w:t>
      </w:r>
      <w:r w:rsidRPr="00450098">
        <w:rPr>
          <w:lang w:val="en-US"/>
        </w:rPr>
        <w:t>(</w:t>
      </w:r>
      <w:proofErr w:type="spellStart"/>
      <w:r w:rsidRPr="00450098">
        <w:rPr>
          <w:lang w:val="en-US"/>
        </w:rPr>
        <w:t>Poorter</w:t>
      </w:r>
      <w:proofErr w:type="spellEnd"/>
      <w:r w:rsidRPr="00450098">
        <w:rPr>
          <w:lang w:val="en-US"/>
        </w:rPr>
        <w:t xml:space="preserve"> et al. 2016). </w:t>
      </w:r>
      <w:r w:rsidRPr="00450098">
        <w:rPr>
          <w:lang w:val="en-US"/>
        </w:rPr>
        <w:lastRenderedPageBreak/>
        <w:t xml:space="preserve">Consequently, a successful implementation of such international action programs requires methods and knowledge to assess the impact of silviculture on the dynamics of forest growth in tropical forests. It is essential to further develop current methods and knowledge regarding the two socio-political issues in order to guarantee long-term ecosystem services of tropical forests. The development of methods and knowledge must be based on scientific knowledge. By using resources sustainably, one could remain within a safe space of operation, without over-exploiting resources accompanied by forest degradation (Steffen et al. 2015; </w:t>
      </w:r>
      <w:proofErr w:type="spellStart"/>
      <w:r w:rsidRPr="00450098">
        <w:rPr>
          <w:lang w:val="en-US"/>
        </w:rPr>
        <w:t>Reischl</w:t>
      </w:r>
      <w:proofErr w:type="spellEnd"/>
      <w:r w:rsidRPr="00450098">
        <w:rPr>
          <w:lang w:val="en-US"/>
        </w:rPr>
        <w:t xml:space="preserve"> 2012; Molina 2009).</w:t>
      </w:r>
    </w:p>
    <w:p w:rsidR="00D7084D" w:rsidRPr="00450098" w:rsidRDefault="00450098">
      <w:pPr>
        <w:rPr>
          <w:lang w:val="en-US"/>
        </w:rPr>
      </w:pPr>
      <w:r w:rsidRPr="00450098">
        <w:rPr>
          <w:lang w:val="en-US"/>
        </w:rPr>
        <w:t xml:space="preserve">The overall aim of this study is to find a possible solution for the two issues mentioned above (see </w:t>
      </w:r>
      <w:r w:rsidRPr="00450098">
        <w:rPr>
          <w:i/>
          <w:lang w:val="en-US"/>
        </w:rPr>
        <w:t>i.</w:t>
      </w:r>
      <w:r w:rsidRPr="00450098">
        <w:rPr>
          <w:lang w:val="en-US"/>
        </w:rPr>
        <w:t xml:space="preserve">, </w:t>
      </w:r>
      <w:r w:rsidRPr="00450098">
        <w:rPr>
          <w:i/>
          <w:lang w:val="en-US"/>
        </w:rPr>
        <w:t>ii.</w:t>
      </w:r>
      <w:r w:rsidRPr="00450098">
        <w:rPr>
          <w:lang w:val="en-US"/>
        </w:rPr>
        <w:t>) by means of the further development of an application-oriented methodology. This can contribute to prioritizing options for action in the decision-making process, i. e. developing silvicultural management strategies in the sense of REDD+ and FSC certification.</w:t>
      </w:r>
    </w:p>
    <w:p w:rsidR="00D7084D" w:rsidRPr="00450098" w:rsidRDefault="00450098">
      <w:pPr>
        <w:rPr>
          <w:lang w:val="en-US"/>
        </w:rPr>
      </w:pPr>
      <w:r w:rsidRPr="00450098">
        <w:rPr>
          <w:lang w:val="en-US"/>
        </w:rPr>
        <w:t xml:space="preserve">In order to investigate the effects of different disturbance intensities caused by silviculture on the succession of a forest in the northeastern Amazon basin, we used the forest growth model FORMIND with management module, which was developed especially for tropical forests (Fischer et al. 2016; </w:t>
      </w:r>
      <w:proofErr w:type="spellStart"/>
      <w:r w:rsidRPr="00450098">
        <w:rPr>
          <w:lang w:val="en-US"/>
        </w:rPr>
        <w:t>Kammesheidt</w:t>
      </w:r>
      <w:proofErr w:type="spellEnd"/>
      <w:r w:rsidRPr="00450098">
        <w:rPr>
          <w:lang w:val="en-US"/>
        </w:rPr>
        <w:t xml:space="preserve">, </w:t>
      </w:r>
      <w:proofErr w:type="spellStart"/>
      <w:r w:rsidRPr="00450098">
        <w:rPr>
          <w:lang w:val="en-US"/>
        </w:rPr>
        <w:t>Köhler</w:t>
      </w:r>
      <w:proofErr w:type="spellEnd"/>
      <w:r w:rsidRPr="00450098">
        <w:rPr>
          <w:lang w:val="en-US"/>
        </w:rPr>
        <w:t xml:space="preserve">, and </w:t>
      </w:r>
      <w:proofErr w:type="spellStart"/>
      <w:r w:rsidRPr="00450098">
        <w:rPr>
          <w:lang w:val="en-US"/>
        </w:rPr>
        <w:t>Huth</w:t>
      </w:r>
      <w:proofErr w:type="spellEnd"/>
      <w:r w:rsidRPr="00450098">
        <w:rPr>
          <w:lang w:val="en-US"/>
        </w:rPr>
        <w:t xml:space="preserve"> 2002). We proceeded methodically as follows:</w:t>
      </w:r>
    </w:p>
    <w:p w:rsidR="00D7084D" w:rsidRPr="00450098" w:rsidRDefault="00450098">
      <w:pPr>
        <w:rPr>
          <w:lang w:val="en-US"/>
        </w:rPr>
      </w:pPr>
      <w:r w:rsidRPr="00450098">
        <w:rPr>
          <w:lang w:val="en-US"/>
        </w:rPr>
        <w:t xml:space="preserve">On the one hand, the FORMIND forest model was parameterized and calibrated for the Paracou test site in French Guiana on the basis of forest inventory data from an undisturbed growing rain forest. These were recorded over 32 years </w:t>
      </w:r>
      <w:del w:id="17" w:author="Ulrike Hiltner" w:date="2017-12-08T14:59:00Z">
        <w:r w:rsidRPr="00450098" w:rsidDel="00744319">
          <w:rPr>
            <w:lang w:val="en-US"/>
          </w:rPr>
          <w:delText xml:space="preserve">until 2016 </w:delText>
        </w:r>
      </w:del>
      <w:r w:rsidRPr="00450098">
        <w:rPr>
          <w:lang w:val="en-US"/>
        </w:rPr>
        <w:t xml:space="preserve">on </w:t>
      </w:r>
      <w:del w:id="18" w:author="Ulrike Hiltner" w:date="2017-12-08T14:59:00Z">
        <w:r w:rsidRPr="00450098" w:rsidDel="00744319">
          <w:rPr>
            <w:lang w:val="en-US"/>
          </w:rPr>
          <w:delText xml:space="preserve">test </w:delText>
        </w:r>
      </w:del>
      <w:r w:rsidRPr="00450098">
        <w:rPr>
          <w:lang w:val="en-US"/>
        </w:rPr>
        <w:t>plots covering a total of 62.5 hectares. The results of the model calibration quantified the quality of the forest model in relation to the model output of the aboveground biomass and the basal area. On the basis of this, the forest stand structure and growth dynamics for the location were to be mapped</w:t>
      </w:r>
      <w:del w:id="19" w:author="Ulrike Hiltner" w:date="2017-12-08T14:59:00Z">
        <w:r w:rsidRPr="00450098" w:rsidDel="00744319">
          <w:rPr>
            <w:lang w:val="en-US"/>
          </w:rPr>
          <w:delText>. The tree species inventoried on the Paracou test site were aggregated according to functional traits, such as maximum tree height and mean annual stem diameter increment, into plant function types in order to calculate the geometric relations of the trees for model parameterization. In addition, parameter values for eco-physiological processes describing tree growth in the model were calculated from the forest inventory data.</w:delText>
        </w:r>
      </w:del>
    </w:p>
    <w:p w:rsidR="00D7084D" w:rsidRPr="00450098" w:rsidRDefault="00450098">
      <w:pPr>
        <w:rPr>
          <w:lang w:val="en-US"/>
        </w:rPr>
      </w:pPr>
      <w:r w:rsidRPr="00450098">
        <w:rPr>
          <w:lang w:val="en-US"/>
        </w:rPr>
        <w:t>On the other hand, we have developed three scenarios for a simulation experiment that allowed us to compare the influence of disturbances of different intensities caused by selective logging</w:t>
      </w:r>
      <w:del w:id="20" w:author="Ulrike Hiltner" w:date="2017-12-08T15:00:00Z">
        <w:r w:rsidRPr="00450098" w:rsidDel="00744319">
          <w:rPr>
            <w:lang w:val="en-US"/>
          </w:rPr>
          <w:delText xml:space="preserve">, in so-called </w:delText>
        </w:r>
        <w:r w:rsidRPr="00450098" w:rsidDel="00744319">
          <w:rPr>
            <w:i/>
            <w:lang w:val="en-US"/>
          </w:rPr>
          <w:delText>reduced impact logging</w:delText>
        </w:r>
        <w:r w:rsidRPr="00450098" w:rsidDel="00744319">
          <w:rPr>
            <w:lang w:val="en-US"/>
          </w:rPr>
          <w:delText xml:space="preserve"> or </w:delText>
        </w:r>
        <w:r w:rsidRPr="00450098" w:rsidDel="00744319">
          <w:rPr>
            <w:i/>
            <w:lang w:val="en-US"/>
          </w:rPr>
          <w:delText>Conventional Logging</w:delText>
        </w:r>
        <w:r w:rsidRPr="00450098" w:rsidDel="00744319">
          <w:rPr>
            <w:lang w:val="en-US"/>
          </w:rPr>
          <w:delText xml:space="preserve">, with undisturbed forest growth, a so-called </w:delText>
        </w:r>
        <w:r w:rsidRPr="00450098" w:rsidDel="00744319">
          <w:rPr>
            <w:i/>
            <w:lang w:val="en-US"/>
          </w:rPr>
          <w:delText>Reference</w:delText>
        </w:r>
        <w:r w:rsidRPr="00450098" w:rsidDel="00744319">
          <w:rPr>
            <w:lang w:val="en-US"/>
          </w:rPr>
          <w:delText xml:space="preserve">. In order to carry out this simulation experiment, the forest model FORMIND was extended by a management module. </w:delText>
        </w:r>
      </w:del>
      <w:ins w:id="21" w:author="Ulrike Hiltner" w:date="2017-12-08T15:00:00Z">
        <w:r w:rsidR="00744319">
          <w:rPr>
            <w:lang w:val="en-US"/>
          </w:rPr>
          <w:t xml:space="preserve"> </w:t>
        </w:r>
      </w:ins>
      <w:r w:rsidRPr="00450098">
        <w:rPr>
          <w:lang w:val="en-US"/>
        </w:rPr>
        <w:t xml:space="preserve">Subsequently, the simulation results of </w:t>
      </w:r>
      <w:del w:id="22" w:author="Ulrike Hiltner" w:date="2017-12-08T15:00:00Z">
        <w:r w:rsidRPr="00450098" w:rsidDel="00744319">
          <w:rPr>
            <w:lang w:val="en-US"/>
          </w:rPr>
          <w:delText xml:space="preserve">the </w:delText>
        </w:r>
        <w:r w:rsidRPr="00450098" w:rsidDel="00744319">
          <w:rPr>
            <w:i/>
            <w:lang w:val="en-US"/>
          </w:rPr>
          <w:delText xml:space="preserve">reduced impact </w:delText>
        </w:r>
      </w:del>
      <w:ins w:id="23" w:author="Ulrike Hiltner" w:date="2017-12-08T15:00:00Z">
        <w:r w:rsidR="00744319">
          <w:rPr>
            <w:i/>
            <w:lang w:val="en-US"/>
          </w:rPr>
          <w:t xml:space="preserve">a </w:t>
        </w:r>
      </w:ins>
      <w:r w:rsidRPr="00450098">
        <w:rPr>
          <w:i/>
          <w:lang w:val="en-US"/>
        </w:rPr>
        <w:t>logging</w:t>
      </w:r>
      <w:r w:rsidRPr="00450098">
        <w:rPr>
          <w:lang w:val="en-US"/>
        </w:rPr>
        <w:t xml:space="preserve"> scenario were validated with inventory data from </w:t>
      </w:r>
      <w:del w:id="24" w:author="Ulrike Hiltner" w:date="2017-12-08T15:00:00Z">
        <w:r w:rsidRPr="00450098" w:rsidDel="00744319">
          <w:rPr>
            <w:lang w:val="en-US"/>
          </w:rPr>
          <w:delText xml:space="preserve">test </w:delText>
        </w:r>
      </w:del>
      <w:ins w:id="25" w:author="Ulrike Hiltner" w:date="2017-12-08T15:00:00Z">
        <w:r w:rsidR="00744319">
          <w:rPr>
            <w:lang w:val="en-US"/>
          </w:rPr>
          <w:t>field</w:t>
        </w:r>
        <w:r w:rsidR="00744319" w:rsidRPr="00450098">
          <w:rPr>
            <w:lang w:val="en-US"/>
          </w:rPr>
          <w:t xml:space="preserve"> </w:t>
        </w:r>
      </w:ins>
      <w:r w:rsidRPr="00450098">
        <w:rPr>
          <w:lang w:val="en-US"/>
        </w:rPr>
        <w:t xml:space="preserve">plots </w:t>
      </w:r>
      <w:del w:id="26" w:author="Ulrike Hiltner" w:date="2017-12-08T15:01:00Z">
        <w:r w:rsidRPr="00450098" w:rsidDel="00744319">
          <w:rPr>
            <w:lang w:val="en-US"/>
          </w:rPr>
          <w:delText xml:space="preserve">where the </w:delText>
        </w:r>
        <w:r w:rsidRPr="00450098" w:rsidDel="00744319">
          <w:rPr>
            <w:i/>
            <w:lang w:val="en-US"/>
          </w:rPr>
          <w:delText>reduced impact logging</w:delText>
        </w:r>
        <w:r w:rsidRPr="00450098" w:rsidDel="00744319">
          <w:rPr>
            <w:lang w:val="en-US"/>
          </w:rPr>
          <w:delText xml:space="preserve"> was recorded. On these test plots, totaling 18.75 hectares, the secondary succession was recorded over a period of 30 years (until 2016). The logging event took place in 1986 and an average of 10 commercially usable trees per hectare with a mean stem diameter at breast height of 0.55 m were removed. This corresponded to an average stand biomass of 33 t</w:delText>
        </w:r>
        <w:r w:rsidRPr="00450098" w:rsidDel="00744319">
          <w:rPr>
            <w:vertAlign w:val="subscript"/>
            <w:lang w:val="en-US"/>
          </w:rPr>
          <w:delText>ODM</w:delText>
        </w:r>
        <w:r w:rsidRPr="00450098" w:rsidDel="00744319">
          <w:rPr>
            <w:lang w:val="en-US"/>
          </w:rPr>
          <w:delText xml:space="preserve">/ha. </w:delText>
        </w:r>
      </w:del>
      <w:r w:rsidRPr="00450098">
        <w:rPr>
          <w:lang w:val="en-US"/>
        </w:rPr>
        <w:t xml:space="preserve">Finally, for each simulation scenario, the </w:t>
      </w:r>
      <w:del w:id="27" w:author="Ulrike Hiltner" w:date="2017-12-08T15:01:00Z">
        <w:r w:rsidRPr="00450098" w:rsidDel="00744319">
          <w:rPr>
            <w:lang w:val="en-US"/>
          </w:rPr>
          <w:delText xml:space="preserve">variability of the mean </w:delText>
        </w:r>
      </w:del>
      <w:r w:rsidRPr="00450098">
        <w:rPr>
          <w:lang w:val="en-US"/>
        </w:rPr>
        <w:t xml:space="preserve">gross primary production and </w:t>
      </w:r>
      <w:del w:id="28" w:author="Ulrike Hiltner" w:date="2017-12-08T15:01:00Z">
        <w:r w:rsidRPr="00450098" w:rsidDel="00744319">
          <w:rPr>
            <w:lang w:val="en-US"/>
          </w:rPr>
          <w:delText xml:space="preserve">the development of the </w:delText>
        </w:r>
      </w:del>
      <w:r w:rsidRPr="00450098">
        <w:rPr>
          <w:lang w:val="en-US"/>
        </w:rPr>
        <w:t>aboveground biomass of the forest stand was extrapolated until the end of the 21</w:t>
      </w:r>
      <w:r w:rsidRPr="00450098">
        <w:rPr>
          <w:vertAlign w:val="superscript"/>
          <w:lang w:val="en-US"/>
        </w:rPr>
        <w:t>st</w:t>
      </w:r>
      <w:r w:rsidRPr="00450098">
        <w:rPr>
          <w:lang w:val="en-US"/>
        </w:rPr>
        <w:t xml:space="preserve"> century.</w:t>
      </w:r>
    </w:p>
    <w:p w:rsidR="00D7084D" w:rsidRDefault="00450098">
      <w:r w:rsidRPr="00450098">
        <w:rPr>
          <w:lang w:val="en-US"/>
        </w:rPr>
        <w:t>We chose the Paracou site in French Guiana for three reasons: (</w:t>
      </w:r>
      <w:r w:rsidRPr="00450098">
        <w:rPr>
          <w:i/>
          <w:lang w:val="en-US"/>
        </w:rPr>
        <w:t>i.</w:t>
      </w:r>
      <w:r w:rsidRPr="00450098">
        <w:rPr>
          <w:lang w:val="en-US"/>
        </w:rPr>
        <w:t xml:space="preserve">) </w:t>
      </w:r>
      <w:proofErr w:type="gramStart"/>
      <w:r w:rsidRPr="00450098">
        <w:rPr>
          <w:lang w:val="en-US"/>
        </w:rPr>
        <w:t>It</w:t>
      </w:r>
      <w:proofErr w:type="gramEnd"/>
      <w:r w:rsidRPr="00450098">
        <w:rPr>
          <w:lang w:val="en-US"/>
        </w:rPr>
        <w:t xml:space="preserve"> is located in the humid, tropical lowland plain in the northeastern Amazon basin. Since the Amazon rain forest is an important carbon reservoir (Brienen et al. 2015) and, in addition to other valuable ecosystem services (Foley et al. 2007), also exhibits a high level of biodiversity (Sakschewski et al. 2016), the question arises as to how far its forests are managed sustainably. (</w:t>
      </w:r>
      <w:r w:rsidRPr="00450098">
        <w:rPr>
          <w:i/>
          <w:lang w:val="en-US"/>
        </w:rPr>
        <w:t>ii.</w:t>
      </w:r>
      <w:r w:rsidRPr="00450098">
        <w:rPr>
          <w:lang w:val="en-US"/>
        </w:rPr>
        <w:t>) The Paracou test site is located in a forest area (so-called Domaine Forestier Permanent), which covers 2.4 10</w:t>
      </w:r>
      <w:r w:rsidRPr="00450098">
        <w:rPr>
          <w:vertAlign w:val="superscript"/>
          <w:lang w:val="en-US"/>
        </w:rPr>
        <w:t>6</w:t>
      </w:r>
      <w:r w:rsidRPr="00450098">
        <w:rPr>
          <w:lang w:val="en-US"/>
        </w:rPr>
        <w:t xml:space="preserve"> ha and is managed by the National Forest Service </w:t>
      </w:r>
      <w:r w:rsidRPr="00450098">
        <w:rPr>
          <w:i/>
          <w:lang w:val="en-US"/>
        </w:rPr>
        <w:t>NFS</w:t>
      </w:r>
      <w:r w:rsidRPr="00450098">
        <w:rPr>
          <w:lang w:val="en-US"/>
        </w:rPr>
        <w:t xml:space="preserve"> of French Guiana (</w:t>
      </w:r>
      <w:proofErr w:type="spellStart"/>
      <w:r w:rsidRPr="00450098">
        <w:rPr>
          <w:lang w:val="en-US"/>
        </w:rPr>
        <w:t>Dourdain</w:t>
      </w:r>
      <w:proofErr w:type="spellEnd"/>
      <w:r w:rsidRPr="00450098">
        <w:rPr>
          <w:lang w:val="en-US"/>
        </w:rPr>
        <w:t xml:space="preserve"> and </w:t>
      </w:r>
      <w:proofErr w:type="spellStart"/>
      <w:r w:rsidRPr="00450098">
        <w:rPr>
          <w:lang w:val="en-US"/>
        </w:rPr>
        <w:t>Hérault</w:t>
      </w:r>
      <w:proofErr w:type="spellEnd"/>
      <w:r w:rsidRPr="00450098">
        <w:rPr>
          <w:lang w:val="en-US"/>
        </w:rPr>
        <w:t xml:space="preserve"> 2015). When the Paracou test site was built in 1982, the main focus was on wood and its sustainable renewal (CIRAD, 2016). The findings of the scientific studies have been incorporated directly into the </w:t>
      </w:r>
      <w:r w:rsidRPr="00450098">
        <w:rPr>
          <w:i/>
          <w:lang w:val="en-US"/>
        </w:rPr>
        <w:t>NFS</w:t>
      </w:r>
      <w:r w:rsidRPr="00450098">
        <w:rPr>
          <w:lang w:val="en-US"/>
        </w:rPr>
        <w:t xml:space="preserve">'s decisions on the management of other production forests in French Guiana. About 45% of the country's production forest areas have been certified for environmentally friendly land use according to </w:t>
      </w:r>
      <w:r w:rsidRPr="00450098">
        <w:rPr>
          <w:i/>
          <w:lang w:val="en-US"/>
        </w:rPr>
        <w:t>PEFC</w:t>
      </w:r>
      <w:r w:rsidRPr="00450098">
        <w:rPr>
          <w:lang w:val="en-US"/>
        </w:rPr>
        <w:t xml:space="preserve"> (PEFC International, 2017; </w:t>
      </w:r>
      <w:proofErr w:type="spellStart"/>
      <w:r w:rsidRPr="00450098">
        <w:rPr>
          <w:lang w:val="en-US"/>
        </w:rPr>
        <w:t>Kurier</w:t>
      </w:r>
      <w:proofErr w:type="spellEnd"/>
      <w:r w:rsidRPr="00450098">
        <w:rPr>
          <w:lang w:val="en-US"/>
        </w:rPr>
        <w:t xml:space="preserve"> 2000) since 2013, but are not yet FSC certified. In contrast to the </w:t>
      </w:r>
      <w:r w:rsidRPr="00450098">
        <w:rPr>
          <w:i/>
          <w:lang w:val="en-US"/>
        </w:rPr>
        <w:t>PEFC</w:t>
      </w:r>
      <w:r w:rsidRPr="00450098">
        <w:rPr>
          <w:lang w:val="en-US"/>
        </w:rPr>
        <w:t xml:space="preserve">, the </w:t>
      </w:r>
      <w:r w:rsidRPr="00450098">
        <w:rPr>
          <w:i/>
          <w:lang w:val="en-US"/>
        </w:rPr>
        <w:t>FSC</w:t>
      </w:r>
      <w:r w:rsidRPr="00450098">
        <w:rPr>
          <w:lang w:val="en-US"/>
        </w:rPr>
        <w:t xml:space="preserve"> observes the long-term effects of silviculture strategies on the dynamics of forest growth. In contrast to the </w:t>
      </w:r>
      <w:r w:rsidRPr="00450098">
        <w:rPr>
          <w:i/>
          <w:lang w:val="en-US"/>
        </w:rPr>
        <w:t>PEFC</w:t>
      </w:r>
      <w:r w:rsidRPr="00450098">
        <w:rPr>
          <w:lang w:val="en-US"/>
        </w:rPr>
        <w:t xml:space="preserve">, these must be proven as sustainable in the long term. The results of model simulation experiments on timber harvesting could, for example, be used by the </w:t>
      </w:r>
      <w:r w:rsidRPr="00450098">
        <w:rPr>
          <w:i/>
          <w:lang w:val="en-US"/>
        </w:rPr>
        <w:t>NFS</w:t>
      </w:r>
      <w:r w:rsidRPr="00450098">
        <w:rPr>
          <w:lang w:val="en-US"/>
        </w:rPr>
        <w:t xml:space="preserve"> of French Guiana to assess the sustainable use of wood in order to achieve stricter </w:t>
      </w:r>
      <w:r w:rsidRPr="00450098">
        <w:rPr>
          <w:i/>
          <w:lang w:val="en-US"/>
        </w:rPr>
        <w:t>FSC</w:t>
      </w:r>
      <w:r w:rsidRPr="00450098">
        <w:rPr>
          <w:lang w:val="en-US"/>
        </w:rPr>
        <w:t xml:space="preserve"> certification. (</w:t>
      </w:r>
      <w:r w:rsidRPr="00450098">
        <w:rPr>
          <w:i/>
          <w:lang w:val="en-US"/>
        </w:rPr>
        <w:t>iii.</w:t>
      </w:r>
      <w:r w:rsidRPr="00450098">
        <w:rPr>
          <w:lang w:val="en-US"/>
        </w:rPr>
        <w:t xml:space="preserve">) The available forest inventory data from Paracou have been measured on a long-term basis and on a large scale. Thus, they not only provide an excellent basis for the parameterization of the FORMIND model, but also enable the innovative core of this study. Short-term simulation results should be validated with regard to disturbances caused by selective deforestation during silviculture. The model validation enabled a qualitative evaluation of the simulation results of long-term simulations of different scenarios. </w:t>
      </w:r>
      <w:r w:rsidRPr="00744319">
        <w:rPr>
          <w:lang w:val="en-US"/>
        </w:rPr>
        <w:t>We tried to answer</w:t>
      </w:r>
      <w:r>
        <w:t xml:space="preserve"> the following three research questions:</w:t>
      </w:r>
    </w:p>
    <w:p w:rsidR="00D7084D" w:rsidRPr="00450098" w:rsidRDefault="00450098">
      <w:pPr>
        <w:numPr>
          <w:ilvl w:val="0"/>
          <w:numId w:val="4"/>
        </w:numPr>
        <w:rPr>
          <w:lang w:val="en-US"/>
        </w:rPr>
      </w:pPr>
      <w:r w:rsidRPr="00450098">
        <w:rPr>
          <w:lang w:val="en-US"/>
        </w:rPr>
        <w:lastRenderedPageBreak/>
        <w:t xml:space="preserve">Is it possible to map the forest structure of </w:t>
      </w:r>
      <w:del w:id="29" w:author="Ulrike Hiltner" w:date="2017-12-08T15:02:00Z">
        <w:r w:rsidRPr="00450098" w:rsidDel="00744319">
          <w:rPr>
            <w:lang w:val="en-US"/>
          </w:rPr>
          <w:delText>undisturbed growth dynamics</w:delText>
        </w:r>
      </w:del>
      <w:ins w:id="30" w:author="Ulrike Hiltner" w:date="2017-12-08T15:02:00Z">
        <w:r w:rsidR="00744319">
          <w:rPr>
            <w:lang w:val="en-US"/>
          </w:rPr>
          <w:t>an intact tropical forest</w:t>
        </w:r>
      </w:ins>
      <w:r w:rsidRPr="00450098">
        <w:rPr>
          <w:lang w:val="en-US"/>
        </w:rPr>
        <w:t xml:space="preserve"> (here: aboveground biomass, basal area) using </w:t>
      </w:r>
      <w:del w:id="31" w:author="Ulrike Hiltner" w:date="2017-12-08T15:02:00Z">
        <w:r w:rsidRPr="00450098" w:rsidDel="00744319">
          <w:rPr>
            <w:lang w:val="en-US"/>
          </w:rPr>
          <w:delText>the FORMIND</w:delText>
        </w:r>
      </w:del>
      <w:ins w:id="32" w:author="Ulrike Hiltner" w:date="2017-12-08T15:02:00Z">
        <w:r w:rsidR="00744319">
          <w:rPr>
            <w:lang w:val="en-US"/>
          </w:rPr>
          <w:t>an individual-based</w:t>
        </w:r>
      </w:ins>
      <w:r w:rsidRPr="00450098">
        <w:rPr>
          <w:lang w:val="en-US"/>
        </w:rPr>
        <w:t xml:space="preserve"> forest model?</w:t>
      </w:r>
    </w:p>
    <w:p w:rsidR="00D7084D" w:rsidRPr="00450098" w:rsidRDefault="00450098">
      <w:pPr>
        <w:numPr>
          <w:ilvl w:val="0"/>
          <w:numId w:val="4"/>
        </w:numPr>
        <w:rPr>
          <w:lang w:val="en-US"/>
        </w:rPr>
      </w:pPr>
      <w:r w:rsidRPr="00450098">
        <w:rPr>
          <w:lang w:val="en-US"/>
        </w:rPr>
        <w:t xml:space="preserve">Is it possible to map the forest structure </w:t>
      </w:r>
      <w:del w:id="33" w:author="Ulrike Hiltner" w:date="2017-12-08T15:03:00Z">
        <w:r w:rsidRPr="00450098" w:rsidDel="00744319">
          <w:rPr>
            <w:lang w:val="en-US"/>
          </w:rPr>
          <w:delText xml:space="preserve">of </w:delText>
        </w:r>
      </w:del>
      <w:ins w:id="34" w:author="Ulrike Hiltner" w:date="2017-12-08T15:03:00Z">
        <w:r w:rsidR="00744319">
          <w:rPr>
            <w:lang w:val="en-US"/>
          </w:rPr>
          <w:t>and</w:t>
        </w:r>
        <w:r w:rsidR="00744319" w:rsidRPr="00450098">
          <w:rPr>
            <w:lang w:val="en-US"/>
          </w:rPr>
          <w:t xml:space="preserve"> </w:t>
        </w:r>
      </w:ins>
      <w:r w:rsidRPr="00450098">
        <w:rPr>
          <w:lang w:val="en-US"/>
        </w:rPr>
        <w:t xml:space="preserve">growth dynamics disturbed by selective logging with the help of </w:t>
      </w:r>
      <w:del w:id="35" w:author="Ulrike Hiltner" w:date="2017-12-08T15:03:00Z">
        <w:r w:rsidRPr="00450098" w:rsidDel="00744319">
          <w:rPr>
            <w:lang w:val="en-US"/>
          </w:rPr>
          <w:delText>the FORMIND</w:delText>
        </w:r>
      </w:del>
      <w:ins w:id="36" w:author="Ulrike Hiltner" w:date="2017-12-08T15:03:00Z">
        <w:r w:rsidR="00744319">
          <w:rPr>
            <w:lang w:val="en-US"/>
          </w:rPr>
          <w:t>a</w:t>
        </w:r>
      </w:ins>
      <w:r w:rsidRPr="00450098">
        <w:rPr>
          <w:lang w:val="en-US"/>
        </w:rPr>
        <w:t xml:space="preserve"> forest model</w:t>
      </w:r>
      <w:del w:id="37" w:author="Ulrike Hiltner" w:date="2017-12-08T15:03:00Z">
        <w:r w:rsidRPr="00450098" w:rsidDel="00744319">
          <w:rPr>
            <w:lang w:val="en-US"/>
          </w:rPr>
          <w:delText xml:space="preserve"> by adding the management module</w:delText>
        </w:r>
      </w:del>
      <w:r w:rsidRPr="00450098">
        <w:rPr>
          <w:lang w:val="en-US"/>
        </w:rPr>
        <w:t>?</w:t>
      </w:r>
    </w:p>
    <w:p w:rsidR="00D7084D" w:rsidRPr="00450098" w:rsidRDefault="00450098">
      <w:pPr>
        <w:numPr>
          <w:ilvl w:val="0"/>
          <w:numId w:val="4"/>
        </w:numPr>
        <w:rPr>
          <w:lang w:val="en-US"/>
        </w:rPr>
      </w:pPr>
      <w:r w:rsidRPr="00450098">
        <w:rPr>
          <w:lang w:val="en-US"/>
        </w:rPr>
        <w:t>How resilient is the biomass productivity of the forest stand until the end of this century with regard to varying damage intensity in selective logging events?</w:t>
      </w:r>
    </w:p>
    <w:p w:rsidR="00D7084D" w:rsidRPr="00450098" w:rsidRDefault="00450098">
      <w:pPr>
        <w:pStyle w:val="berschrift1"/>
        <w:rPr>
          <w:lang w:val="en-US"/>
        </w:rPr>
      </w:pPr>
      <w:bookmarkStart w:id="38" w:name="header2"/>
      <w:bookmarkEnd w:id="38"/>
      <w:r w:rsidRPr="00450098">
        <w:rPr>
          <w:lang w:val="en-US"/>
        </w:rPr>
        <w:t>2. Methods</w:t>
      </w:r>
    </w:p>
    <w:p w:rsidR="00D7084D" w:rsidRPr="00450098" w:rsidDel="00744319" w:rsidRDefault="00450098">
      <w:pPr>
        <w:rPr>
          <w:del w:id="39" w:author="Ulrike Hiltner" w:date="2017-12-08T15:03:00Z"/>
          <w:lang w:val="en-US"/>
        </w:rPr>
      </w:pPr>
      <w:del w:id="40" w:author="Ulrike Hiltner" w:date="2017-12-08T15:03:00Z">
        <w:r w:rsidRPr="00450098" w:rsidDel="00744319">
          <w:rPr>
            <w:lang w:val="en-US"/>
          </w:rPr>
          <w:delText xml:space="preserve">This chapter documents the methodical approach by describing briefly the FORMIND forest model with management module </w:delText>
        </w:r>
        <w:r w:rsidDel="00744319">
          <w:fldChar w:fldCharType="begin"/>
        </w:r>
        <w:r w:rsidRPr="00450098" w:rsidDel="00744319">
          <w:rPr>
            <w:lang w:val="en-US"/>
          </w:rPr>
          <w:delInstrText xml:space="preserve"> HYPERLINK \l "header2.1" \h </w:delInstrText>
        </w:r>
        <w:r w:rsidDel="00744319">
          <w:fldChar w:fldCharType="separate"/>
        </w:r>
        <w:r w:rsidRPr="00450098" w:rsidDel="00744319">
          <w:rPr>
            <w:lang w:val="en-US"/>
          </w:rPr>
          <w:delText>(chap. 2.1)</w:delText>
        </w:r>
        <w:r w:rsidDel="00744319">
          <w:fldChar w:fldCharType="end"/>
        </w:r>
        <w:r w:rsidRPr="00450098" w:rsidDel="00744319">
          <w:rPr>
            <w:lang w:val="en-US"/>
          </w:rPr>
          <w:delText xml:space="preserve">. The adaptation of FORMIND to the Paracou test site in French Guiana is based on a parameterization, for which measurements of field data from forest inventories were carried out </w:delText>
        </w:r>
        <w:r w:rsidDel="00744319">
          <w:fldChar w:fldCharType="begin"/>
        </w:r>
        <w:r w:rsidRPr="00450098" w:rsidDel="00744319">
          <w:rPr>
            <w:lang w:val="en-US"/>
          </w:rPr>
          <w:delInstrText xml:space="preserve"> HYPERLINK \l "header2.2" \h </w:delInstrText>
        </w:r>
        <w:r w:rsidDel="00744319">
          <w:fldChar w:fldCharType="separate"/>
        </w:r>
        <w:r w:rsidRPr="00450098" w:rsidDel="00744319">
          <w:rPr>
            <w:lang w:val="en-US"/>
          </w:rPr>
          <w:delText>(chap. 2.2)</w:delText>
        </w:r>
        <w:r w:rsidDel="00744319">
          <w:fldChar w:fldCharType="end"/>
        </w:r>
        <w:r w:rsidRPr="00450098" w:rsidDel="00744319">
          <w:rPr>
            <w:lang w:val="en-US"/>
          </w:rPr>
          <w:delText xml:space="preserve">. The approach to the forest model's parameterization and calibration as well as the management module's parameterization and validation are documented in </w:delText>
        </w:r>
        <w:r w:rsidDel="00744319">
          <w:fldChar w:fldCharType="begin"/>
        </w:r>
        <w:r w:rsidRPr="00450098" w:rsidDel="00744319">
          <w:rPr>
            <w:lang w:val="en-US"/>
          </w:rPr>
          <w:delInstrText xml:space="preserve"> HYPERLINK \l "header2.3" \h </w:delInstrText>
        </w:r>
        <w:r w:rsidDel="00744319">
          <w:fldChar w:fldCharType="separate"/>
        </w:r>
        <w:r w:rsidRPr="00450098" w:rsidDel="00744319">
          <w:rPr>
            <w:lang w:val="en-US"/>
          </w:rPr>
          <w:delText>chap. 2.3</w:delText>
        </w:r>
        <w:r w:rsidDel="00744319">
          <w:fldChar w:fldCharType="end"/>
        </w:r>
        <w:r w:rsidRPr="00450098" w:rsidDel="00744319">
          <w:rPr>
            <w:lang w:val="en-US"/>
          </w:rPr>
          <w:delText xml:space="preserve">. The parameter settings for the simulation experiments are described in </w:delText>
        </w:r>
        <w:r w:rsidDel="00744319">
          <w:fldChar w:fldCharType="begin"/>
        </w:r>
        <w:r w:rsidRPr="00450098" w:rsidDel="00744319">
          <w:rPr>
            <w:lang w:val="en-US"/>
          </w:rPr>
          <w:delInstrText xml:space="preserve"> HYPERLINK \l "header2.4" \h </w:delInstrText>
        </w:r>
        <w:r w:rsidDel="00744319">
          <w:fldChar w:fldCharType="separate"/>
        </w:r>
        <w:r w:rsidRPr="00450098" w:rsidDel="00744319">
          <w:rPr>
            <w:lang w:val="en-US"/>
          </w:rPr>
          <w:delText>chap. 2.4</w:delText>
        </w:r>
        <w:r w:rsidDel="00744319">
          <w:fldChar w:fldCharType="end"/>
        </w:r>
        <w:r w:rsidRPr="00450098" w:rsidDel="00744319">
          <w:rPr>
            <w:lang w:val="en-US"/>
          </w:rPr>
          <w:delText xml:space="preserve">. This served to analyze and evaluate the effects of disturbances caused by selective logging recorded at the Paracou test site in French Guiana. The parameterization process of the forest model and management module of FORMIND as well as detailed lists of the parameter values are documented in the supplementary material </w:delText>
        </w:r>
        <w:r w:rsidDel="00744319">
          <w:fldChar w:fldCharType="begin"/>
        </w:r>
        <w:r w:rsidRPr="00450098" w:rsidDel="00744319">
          <w:rPr>
            <w:lang w:val="en-US"/>
          </w:rPr>
          <w:delInstrText xml:space="preserve"> HYPERLINK \l "headerA1" \h </w:delInstrText>
        </w:r>
        <w:r w:rsidDel="00744319">
          <w:fldChar w:fldCharType="separate"/>
        </w:r>
        <w:r w:rsidRPr="00450098" w:rsidDel="00744319">
          <w:rPr>
            <w:lang w:val="en-US"/>
          </w:rPr>
          <w:delText>(Appendix A1</w:delText>
        </w:r>
        <w:r w:rsidDel="00744319">
          <w:fldChar w:fldCharType="end"/>
        </w:r>
        <w:r w:rsidRPr="00450098" w:rsidDel="00744319">
          <w:rPr>
            <w:lang w:val="en-US"/>
          </w:rPr>
          <w:delText xml:space="preserve">; </w:delText>
        </w:r>
        <w:r w:rsidDel="00744319">
          <w:fldChar w:fldCharType="begin"/>
        </w:r>
        <w:r w:rsidRPr="00450098" w:rsidDel="00744319">
          <w:rPr>
            <w:lang w:val="en-US"/>
          </w:rPr>
          <w:delInstrText xml:space="preserve"> HYPERLINK \l "headerA2" \h </w:delInstrText>
        </w:r>
        <w:r w:rsidDel="00744319">
          <w:fldChar w:fldCharType="separate"/>
        </w:r>
        <w:r w:rsidRPr="00450098" w:rsidDel="00744319">
          <w:rPr>
            <w:lang w:val="en-US"/>
          </w:rPr>
          <w:delText>A2</w:delText>
        </w:r>
        <w:r w:rsidDel="00744319">
          <w:fldChar w:fldCharType="end"/>
        </w:r>
        <w:r w:rsidRPr="00450098" w:rsidDel="00744319">
          <w:rPr>
            <w:lang w:val="en-US"/>
          </w:rPr>
          <w:delText>).</w:delText>
        </w:r>
      </w:del>
    </w:p>
    <w:p w:rsidR="00D7084D" w:rsidRPr="00450098" w:rsidRDefault="00450098">
      <w:pPr>
        <w:pStyle w:val="berschrift2"/>
        <w:rPr>
          <w:lang w:val="en-US"/>
        </w:rPr>
      </w:pPr>
      <w:bookmarkStart w:id="41" w:name="header2.1"/>
      <w:bookmarkEnd w:id="41"/>
      <w:r w:rsidRPr="00450098">
        <w:rPr>
          <w:lang w:val="en-US"/>
        </w:rPr>
        <w:t>2.1. The FORMIND model's description</w:t>
      </w:r>
    </w:p>
    <w:p w:rsidR="00D7084D" w:rsidRPr="00450098" w:rsidRDefault="00450098">
      <w:pPr>
        <w:rPr>
          <w:lang w:val="en-US"/>
        </w:rPr>
      </w:pPr>
      <w:r w:rsidRPr="00450098">
        <w:rPr>
          <w:lang w:val="en-US"/>
        </w:rPr>
        <w:t xml:space="preserve">On the basis of field observation data from forest inventories of the test site at Paracou in French Guiana </w:t>
      </w:r>
      <w:r w:rsidR="00C41B75">
        <w:fldChar w:fldCharType="begin"/>
      </w:r>
      <w:r w:rsidR="00C41B75" w:rsidRPr="00074ED5">
        <w:rPr>
          <w:lang w:val="en-US"/>
          <w:rPrChange w:id="42" w:author="Ulrike Hiltner" w:date="2018-01-12T09:50:00Z">
            <w:rPr/>
          </w:rPrChange>
        </w:rPr>
        <w:instrText xml:space="preserve"> HYPERLINK \l "header2.2" \h </w:instrText>
      </w:r>
      <w:r w:rsidR="00C41B75">
        <w:fldChar w:fldCharType="separate"/>
      </w:r>
      <w:r w:rsidRPr="00450098">
        <w:rPr>
          <w:lang w:val="en-US"/>
        </w:rPr>
        <w:t>(chap. 2.2)</w:t>
      </w:r>
      <w:r w:rsidR="00C41B75">
        <w:rPr>
          <w:lang w:val="en-US"/>
        </w:rPr>
        <w:fldChar w:fldCharType="end"/>
      </w:r>
      <w:r w:rsidRPr="00450098">
        <w:rPr>
          <w:lang w:val="en-US"/>
        </w:rPr>
        <w:t xml:space="preserve">, we adjusted the individual-based forest gap model FORMIND plus management module (Fischer et al. 2016; </w:t>
      </w:r>
      <w:proofErr w:type="spellStart"/>
      <w:r w:rsidRPr="00450098">
        <w:rPr>
          <w:lang w:val="en-US"/>
        </w:rPr>
        <w:t>Huth</w:t>
      </w:r>
      <w:proofErr w:type="spellEnd"/>
      <w:r w:rsidRPr="00450098">
        <w:rPr>
          <w:lang w:val="en-US"/>
        </w:rPr>
        <w:t xml:space="preserve">, </w:t>
      </w:r>
      <w:proofErr w:type="spellStart"/>
      <w:r w:rsidRPr="00450098">
        <w:rPr>
          <w:lang w:val="en-US"/>
        </w:rPr>
        <w:t>Drechsler</w:t>
      </w:r>
      <w:proofErr w:type="spellEnd"/>
      <w:r w:rsidRPr="00450098">
        <w:rPr>
          <w:lang w:val="en-US"/>
        </w:rPr>
        <w:t xml:space="preserve">, and </w:t>
      </w:r>
      <w:proofErr w:type="spellStart"/>
      <w:r w:rsidRPr="00450098">
        <w:rPr>
          <w:lang w:val="en-US"/>
        </w:rPr>
        <w:t>Köhler</w:t>
      </w:r>
      <w:proofErr w:type="spellEnd"/>
      <w:r w:rsidRPr="00450098">
        <w:rPr>
          <w:lang w:val="en-US"/>
        </w:rPr>
        <w:t xml:space="preserve"> 2004). FORMIND is designed to analyze different output variables related to the forest stand structure and functions of tropical forests. In this study, the special interest in the functionality of forest growth (succession) pointed at the disturbance of aboveground biomass as well as the tree species' gross primary productivity. The fundamental concept of this gap models is the description of the succession in small-scale forest patches (gap: 20m x 20m) caused by falling large trees. The model landscape is defined as squared area from 1 ha up to several km</w:t>
      </w:r>
      <w:r w:rsidRPr="00450098">
        <w:rPr>
          <w:vertAlign w:val="superscript"/>
          <w:lang w:val="en-US"/>
        </w:rPr>
        <w:t>2</w:t>
      </w:r>
      <w:r w:rsidRPr="00450098">
        <w:rPr>
          <w:lang w:val="en-US"/>
        </w:rPr>
        <w:t xml:space="preserve"> (in this study 16 ha) being composed of such squared patches. The patches obtain an explicit spatial position, while the trees within a patch are positioned explicitly depending on the light climate on the ground. The FORMIND model's general concept is shown schematically in </w:t>
      </w:r>
      <w:r w:rsidR="00C41B75">
        <w:fldChar w:fldCharType="begin"/>
      </w:r>
      <w:r w:rsidR="00C41B75" w:rsidRPr="00074ED5">
        <w:rPr>
          <w:lang w:val="en-US"/>
          <w:rPrChange w:id="43" w:author="Ulrike Hiltner" w:date="2018-01-12T09:50:00Z">
            <w:rPr/>
          </w:rPrChange>
        </w:rPr>
        <w:instrText xml:space="preserve"> HYP</w:instrText>
      </w:r>
      <w:r w:rsidR="00C41B75" w:rsidRPr="00074ED5">
        <w:rPr>
          <w:lang w:val="en-US"/>
          <w:rPrChange w:id="44" w:author="Ulrike Hiltner" w:date="2018-01-12T09:50:00Z">
            <w:rPr/>
          </w:rPrChange>
        </w:rPr>
        <w:instrText xml:space="preserve">ERLINK \l "headerA1.1" \h </w:instrText>
      </w:r>
      <w:r w:rsidR="00C41B75">
        <w:fldChar w:fldCharType="separate"/>
      </w:r>
      <w:r w:rsidRPr="00450098">
        <w:rPr>
          <w:lang w:val="en-US"/>
        </w:rPr>
        <w:t xml:space="preserve">Fig. </w:t>
      </w:r>
      <w:proofErr w:type="gramStart"/>
      <w:r w:rsidRPr="00450098">
        <w:rPr>
          <w:lang w:val="en-US"/>
        </w:rPr>
        <w:t>A1.1.1</w:t>
      </w:r>
      <w:r w:rsidR="00C41B75">
        <w:rPr>
          <w:lang w:val="en-US"/>
        </w:rPr>
        <w:fldChar w:fldCharType="end"/>
      </w:r>
      <w:r w:rsidRPr="00450098">
        <w:rPr>
          <w:lang w:val="en-US"/>
        </w:rPr>
        <w:t>.</w:t>
      </w:r>
      <w:proofErr w:type="gramEnd"/>
      <w:r w:rsidRPr="00450098">
        <w:rPr>
          <w:lang w:val="en-US"/>
        </w:rPr>
        <w:t xml:space="preserve"> In order to depict the forest structure in both the vertical and in the spatial heterogeneity, the tree species composition is dynamically simulated and the size distribution of individual trees is calculated. The tree shape is simplified and described by presupposing a cylindrical stem and crown. The most important processes considered are tree growth, mortality and recruitment; Furthermore, the trees within a forest patch compete for space and light. The individual tree growth is based on a carbon balance, for which eco-physiological processes, such as photosynthesis, respiration, carbon allocation, and litter fall are calculated. In tropical forests, the high number of tree species is a particular challenge for gap forest models. In FORMIND, the numerous tree species are grouped into plant functional types </w:t>
      </w:r>
      <w:r w:rsidRPr="00450098">
        <w:rPr>
          <w:i/>
          <w:lang w:val="en-US"/>
        </w:rPr>
        <w:t>PFT</w:t>
      </w:r>
      <w:r w:rsidRPr="00450098">
        <w:rPr>
          <w:lang w:val="en-US"/>
        </w:rPr>
        <w:t>, which are formed according to species-specific functional traits, such as maximum growth heights, maximum growth rates or light demands.</w:t>
      </w:r>
    </w:p>
    <w:p w:rsidR="00D7084D" w:rsidRPr="00450098" w:rsidRDefault="00450098">
      <w:pPr>
        <w:rPr>
          <w:lang w:val="en-US"/>
        </w:rPr>
      </w:pPr>
      <w:r w:rsidRPr="00450098">
        <w:rPr>
          <w:lang w:val="en-US"/>
        </w:rPr>
        <w:t>The model architecture of FORMIND is modularized. This concept allows extending the forest model by switching on a management module in order to simulate different types of disturbance, e.g. damage by selective logging. All trees that meet certain attributes will be removed during one simulation time step (in this study 1yr) from the model landscape on the patch level. Simultaneously, surrounding trees can be damaged with a probability, depending on the chosen logging strategy, intensity, cycle, the cutting limits, and the resulting damage. So far two different logging strategies can be investigated: (</w:t>
      </w:r>
      <w:r w:rsidRPr="00450098">
        <w:rPr>
          <w:i/>
          <w:lang w:val="en-US"/>
        </w:rPr>
        <w:t>i.</w:t>
      </w:r>
      <w:r w:rsidRPr="00450098">
        <w:rPr>
          <w:lang w:val="en-US"/>
        </w:rPr>
        <w:t xml:space="preserve">) reduced impact logging </w:t>
      </w:r>
      <w:r w:rsidRPr="00450098">
        <w:rPr>
          <w:i/>
          <w:lang w:val="en-US"/>
        </w:rPr>
        <w:t>RIL</w:t>
      </w:r>
      <w:r w:rsidRPr="00450098">
        <w:rPr>
          <w:lang w:val="en-US"/>
        </w:rPr>
        <w:t>, in which the damage is reduced by directing the logged trees' direction of fall to the closest gap and thus lower damage to the remaining forest stock. Furthermore, damages of future harvest able trees are excluded; and (</w:t>
      </w:r>
      <w:r w:rsidRPr="00450098">
        <w:rPr>
          <w:i/>
          <w:lang w:val="en-US"/>
        </w:rPr>
        <w:t>ii.</w:t>
      </w:r>
      <w:r w:rsidRPr="00450098">
        <w:rPr>
          <w:lang w:val="en-US"/>
        </w:rPr>
        <w:t xml:space="preserve">) conventional logging </w:t>
      </w:r>
      <w:r w:rsidRPr="00450098">
        <w:rPr>
          <w:i/>
          <w:lang w:val="en-US"/>
        </w:rPr>
        <w:t>CON</w:t>
      </w:r>
      <w:r w:rsidRPr="00450098">
        <w:rPr>
          <w:lang w:val="en-US"/>
        </w:rPr>
        <w:t xml:space="preserve">, in which a logged tree's direction of fall is arbitrarily chosen and damage to the remaining forest stock is uncontrollable. Please, find a detailed model description in Fischer et al. (2016) or on the </w:t>
      </w:r>
      <w:r>
        <w:fldChar w:fldCharType="begin"/>
      </w:r>
      <w:ins w:id="45" w:author="Ulrike Hiltner" w:date="2017-12-08T15:34:00Z">
        <w:r w:rsidR="00EE3446" w:rsidRPr="00074ED5">
          <w:rPr>
            <w:lang w:val="en-US"/>
            <w:rPrChange w:id="46" w:author="Ulrike Hiltner" w:date="2018-01-12T09:51:00Z">
              <w:rPr/>
            </w:rPrChange>
          </w:rPr>
          <w:instrText xml:space="preserve">HYPERLINK "C:\\Arbeit\\Diss\\TP3_Publikationen\\ArtikelTwo\\www.formind.org" \h </w:instrText>
        </w:r>
      </w:ins>
      <w:del w:id="47" w:author="Ulrike Hiltner" w:date="2017-12-08T15:34:00Z">
        <w:r w:rsidRPr="00450098" w:rsidDel="00EE3446">
          <w:rPr>
            <w:lang w:val="en-US"/>
          </w:rPr>
          <w:delInstrText xml:space="preserve"> HYPERLINK "www.formind.org" \h </w:delInstrText>
        </w:r>
      </w:del>
      <w:r>
        <w:fldChar w:fldCharType="separate"/>
      </w:r>
      <w:r w:rsidRPr="00450098">
        <w:rPr>
          <w:lang w:val="en-US"/>
        </w:rPr>
        <w:t>homepage www.FORMIND.org</w:t>
      </w:r>
      <w:r>
        <w:fldChar w:fldCharType="end"/>
      </w:r>
      <w:r w:rsidRPr="00450098">
        <w:rPr>
          <w:lang w:val="en-US"/>
        </w:rPr>
        <w:t>.</w:t>
      </w:r>
    </w:p>
    <w:p w:rsidR="00D7084D" w:rsidRPr="00450098" w:rsidRDefault="00450098">
      <w:pPr>
        <w:pStyle w:val="berschrift2"/>
        <w:rPr>
          <w:lang w:val="en-US"/>
        </w:rPr>
      </w:pPr>
      <w:bookmarkStart w:id="48" w:name="header2.2"/>
      <w:bookmarkEnd w:id="48"/>
      <w:r w:rsidRPr="00450098">
        <w:rPr>
          <w:lang w:val="en-US"/>
        </w:rPr>
        <w:t>2.2. The Paracou test site and forest inventory data</w:t>
      </w:r>
    </w:p>
    <w:p w:rsidR="00744319" w:rsidRDefault="00450098">
      <w:pPr>
        <w:rPr>
          <w:ins w:id="49" w:author="Ulrike Hiltner" w:date="2017-12-08T15:06:00Z"/>
          <w:lang w:val="en-US"/>
        </w:rPr>
      </w:pPr>
      <w:del w:id="50" w:author="Ulrike Hiltner" w:date="2017-12-08T15:04:00Z">
        <w:r w:rsidRPr="00450098" w:rsidDel="00744319">
          <w:rPr>
            <w:lang w:val="en-US"/>
          </w:rPr>
          <w:delText>In this study, we focused on the calibration of the forest model outputs, such as aboveground biomass, basal area, and tree number-tree size-distribution, as well as the validation of the management module's short-term outputs, such as number of harvested trees and damaged stand volume. Furthermore, w</w:delText>
        </w:r>
      </w:del>
      <w:ins w:id="51" w:author="Ulrike Hiltner" w:date="2017-12-08T15:04:00Z">
        <w:r w:rsidR="00744319">
          <w:rPr>
            <w:lang w:val="en-US"/>
          </w:rPr>
          <w:t>W</w:t>
        </w:r>
      </w:ins>
      <w:r w:rsidRPr="00450098">
        <w:rPr>
          <w:lang w:val="en-US"/>
        </w:rPr>
        <w:t xml:space="preserve">e evaluated a simulation experiment to enhance our understanding about possible long-term effects of disturbances by selective logging on the succession of the forest at the Paracou test site located in French Guiana (Location: 5° 23' N; 52° 54' W). French Guiana </w:t>
      </w:r>
      <w:del w:id="52" w:author="Ulrike Hiltner" w:date="2017-12-08T15:05:00Z">
        <w:r w:rsidRPr="00450098" w:rsidDel="00744319">
          <w:rPr>
            <w:lang w:val="en-US"/>
          </w:rPr>
          <w:delText xml:space="preserve">is a French territory with a total area of </w:delText>
        </w:r>
        <m:oMath>
          <m:r>
            <w:rPr>
              <w:rFonts w:ascii="Cambria Math" w:hAnsi="Cambria Math"/>
              <w:lang w:val="en-US"/>
            </w:rPr>
            <m:t>8.4*</m:t>
          </m:r>
          <m:sSup>
            <m:sSupPr>
              <m:ctrlPr>
                <w:rPr>
                  <w:rFonts w:ascii="Cambria Math" w:hAnsi="Cambria Math"/>
                </w:rPr>
              </m:ctrlPr>
            </m:sSupPr>
            <m:e>
              <m:r>
                <w:rPr>
                  <w:rFonts w:ascii="Cambria Math" w:hAnsi="Cambria Math"/>
                  <w:lang w:val="en-US"/>
                </w:rPr>
                <m:t>10</m:t>
              </m:r>
            </m:e>
            <m:sup>
              <m:r>
                <w:rPr>
                  <w:rFonts w:ascii="Cambria Math" w:hAnsi="Cambria Math"/>
                  <w:lang w:val="en-US"/>
                </w:rPr>
                <m:t>4</m:t>
              </m:r>
            </m:sup>
          </m:sSup>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lang w:val="en-US"/>
                </w:rPr>
                <m:t>2</m:t>
              </m:r>
            </m:sup>
          </m:sSup>
        </m:oMath>
        <w:r w:rsidRPr="00450098" w:rsidDel="00744319">
          <w:rPr>
            <w:lang w:val="en-US"/>
          </w:rPr>
          <w:delText xml:space="preserve"> and </w:delText>
        </w:r>
      </w:del>
      <w:r w:rsidRPr="00450098">
        <w:rPr>
          <w:lang w:val="en-US"/>
        </w:rPr>
        <w:t xml:space="preserve">belongs to the northeastern Amazon. </w:t>
      </w:r>
      <w:r w:rsidRPr="00450098">
        <w:rPr>
          <w:lang w:val="en-US"/>
        </w:rPr>
        <w:lastRenderedPageBreak/>
        <w:t xml:space="preserve">More than 94% of the land area is covered with moist lowland </w:t>
      </w:r>
      <w:r w:rsidRPr="00450098">
        <w:rPr>
          <w:i/>
          <w:lang w:val="en-US"/>
        </w:rPr>
        <w:t>terra firme</w:t>
      </w:r>
      <w:r w:rsidRPr="00450098">
        <w:rPr>
          <w:lang w:val="en-US"/>
        </w:rPr>
        <w:t xml:space="preserve"> rain forest, which has a relatively high number of tree species, with 150-200 species per hectare </w:t>
      </w:r>
      <w:del w:id="53" w:author="Ulrike Hiltner" w:date="2017-12-08T15:05:00Z">
        <w:r w:rsidRPr="00450098" w:rsidDel="00744319">
          <w:rPr>
            <w:lang w:val="en-US"/>
          </w:rPr>
          <w:delText xml:space="preserve">reported for trees having a diameter at breast height </w:delText>
        </w:r>
        <w:r w:rsidRPr="00450098" w:rsidDel="00744319">
          <w:rPr>
            <w:i/>
            <w:lang w:val="en-US"/>
          </w:rPr>
          <w:delText>dbh</w:delText>
        </w:r>
        <w:r w:rsidRPr="00450098" w:rsidDel="00744319">
          <w:rPr>
            <w:lang w:val="en-US"/>
          </w:rPr>
          <w:delText xml:space="preserve"> above 0.10m </w:delText>
        </w:r>
      </w:del>
      <w:r w:rsidRPr="00450098">
        <w:rPr>
          <w:lang w:val="en-US"/>
        </w:rPr>
        <w:t xml:space="preserve">(CIRAD, 2015; </w:t>
      </w:r>
      <w:proofErr w:type="spellStart"/>
      <w:r w:rsidRPr="00450098">
        <w:rPr>
          <w:lang w:val="en-US"/>
        </w:rPr>
        <w:t>Dourdain</w:t>
      </w:r>
      <w:proofErr w:type="spellEnd"/>
      <w:r w:rsidRPr="00450098">
        <w:rPr>
          <w:lang w:val="en-US"/>
        </w:rPr>
        <w:t xml:space="preserve"> and </w:t>
      </w:r>
      <w:proofErr w:type="spellStart"/>
      <w:r w:rsidRPr="00450098">
        <w:rPr>
          <w:lang w:val="en-US"/>
        </w:rPr>
        <w:t>Hérault</w:t>
      </w:r>
      <w:proofErr w:type="spellEnd"/>
      <w:r w:rsidRPr="00450098">
        <w:rPr>
          <w:lang w:val="en-US"/>
        </w:rPr>
        <w:t xml:space="preserve"> (2015)). Alpha diversity is slightly lower than in the forests of the western Amazon, but reaches the highest levels in French Guiana's regions. Wood extraction by selective logging mainly forms the country's 3</w:t>
      </w:r>
      <w:r w:rsidRPr="00450098">
        <w:rPr>
          <w:vertAlign w:val="superscript"/>
          <w:lang w:val="en-US"/>
        </w:rPr>
        <w:t>rd</w:t>
      </w:r>
      <w:r w:rsidRPr="00450098">
        <w:rPr>
          <w:lang w:val="en-US"/>
        </w:rPr>
        <w:t xml:space="preserve"> economic sector and is carried out exclusively in the National Forest Service's </w:t>
      </w:r>
      <w:r w:rsidRPr="00450098">
        <w:rPr>
          <w:i/>
          <w:lang w:val="en-US"/>
        </w:rPr>
        <w:t>NFS</w:t>
      </w:r>
      <w:r w:rsidRPr="00450098">
        <w:rPr>
          <w:lang w:val="en-US"/>
        </w:rPr>
        <w:t xml:space="preserve"> forest area of the permanent forest estate on an area of </w:t>
      </w:r>
      <m:oMath>
        <m:r>
          <w:rPr>
            <w:rFonts w:ascii="Cambria Math" w:hAnsi="Cambria Math"/>
            <w:lang w:val="en-US"/>
          </w:rPr>
          <m:t>2.4*</m:t>
        </m:r>
        <m:sSup>
          <m:sSupPr>
            <m:ctrlPr>
              <w:rPr>
                <w:rFonts w:ascii="Cambria Math" w:hAnsi="Cambria Math"/>
              </w:rPr>
            </m:ctrlPr>
          </m:sSupPr>
          <m:e>
            <m:r>
              <w:rPr>
                <w:rFonts w:ascii="Cambria Math" w:hAnsi="Cambria Math"/>
                <w:lang w:val="en-US"/>
              </w:rPr>
              <m:t>10</m:t>
            </m:r>
          </m:e>
          <m:sup>
            <m:r>
              <w:rPr>
                <w:rFonts w:ascii="Cambria Math" w:hAnsi="Cambria Math"/>
                <w:lang w:val="en-US"/>
              </w:rPr>
              <m:t>6</m:t>
            </m:r>
          </m:sup>
        </m:sSup>
        <m:r>
          <w:rPr>
            <w:rFonts w:ascii="Cambria Math" w:hAnsi="Cambria Math"/>
            <w:lang w:val="en-US"/>
          </w:rPr>
          <m:t>h</m:t>
        </m:r>
        <m:r>
          <w:rPr>
            <w:rFonts w:ascii="Cambria Math" w:hAnsi="Cambria Math"/>
          </w:rPr>
          <m:t>a</m:t>
        </m:r>
      </m:oMath>
      <w:r w:rsidRPr="00450098">
        <w:rPr>
          <w:lang w:val="en-US"/>
        </w:rPr>
        <w:t xml:space="preserve"> (Dourdain and Hérault 2015). </w:t>
      </w:r>
    </w:p>
    <w:p w:rsidR="00D7084D" w:rsidRPr="00450098" w:rsidRDefault="00450098">
      <w:pPr>
        <w:rPr>
          <w:lang w:val="en-US"/>
        </w:rPr>
      </w:pPr>
      <w:r w:rsidRPr="00450098">
        <w:rPr>
          <w:lang w:val="en-US"/>
        </w:rPr>
        <w:t xml:space="preserve">Paracou's forest is part of the </w:t>
      </w:r>
      <w:r w:rsidRPr="00450098">
        <w:rPr>
          <w:i/>
          <w:lang w:val="en-US"/>
        </w:rPr>
        <w:t>Caesalpiniaceae</w:t>
      </w:r>
      <w:r w:rsidRPr="00450098">
        <w:rPr>
          <w:lang w:val="en-US"/>
        </w:rPr>
        <w:t xml:space="preserve"> and is surrounded by permanent production forest. The test site is managed by the Centre International de </w:t>
      </w:r>
      <w:proofErr w:type="spellStart"/>
      <w:r w:rsidRPr="00450098">
        <w:rPr>
          <w:lang w:val="en-US"/>
        </w:rPr>
        <w:t>Recherche</w:t>
      </w:r>
      <w:proofErr w:type="spellEnd"/>
      <w:r w:rsidRPr="00450098">
        <w:rPr>
          <w:lang w:val="en-US"/>
        </w:rPr>
        <w:t xml:space="preserve"> en </w:t>
      </w:r>
      <w:proofErr w:type="spellStart"/>
      <w:r w:rsidRPr="00450098">
        <w:rPr>
          <w:lang w:val="en-US"/>
        </w:rPr>
        <w:t>Agronomie</w:t>
      </w:r>
      <w:proofErr w:type="spellEnd"/>
      <w:r w:rsidRPr="00450098">
        <w:rPr>
          <w:lang w:val="en-US"/>
        </w:rPr>
        <w:t xml:space="preserve"> pour le </w:t>
      </w:r>
      <w:proofErr w:type="spellStart"/>
      <w:r w:rsidRPr="00450098">
        <w:rPr>
          <w:lang w:val="en-US"/>
        </w:rPr>
        <w:t>Développement</w:t>
      </w:r>
      <w:proofErr w:type="spellEnd"/>
      <w:r w:rsidRPr="00450098">
        <w:rPr>
          <w:lang w:val="en-US"/>
        </w:rPr>
        <w:t xml:space="preserve"> </w:t>
      </w:r>
      <w:r w:rsidRPr="00450098">
        <w:rPr>
          <w:i/>
          <w:lang w:val="en-US"/>
        </w:rPr>
        <w:t>CIRAD</w:t>
      </w:r>
      <w:r w:rsidRPr="00450098">
        <w:rPr>
          <w:lang w:val="en-US"/>
        </w:rPr>
        <w:t xml:space="preserve"> (</w:t>
      </w:r>
      <w:proofErr w:type="spellStart"/>
      <w:r w:rsidRPr="00450098">
        <w:rPr>
          <w:lang w:val="en-US"/>
        </w:rPr>
        <w:t>Gourlet-Fleury</w:t>
      </w:r>
      <w:proofErr w:type="spellEnd"/>
      <w:r w:rsidRPr="00450098">
        <w:rPr>
          <w:lang w:val="en-US"/>
        </w:rPr>
        <w:t xml:space="preserve"> et al. 2004). The FORMIND model adjustment was based on extensive, long-term data records from the Paracou test site. However, the entire forest inventory data set was divided either according to the work steps of the model's parameterization, calibration, and validation or according to the experimental design in situ, where the permanent forest plots were subjected to different treatments. The experimental design is depicted on the global map of Paracou in the supplementary material </w:t>
      </w:r>
      <w:r w:rsidR="00C41B75">
        <w:fldChar w:fldCharType="begin"/>
      </w:r>
      <w:r w:rsidR="00C41B75" w:rsidRPr="00074ED5">
        <w:rPr>
          <w:lang w:val="en-US"/>
          <w:rPrChange w:id="54" w:author="Ulrike Hiltner" w:date="2018-01-12T09:50:00Z">
            <w:rPr/>
          </w:rPrChange>
        </w:rPr>
        <w:instrText xml:space="preserve"> HYPERLINK \l "headerA1.2" \h </w:instrText>
      </w:r>
      <w:r w:rsidR="00C41B75">
        <w:fldChar w:fldCharType="separate"/>
      </w:r>
      <w:r w:rsidRPr="00450098">
        <w:rPr>
          <w:lang w:val="en-US"/>
        </w:rPr>
        <w:t xml:space="preserve">A1.2, Fig. </w:t>
      </w:r>
      <w:proofErr w:type="gramStart"/>
      <w:r w:rsidRPr="00450098">
        <w:rPr>
          <w:lang w:val="en-US"/>
        </w:rPr>
        <w:t>A1.2.1</w:t>
      </w:r>
      <w:r w:rsidR="00C41B75">
        <w:rPr>
          <w:lang w:val="en-US"/>
        </w:rPr>
        <w:fldChar w:fldCharType="end"/>
      </w:r>
      <w:r w:rsidRPr="00450098">
        <w:rPr>
          <w:lang w:val="en-US"/>
        </w:rPr>
        <w:t>.</w:t>
      </w:r>
      <w:proofErr w:type="gramEnd"/>
      <w:r w:rsidRPr="00450098">
        <w:rPr>
          <w:lang w:val="en-US"/>
        </w:rPr>
        <w:t xml:space="preserve"> The experimental design was conducted as follows: each 9-hectare-plot was surrounded by a 25 m wide buffer zone. The trees were exclusively inventoried within the core zone, on an area of 6.25 ha, but the treatment has always been carried out on the entire 9-hectare-plot. Furthermore, there was one 25-hectare-plot on which undisturbed tree growth has been recorded (without buffer zone). In order to parameterize and calibrate the forest model of FORMIND, we used the part of the inventory data set that is marked as T0-control and biodiversity plots, where undisturbed forest growth has been recorded in a climax community. The data basis of these plots </w:t>
      </w:r>
      <w:proofErr w:type="spellStart"/>
      <w:r w:rsidRPr="00450098">
        <w:rPr>
          <w:lang w:val="en-US"/>
        </w:rPr>
        <w:t>usedtotaled</w:t>
      </w:r>
      <w:proofErr w:type="spellEnd"/>
      <w:r w:rsidRPr="00450098">
        <w:rPr>
          <w:lang w:val="en-US"/>
        </w:rPr>
        <w:t xml:space="preserve"> 62.5 ha. To parameterize and validate the management module, the plots with treatment T1 were chosen providing a data basis of 18.75 ha in total. This treatment refers to a so-called reduced impact logging </w:t>
      </w:r>
      <w:r w:rsidRPr="00450098">
        <w:rPr>
          <w:i/>
          <w:lang w:val="en-US"/>
        </w:rPr>
        <w:t>RIL</w:t>
      </w:r>
      <w:r w:rsidRPr="00450098">
        <w:rPr>
          <w:lang w:val="en-US"/>
        </w:rPr>
        <w:t xml:space="preserve"> due to lower damage occurring on the remnant forest stand </w:t>
      </w:r>
      <w:r w:rsidR="00C41B75">
        <w:fldChar w:fldCharType="begin"/>
      </w:r>
      <w:r w:rsidR="00C41B75" w:rsidRPr="00074ED5">
        <w:rPr>
          <w:lang w:val="en-US"/>
          <w:rPrChange w:id="55" w:author="Ulrike Hiltner" w:date="2018-01-12T09:51:00Z">
            <w:rPr/>
          </w:rPrChange>
        </w:rPr>
        <w:instrText xml:space="preserve"> HYPERLINK \l "header2.1" \h </w:instrText>
      </w:r>
      <w:r w:rsidR="00C41B75">
        <w:fldChar w:fldCharType="separate"/>
      </w:r>
      <w:r w:rsidRPr="00450098">
        <w:rPr>
          <w:lang w:val="en-US"/>
        </w:rPr>
        <w:t>(cf. chap. 2.1;</w:t>
      </w:r>
      <w:r w:rsidR="00C41B75">
        <w:rPr>
          <w:lang w:val="en-US"/>
        </w:rPr>
        <w:fldChar w:fldCharType="end"/>
      </w:r>
      <w:r w:rsidRPr="00450098">
        <w:rPr>
          <w:lang w:val="en-US"/>
        </w:rPr>
        <w:t xml:space="preserve"> </w:t>
      </w:r>
      <w:r w:rsidR="00C41B75">
        <w:fldChar w:fldCharType="begin"/>
      </w:r>
      <w:r w:rsidR="00C41B75" w:rsidRPr="00074ED5">
        <w:rPr>
          <w:lang w:val="en-US"/>
          <w:rPrChange w:id="56" w:author="Ulrike Hiltner" w:date="2018-01-12T09:51:00Z">
            <w:rPr/>
          </w:rPrChange>
        </w:rPr>
        <w:instrText xml:space="preserve"> HYPERLINK \l "headerA1.3" \h </w:instrText>
      </w:r>
      <w:r w:rsidR="00C41B75">
        <w:fldChar w:fldCharType="separate"/>
      </w:r>
      <w:r w:rsidRPr="00450098">
        <w:rPr>
          <w:lang w:val="en-US"/>
        </w:rPr>
        <w:t>Appendix A1.3)</w:t>
      </w:r>
      <w:r w:rsidR="00C41B75">
        <w:rPr>
          <w:lang w:val="en-US"/>
        </w:rPr>
        <w:fldChar w:fldCharType="end"/>
      </w:r>
      <w:r w:rsidRPr="00450098">
        <w:rPr>
          <w:lang w:val="en-US"/>
        </w:rPr>
        <w:t>. This strategy was applied in 1986, while in all other inventory years, the succession was recorded. The effects of this type of disturbance were measured by aboveground biomass loss (- 33 t/ha) and stem number reduction of ca. 10 ha</w:t>
      </w:r>
      <w:r w:rsidRPr="00450098">
        <w:rPr>
          <w:vertAlign w:val="superscript"/>
          <w:lang w:val="en-US"/>
        </w:rPr>
        <w:t>-1</w:t>
      </w:r>
      <w:r w:rsidRPr="00450098">
        <w:rPr>
          <w:lang w:val="en-US"/>
        </w:rPr>
        <w:t xml:space="preserve">, with a minimum diameter at breast height </w:t>
      </w:r>
      <w:r w:rsidRPr="00450098">
        <w:rPr>
          <w:i/>
          <w:lang w:val="en-US"/>
        </w:rPr>
        <w:t>dbh</w:t>
      </w:r>
      <w:r w:rsidRPr="00450098">
        <w:rPr>
          <w:lang w:val="en-US"/>
        </w:rPr>
        <w:t xml:space="preserve"> between 0.5-0.6 m, belonging to 58 commercial tree species. Since gaps, skid trails and logging roads were mapped precisely during the logging operation the confidence level of the data is high (</w:t>
      </w:r>
      <w:proofErr w:type="spellStart"/>
      <w:r w:rsidRPr="00450098">
        <w:rPr>
          <w:lang w:val="en-US"/>
        </w:rPr>
        <w:t>Gourlet-Fleury</w:t>
      </w:r>
      <w:proofErr w:type="spellEnd"/>
      <w:r w:rsidRPr="00450098">
        <w:rPr>
          <w:lang w:val="en-US"/>
        </w:rPr>
        <w:t xml:space="preserve"> et al. 2004). In the forest inventory data set all trees with a diameter at breast height </w:t>
      </w:r>
      <w:r w:rsidRPr="00450098">
        <w:rPr>
          <w:i/>
          <w:lang w:val="en-US"/>
        </w:rPr>
        <w:t>dbh</w:t>
      </w:r>
      <w:r w:rsidRPr="00450098">
        <w:rPr>
          <w:lang w:val="en-US"/>
        </w:rPr>
        <w:t xml:space="preserve"> above </w:t>
      </w:r>
      <m:oMath>
        <m:r>
          <w:rPr>
            <w:rFonts w:ascii="Cambria Math" w:hAnsi="Cambria Math"/>
            <w:lang w:val="en-US"/>
          </w:rPr>
          <m:t>0.1</m:t>
        </m:r>
        <m:r>
          <w:rPr>
            <w:rFonts w:ascii="Cambria Math" w:hAnsi="Cambria Math"/>
          </w:rPr>
          <m:t>m</m:t>
        </m:r>
      </m:oMath>
      <w:r w:rsidRPr="00450098">
        <w:rPr>
          <w:lang w:val="en-US"/>
        </w:rPr>
        <w:t xml:space="preserve"> were localized by Cartesian coordinates between the years </w:t>
      </w:r>
      <m:oMath>
        <m:r>
          <w:rPr>
            <w:rFonts w:ascii="Cambria Math" w:hAnsi="Cambria Math"/>
            <w:lang w:val="en-US"/>
          </w:rPr>
          <m:t>1984</m:t>
        </m:r>
      </m:oMath>
      <w:r w:rsidRPr="00450098">
        <w:rPr>
          <w:lang w:val="en-US"/>
        </w:rPr>
        <w:t xml:space="preserve"> and </w:t>
      </w:r>
      <m:oMath>
        <m:r>
          <w:rPr>
            <w:rFonts w:ascii="Cambria Math" w:hAnsi="Cambria Math"/>
            <w:lang w:val="en-US"/>
          </w:rPr>
          <m:t>2016</m:t>
        </m:r>
      </m:oMath>
      <w:r w:rsidRPr="00450098">
        <w:rPr>
          <w:lang w:val="en-US"/>
        </w:rPr>
        <w:t xml:space="preserve">, and tree species were determined botanically. For each observed tree the stem circumference [cm] was normally measured at a breast height of </w:t>
      </w:r>
      <m:oMath>
        <m:r>
          <w:rPr>
            <w:rFonts w:ascii="Cambria Math" w:hAnsi="Cambria Math"/>
            <w:lang w:val="en-US"/>
          </w:rPr>
          <m:t>1.3</m:t>
        </m:r>
        <m:r>
          <w:rPr>
            <w:rFonts w:ascii="Cambria Math" w:hAnsi="Cambria Math"/>
          </w:rPr>
          <m:t>m</m:t>
        </m:r>
      </m:oMath>
      <w:r w:rsidRPr="00450098">
        <w:rPr>
          <w:lang w:val="en-US"/>
        </w:rPr>
        <w:t xml:space="preserve"> and then the </w:t>
      </w:r>
      <w:r w:rsidRPr="00450098">
        <w:rPr>
          <w:i/>
          <w:lang w:val="en-US"/>
        </w:rPr>
        <w:t>dbh</w:t>
      </w:r>
      <w:r w:rsidRPr="00450098">
        <w:rPr>
          <w:lang w:val="en-US"/>
        </w:rPr>
        <w:t xml:space="preserve"> [m] was calculated simplified from a circle's circumference. In some cases the normal </w:t>
      </w:r>
      <w:r w:rsidRPr="00450098">
        <w:rPr>
          <w:i/>
          <w:lang w:val="en-US"/>
        </w:rPr>
        <w:t>dbh</w:t>
      </w:r>
      <w:r w:rsidRPr="00450098">
        <w:rPr>
          <w:lang w:val="en-US"/>
        </w:rPr>
        <w:t xml:space="preserve">-measure was impossible; so that the measure point was adjusted according to four rules </w:t>
      </w:r>
      <w:r w:rsidR="00C41B75">
        <w:fldChar w:fldCharType="begin"/>
      </w:r>
      <w:r w:rsidR="00C41B75" w:rsidRPr="00074ED5">
        <w:rPr>
          <w:lang w:val="en-US"/>
          <w:rPrChange w:id="57" w:author="Ulrike Hiltner" w:date="2018-01-12T09:51:00Z">
            <w:rPr/>
          </w:rPrChange>
        </w:rPr>
        <w:instrText xml:space="preserve"> HYPERLINK \l "headerA1.2" \h </w:instrText>
      </w:r>
      <w:r w:rsidR="00C41B75">
        <w:fldChar w:fldCharType="separate"/>
      </w:r>
      <w:r w:rsidRPr="00450098">
        <w:rPr>
          <w:lang w:val="en-US"/>
        </w:rPr>
        <w:t>(cf. A1.2, Tab. A1.2.1)</w:t>
      </w:r>
      <w:r w:rsidR="00C41B75">
        <w:rPr>
          <w:lang w:val="en-US"/>
        </w:rPr>
        <w:fldChar w:fldCharType="end"/>
      </w:r>
      <w:r w:rsidRPr="00450098">
        <w:rPr>
          <w:lang w:val="en-US"/>
        </w:rPr>
        <w:t xml:space="preserve">. To eliminate errors that emerge in the forest inventory data set due to such adjustments of the measure points, a correction of the primary circumference measurement was calculated. Furthermore, the damage to trees was recorded using a categorical code for each type of damage </w:t>
      </w:r>
      <w:r w:rsidR="00C41B75">
        <w:fldChar w:fldCharType="begin"/>
      </w:r>
      <w:r w:rsidR="00C41B75" w:rsidRPr="00074ED5">
        <w:rPr>
          <w:lang w:val="en-US"/>
          <w:rPrChange w:id="58" w:author="Ulrike Hiltner" w:date="2018-01-12T09:51:00Z">
            <w:rPr/>
          </w:rPrChange>
        </w:rPr>
        <w:instrText xml:space="preserve"> HYPERLINK \l "headerA1.2" \h </w:instrText>
      </w:r>
      <w:r w:rsidR="00C41B75">
        <w:fldChar w:fldCharType="separate"/>
      </w:r>
      <w:r w:rsidRPr="00450098">
        <w:rPr>
          <w:lang w:val="en-US"/>
        </w:rPr>
        <w:t>(cf. A1.2, Tab. A1.2.2)</w:t>
      </w:r>
      <w:r w:rsidR="00C41B75">
        <w:rPr>
          <w:lang w:val="en-US"/>
        </w:rPr>
        <w:fldChar w:fldCharType="end"/>
      </w:r>
      <w:r w:rsidRPr="00450098">
        <w:rPr>
          <w:lang w:val="en-US"/>
        </w:rPr>
        <w:t>.</w:t>
      </w:r>
    </w:p>
    <w:p w:rsidR="00D7084D" w:rsidRPr="00450098" w:rsidRDefault="00450098">
      <w:pPr>
        <w:pStyle w:val="berschrift2"/>
        <w:rPr>
          <w:lang w:val="en-US"/>
        </w:rPr>
      </w:pPr>
      <w:bookmarkStart w:id="59" w:name="header2.3"/>
      <w:bookmarkEnd w:id="59"/>
      <w:r w:rsidRPr="00450098">
        <w:rPr>
          <w:lang w:val="en-US"/>
        </w:rPr>
        <w:t>2.3. Parameterization and validation of the FORMIND model</w:t>
      </w:r>
    </w:p>
    <w:p w:rsidR="00D7084D" w:rsidRPr="00450098" w:rsidRDefault="00450098">
      <w:pPr>
        <w:rPr>
          <w:lang w:val="en-US"/>
        </w:rPr>
      </w:pPr>
      <w:r w:rsidRPr="00450098">
        <w:rPr>
          <w:lang w:val="en-US"/>
        </w:rPr>
        <w:t>Model parameterization was a process that was roughly divided into two steps:</w:t>
      </w:r>
    </w:p>
    <w:p w:rsidR="00D7084D" w:rsidRPr="00450098" w:rsidRDefault="00450098">
      <w:pPr>
        <w:rPr>
          <w:lang w:val="en-US"/>
        </w:rPr>
      </w:pPr>
      <w:r w:rsidRPr="00450098">
        <w:rPr>
          <w:lang w:val="en-US"/>
        </w:rPr>
        <w:t>On the one hand, the parameterization of the forest model was calculated on the basis of the forest inventory data of the Paracou T0-control plots, which reflect the undisturbed growth of a forest in the climax state (cf. Tab 2.1). The forest inventory data were used (</w:t>
      </w:r>
      <w:r w:rsidRPr="00450098">
        <w:rPr>
          <w:i/>
          <w:lang w:val="en-US"/>
        </w:rPr>
        <w:t>i.</w:t>
      </w:r>
      <w:r w:rsidRPr="00450098">
        <w:rPr>
          <w:lang w:val="en-US"/>
        </w:rPr>
        <w:t>) to parameterize the geometric tree relations (e. g. maximum stem diameter increment, maximum tree height), (</w:t>
      </w:r>
      <w:r w:rsidRPr="00450098">
        <w:rPr>
          <w:i/>
          <w:lang w:val="en-US"/>
        </w:rPr>
        <w:t>ii.</w:t>
      </w:r>
      <w:r w:rsidRPr="00450098">
        <w:rPr>
          <w:lang w:val="en-US"/>
        </w:rPr>
        <w:t xml:space="preserve">) to aggregate all existing tree species into plant functional types </w:t>
      </w:r>
      <w:r w:rsidRPr="00450098">
        <w:rPr>
          <w:i/>
          <w:lang w:val="en-US"/>
        </w:rPr>
        <w:t>PFT</w:t>
      </w:r>
      <w:r w:rsidRPr="00450098">
        <w:rPr>
          <w:lang w:val="en-US"/>
        </w:rPr>
        <w:t>, (</w:t>
      </w:r>
      <w:r w:rsidRPr="00450098">
        <w:rPr>
          <w:i/>
          <w:lang w:val="en-US"/>
        </w:rPr>
        <w:t>iii.</w:t>
      </w:r>
      <w:r w:rsidRPr="00450098">
        <w:rPr>
          <w:lang w:val="en-US"/>
        </w:rPr>
        <w:t xml:space="preserve">) and to calibrate and fine-tune some remaining uncertain parameter values. Each tree species has been assigned to one of eight </w:t>
      </w:r>
      <w:r w:rsidRPr="00450098">
        <w:rPr>
          <w:i/>
          <w:lang w:val="en-US"/>
        </w:rPr>
        <w:t>PFT</w:t>
      </w:r>
      <w:r w:rsidRPr="00450098">
        <w:rPr>
          <w:lang w:val="en-US"/>
        </w:rPr>
        <w:t xml:space="preserve">s, corresponding to the species-specific 95% quantiles of both maximum stem diameter increment and maximum tree height. The tree species were divided into three classes of growth rates and four height classes. Tab. 2.1 breaks down the functional traits, such as successional stage, growth rates, and </w:t>
      </w:r>
      <w:r w:rsidRPr="00450098">
        <w:rPr>
          <w:lang w:val="en-US"/>
        </w:rPr>
        <w:lastRenderedPageBreak/>
        <w:t xml:space="preserve">stratification, assigned by the species grouping for each of the eight </w:t>
      </w:r>
      <w:r w:rsidRPr="00450098">
        <w:rPr>
          <w:i/>
          <w:lang w:val="en-US"/>
        </w:rPr>
        <w:t>PFT</w:t>
      </w:r>
      <w:r w:rsidRPr="00450098">
        <w:rPr>
          <w:lang w:val="en-US"/>
        </w:rPr>
        <w:t xml:space="preserve">s. In the model, for example, slow-growing trees have lower stem diameter growth rates than fast-growing trees. The Tab. 2.1 also lists the attribute values of mean aboveground biomass and </w:t>
      </w:r>
      <w:proofErr w:type="gramStart"/>
      <w:r w:rsidRPr="00450098">
        <w:rPr>
          <w:lang w:val="en-US"/>
        </w:rPr>
        <w:t>mean</w:t>
      </w:r>
      <w:proofErr w:type="gramEnd"/>
      <w:r w:rsidRPr="00450098">
        <w:rPr>
          <w:lang w:val="en-US"/>
        </w:rPr>
        <w:t xml:space="preserve"> tree number calculated from the forest inventory data used to calibrate the forest model.</w:t>
      </w:r>
    </w:p>
    <w:p w:rsidR="00D7084D" w:rsidRPr="00450098" w:rsidRDefault="00450098">
      <w:pPr>
        <w:rPr>
          <w:lang w:val="en-US"/>
        </w:rPr>
      </w:pPr>
      <w:r w:rsidRPr="00450098">
        <w:rPr>
          <w:lang w:val="en-US"/>
        </w:rPr>
        <w:t>The FORMIND parameters describing the maximum photosynthesis (</w:t>
      </w:r>
      <w:proofErr w:type="spellStart"/>
      <w:r w:rsidRPr="00450098">
        <w:rPr>
          <w:i/>
          <w:lang w:val="en-US"/>
        </w:rPr>
        <w:t>p</w:t>
      </w:r>
      <w:r w:rsidRPr="00450098">
        <w:rPr>
          <w:i/>
          <w:vertAlign w:val="subscript"/>
          <w:lang w:val="en-US"/>
        </w:rPr>
        <w:t>max</w:t>
      </w:r>
      <w:proofErr w:type="spellEnd"/>
      <w:r w:rsidRPr="00450098">
        <w:rPr>
          <w:lang w:val="en-US"/>
        </w:rPr>
        <w:t>), maximum growth rates of the diameter (</w:t>
      </w:r>
      <w:proofErr w:type="spellStart"/>
      <w:r w:rsidRPr="00450098">
        <w:rPr>
          <w:i/>
          <w:lang w:val="en-US"/>
        </w:rPr>
        <w:t>g</w:t>
      </w:r>
      <w:r w:rsidRPr="00450098">
        <w:rPr>
          <w:i/>
          <w:vertAlign w:val="subscript"/>
          <w:lang w:val="en-US"/>
        </w:rPr>
        <w:t>max</w:t>
      </w:r>
      <w:proofErr w:type="spellEnd"/>
      <w:r w:rsidRPr="00450098">
        <w:rPr>
          <w:i/>
          <w:lang w:val="en-US"/>
        </w:rPr>
        <w:t xml:space="preserve">, </w:t>
      </w:r>
      <w:proofErr w:type="spellStart"/>
      <w:r w:rsidRPr="00450098">
        <w:rPr>
          <w:i/>
          <w:lang w:val="en-US"/>
        </w:rPr>
        <w:t>g</w:t>
      </w:r>
      <w:r w:rsidRPr="00450098">
        <w:rPr>
          <w:i/>
          <w:vertAlign w:val="subscript"/>
          <w:lang w:val="en-US"/>
        </w:rPr>
        <w:t>dbhmax</w:t>
      </w:r>
      <w:proofErr w:type="spellEnd"/>
      <w:r w:rsidRPr="00450098">
        <w:rPr>
          <w:lang w:val="en-US"/>
        </w:rPr>
        <w:t>) and the number of seeds (</w:t>
      </w:r>
      <w:proofErr w:type="spellStart"/>
      <w:r w:rsidRPr="00450098">
        <w:rPr>
          <w:i/>
          <w:lang w:val="en-US"/>
        </w:rPr>
        <w:t>N</w:t>
      </w:r>
      <w:r w:rsidRPr="00450098">
        <w:rPr>
          <w:i/>
          <w:vertAlign w:val="subscript"/>
          <w:lang w:val="en-US"/>
        </w:rPr>
        <w:t>seed</w:t>
      </w:r>
      <w:proofErr w:type="spellEnd"/>
      <w:r w:rsidRPr="00450098">
        <w:rPr>
          <w:lang w:val="en-US"/>
        </w:rPr>
        <w:t xml:space="preserve">) are important for the succession of forest stands and the composition of tree species. Their parameter values could neither be derived from the data of the forest inventories nor quoted from the literature. Therefore, they were numerically calibrated and then fine-tuned using the dynamically dimensioned search </w:t>
      </w:r>
      <w:r w:rsidRPr="00450098">
        <w:rPr>
          <w:i/>
          <w:lang w:val="en-US"/>
        </w:rPr>
        <w:t>DDS</w:t>
      </w:r>
      <w:r w:rsidRPr="00450098">
        <w:rPr>
          <w:lang w:val="en-US"/>
        </w:rPr>
        <w:t xml:space="preserve"> (Lehmann and </w:t>
      </w:r>
      <w:proofErr w:type="spellStart"/>
      <w:r w:rsidRPr="00450098">
        <w:rPr>
          <w:lang w:val="en-US"/>
        </w:rPr>
        <w:t>Huth</w:t>
      </w:r>
      <w:proofErr w:type="spellEnd"/>
      <w:r w:rsidRPr="00450098">
        <w:rPr>
          <w:lang w:val="en-US"/>
        </w:rPr>
        <w:t xml:space="preserve"> 2015). Please note that we have worked with the corrected </w:t>
      </w:r>
      <w:r w:rsidRPr="00450098">
        <w:rPr>
          <w:i/>
          <w:lang w:val="en-US"/>
        </w:rPr>
        <w:t>dbh</w:t>
      </w:r>
      <w:r w:rsidRPr="00450098">
        <w:rPr>
          <w:lang w:val="en-US"/>
        </w:rPr>
        <w:t xml:space="preserve">-measurements and averaged all area-dependent attribute values on 1 hectare </w:t>
      </w:r>
      <w:r w:rsidR="00C41B75">
        <w:fldChar w:fldCharType="begin"/>
      </w:r>
      <w:r w:rsidR="00C41B75" w:rsidRPr="00074ED5">
        <w:rPr>
          <w:lang w:val="en-US"/>
          <w:rPrChange w:id="60" w:author="Ulrike Hiltner" w:date="2018-01-12T09:50:00Z">
            <w:rPr/>
          </w:rPrChange>
        </w:rPr>
        <w:instrText xml:space="preserve"> HYPERLINK \l "header2.2" \h </w:instrText>
      </w:r>
      <w:r w:rsidR="00C41B75">
        <w:fldChar w:fldCharType="separate"/>
      </w:r>
      <w:r w:rsidRPr="00450098">
        <w:rPr>
          <w:lang w:val="en-US"/>
        </w:rPr>
        <w:t>(cf. Chap. 2.2)</w:t>
      </w:r>
      <w:r w:rsidR="00C41B75">
        <w:rPr>
          <w:lang w:val="en-US"/>
        </w:rPr>
        <w:fldChar w:fldCharType="end"/>
      </w:r>
      <w:r w:rsidRPr="00450098">
        <w:rPr>
          <w:lang w:val="en-US"/>
        </w:rPr>
        <w:t xml:space="preserve">. During the model calibration, we concentrated on the tree number-tree size distribution of each </w:t>
      </w:r>
      <w:r w:rsidRPr="00450098">
        <w:rPr>
          <w:i/>
          <w:lang w:val="en-US"/>
        </w:rPr>
        <w:t>PFT</w:t>
      </w:r>
      <w:r w:rsidRPr="00450098">
        <w:rPr>
          <w:lang w:val="en-US"/>
        </w:rPr>
        <w:t xml:space="preserve"> in order to simulate the forest stand structure as realistically as possible over time </w:t>
      </w:r>
      <w:r w:rsidR="00C41B75">
        <w:fldChar w:fldCharType="begin"/>
      </w:r>
      <w:r w:rsidR="00C41B75" w:rsidRPr="00074ED5">
        <w:rPr>
          <w:lang w:val="en-US"/>
          <w:rPrChange w:id="61" w:author="Ulrike Hiltner" w:date="2018-01-12T09:50:00Z">
            <w:rPr/>
          </w:rPrChange>
        </w:rPr>
        <w:instrText xml:space="preserve"> HYPERLINK \l "headerA1.1" \h </w:instrText>
      </w:r>
      <w:r w:rsidR="00C41B75">
        <w:fldChar w:fldCharType="separate"/>
      </w:r>
      <w:r w:rsidRPr="00450098">
        <w:rPr>
          <w:lang w:val="en-US"/>
        </w:rPr>
        <w:t xml:space="preserve">(Appendix A1.2, Fig. </w:t>
      </w:r>
      <w:proofErr w:type="gramStart"/>
      <w:r w:rsidRPr="00450098">
        <w:rPr>
          <w:lang w:val="en-US"/>
        </w:rPr>
        <w:t>A1.1.2)</w:t>
      </w:r>
      <w:r w:rsidR="00C41B75">
        <w:rPr>
          <w:lang w:val="en-US"/>
        </w:rPr>
        <w:fldChar w:fldCharType="end"/>
      </w:r>
      <w:r w:rsidRPr="00450098">
        <w:rPr>
          <w:lang w:val="en-US"/>
        </w:rPr>
        <w:t>.</w:t>
      </w:r>
      <w:proofErr w:type="gramEnd"/>
      <w:r w:rsidRPr="00450098">
        <w:rPr>
          <w:lang w:val="en-US"/>
        </w:rPr>
        <w:t xml:space="preserve"> The aim was to be able to make a quantitative statement about the quality of the simulation results. We maximized the coefficient of determination of a linear regression model </w:t>
      </w:r>
      <w:r w:rsidRPr="00450098">
        <w:rPr>
          <w:i/>
          <w:lang w:val="en-US"/>
        </w:rPr>
        <w:t>R</w:t>
      </w:r>
      <w:r w:rsidRPr="00450098">
        <w:rPr>
          <w:i/>
          <w:vertAlign w:val="superscript"/>
          <w:lang w:val="en-US"/>
        </w:rPr>
        <w:t>2</w:t>
      </w:r>
      <w:r w:rsidRPr="00450098">
        <w:rPr>
          <w:lang w:val="en-US"/>
        </w:rPr>
        <w:t>, which is the quotient of the variances of the simulated and observed values (</w:t>
      </w:r>
      <w:proofErr w:type="spellStart"/>
      <w:r w:rsidRPr="00450098">
        <w:rPr>
          <w:lang w:val="en-US"/>
        </w:rPr>
        <w:t>Leyer</w:t>
      </w:r>
      <w:proofErr w:type="spellEnd"/>
      <w:r w:rsidRPr="00450098">
        <w:rPr>
          <w:lang w:val="en-US"/>
        </w:rPr>
        <w:t xml:space="preserve"> and </w:t>
      </w:r>
      <w:proofErr w:type="spellStart"/>
      <w:r w:rsidRPr="00450098">
        <w:rPr>
          <w:lang w:val="en-US"/>
        </w:rPr>
        <w:t>Wesche</w:t>
      </w:r>
      <w:proofErr w:type="spellEnd"/>
      <w:r w:rsidRPr="00450098">
        <w:rPr>
          <w:lang w:val="en-US"/>
        </w:rPr>
        <w:t xml:space="preserve"> 2007).</w:t>
      </w:r>
    </w:p>
    <w:p w:rsidR="00D7084D" w:rsidRPr="00450098" w:rsidRDefault="00450098">
      <w:pPr>
        <w:rPr>
          <w:lang w:val="en-US"/>
        </w:rPr>
      </w:pPr>
      <w:r w:rsidRPr="00450098">
        <w:rPr>
          <w:lang w:val="en-US"/>
        </w:rPr>
        <w:t>On the other hand, some FORMIND parameters for the management module were determined from the T1-</w:t>
      </w:r>
      <w:r w:rsidRPr="00450098">
        <w:rPr>
          <w:i/>
          <w:lang w:val="en-US"/>
        </w:rPr>
        <w:t>RIL</w:t>
      </w:r>
      <w:r w:rsidRPr="00450098">
        <w:rPr>
          <w:lang w:val="en-US"/>
        </w:rPr>
        <w:t xml:space="preserve"> plots of the forest inventory data: The proportion of commercially usable tree species of the 8 PFTs was calculated and the minimum </w:t>
      </w:r>
      <w:r w:rsidRPr="00450098">
        <w:rPr>
          <w:i/>
          <w:lang w:val="en-US"/>
        </w:rPr>
        <w:t>dbh</w:t>
      </w:r>
      <w:r w:rsidRPr="00450098">
        <w:rPr>
          <w:lang w:val="en-US"/>
        </w:rPr>
        <w:t xml:space="preserve"> of the harvest-able trees with an average of 0.55 m was also calculated. The parameter </w:t>
      </w:r>
      <w:r w:rsidRPr="00450098">
        <w:rPr>
          <w:i/>
          <w:lang w:val="en-US"/>
        </w:rPr>
        <w:t>dam</w:t>
      </w:r>
      <w:r w:rsidRPr="00450098">
        <w:rPr>
          <w:i/>
          <w:vertAlign w:val="subscript"/>
          <w:lang w:val="en-US"/>
        </w:rPr>
        <w:t>1</w:t>
      </w:r>
      <w:r w:rsidRPr="00450098">
        <w:rPr>
          <w:lang w:val="en-US"/>
        </w:rPr>
        <w:t xml:space="preserve"> describing the proportion of damaged trees in the residual forest stand per stem diameter class </w:t>
      </w:r>
      <w:proofErr w:type="spellStart"/>
      <w:r w:rsidRPr="00450098">
        <w:rPr>
          <w:i/>
          <w:lang w:val="en-US"/>
        </w:rPr>
        <w:t>dam</w:t>
      </w:r>
      <w:r w:rsidRPr="00450098">
        <w:rPr>
          <w:i/>
          <w:vertAlign w:val="subscript"/>
          <w:lang w:val="en-US"/>
        </w:rPr>
        <w:t>dia</w:t>
      </w:r>
      <w:proofErr w:type="spellEnd"/>
      <w:r w:rsidRPr="00450098">
        <w:rPr>
          <w:lang w:val="en-US"/>
        </w:rPr>
        <w:t xml:space="preserve"> is important to simulate the intensity of the disturbance during a selective logging event. We have determined the proportion of disturbances caused by man and machine. For detailed information about the whole parameterization process, please, see </w:t>
      </w:r>
      <w:r w:rsidR="00C41B75">
        <w:fldChar w:fldCharType="begin"/>
      </w:r>
      <w:r w:rsidR="00C41B75" w:rsidRPr="00074ED5">
        <w:rPr>
          <w:lang w:val="en-US"/>
          <w:rPrChange w:id="62" w:author="Ulrike Hiltner" w:date="2018-01-12T09:51:00Z">
            <w:rPr/>
          </w:rPrChange>
        </w:rPr>
        <w:instrText xml:space="preserve"> HYPERLINK \l "headerA1" \h </w:instrText>
      </w:r>
      <w:r w:rsidR="00C41B75">
        <w:fldChar w:fldCharType="separate"/>
      </w:r>
      <w:r w:rsidRPr="00450098">
        <w:rPr>
          <w:lang w:val="en-US"/>
        </w:rPr>
        <w:t>Appendix A1</w:t>
      </w:r>
      <w:r w:rsidR="00C41B75">
        <w:rPr>
          <w:lang w:val="en-US"/>
        </w:rPr>
        <w:fldChar w:fldCharType="end"/>
      </w:r>
      <w:r w:rsidRPr="00450098">
        <w:rPr>
          <w:lang w:val="en-US"/>
        </w:rPr>
        <w:t>.</w:t>
      </w:r>
    </w:p>
    <w:p w:rsidR="00D7084D" w:rsidRPr="00450098" w:rsidRDefault="00450098">
      <w:pPr>
        <w:rPr>
          <w:lang w:val="en-US"/>
        </w:rPr>
      </w:pPr>
      <w:r w:rsidRPr="00450098">
        <w:rPr>
          <w:lang w:val="en-US"/>
        </w:rPr>
        <w:t>The aim of the model validation was to answer our second research question. The ground line was the calibrated forest model, which was parameterized on the basis of forest inventory data recording undisturbed forest growth on the T0-control plots. The management module was added to the calibrated forest model in order to investigate the effects of disturbance caused by selective logging. Simulated and observed attributes, such as the root number and stem volume of the harvested commercial trees as well as the loss of the mean aboveground forest biomass, should be used for comparison.</w:t>
      </w:r>
    </w:p>
    <w:p w:rsidR="00D7084D" w:rsidRDefault="00450098">
      <w:pPr>
        <w:pStyle w:val="Beschriftung1"/>
        <w:pPrChange w:id="63" w:author="Ulrike Hiltner" w:date="2017-12-08T15:15:00Z">
          <w:pPr/>
        </w:pPrChange>
      </w:pPr>
      <w:r w:rsidRPr="00450098">
        <w:rPr>
          <w:lang w:val="en-US"/>
        </w:rPr>
        <w:t xml:space="preserve">Tab. 2.1: Grouping of tree species into eight plant function types </w:t>
      </w:r>
      <w:r w:rsidRPr="00450098">
        <w:rPr>
          <w:i/>
          <w:lang w:val="en-US"/>
        </w:rPr>
        <w:t>PFT</w:t>
      </w:r>
      <w:r w:rsidRPr="00450098">
        <w:rPr>
          <w:lang w:val="en-US"/>
        </w:rPr>
        <w:t xml:space="preserve"> for the Paracou test site</w:t>
      </w:r>
      <w:ins w:id="64" w:author="Ulrike Hiltner" w:date="2017-12-08T15:08:00Z">
        <w:r w:rsidR="00A72A01">
          <w:rPr>
            <w:lang w:val="en-US"/>
          </w:rPr>
          <w:t xml:space="preserve"> (</w:t>
        </w:r>
      </w:ins>
      <w:ins w:id="65" w:author="Ulrike Hiltner" w:date="2017-12-08T15:09:00Z">
        <w:r w:rsidR="00A72A01">
          <w:rPr>
            <w:lang w:val="en-US"/>
          </w:rPr>
          <w:t>T0-</w:t>
        </w:r>
      </w:ins>
      <w:ins w:id="66" w:author="Ulrike Hiltner" w:date="2017-12-08T15:08:00Z">
        <w:r w:rsidR="00A72A01">
          <w:rPr>
            <w:lang w:val="en-US"/>
          </w:rPr>
          <w:t>control plots)</w:t>
        </w:r>
      </w:ins>
      <w:r w:rsidRPr="00450098">
        <w:rPr>
          <w:lang w:val="en-US"/>
        </w:rPr>
        <w:t xml:space="preserve">. Functional traits were assigned to each </w:t>
      </w:r>
      <w:r w:rsidRPr="00450098">
        <w:rPr>
          <w:i/>
          <w:lang w:val="en-US"/>
        </w:rPr>
        <w:t>PFT</w:t>
      </w:r>
      <w:r w:rsidRPr="00450098">
        <w:rPr>
          <w:lang w:val="en-US"/>
        </w:rPr>
        <w:t>, and attribute values of the mean aboveground biomass</w:t>
      </w:r>
      <w:del w:id="67" w:author="Ulrike Hiltner" w:date="2017-12-08T15:08:00Z">
        <w:r w:rsidRPr="00450098" w:rsidDel="00744319">
          <w:rPr>
            <w:lang w:val="en-US"/>
          </w:rPr>
          <w:delText xml:space="preserve"> </w:delText>
        </w:r>
        <w:r w:rsidRPr="00450098" w:rsidDel="00744319">
          <w:rPr>
            <w:i/>
            <w:lang w:val="en-US"/>
          </w:rPr>
          <w:delText>agb</w:delText>
        </w:r>
      </w:del>
      <w:r w:rsidRPr="00450098">
        <w:rPr>
          <w:lang w:val="en-US"/>
        </w:rPr>
        <w:t>, mean basal area</w:t>
      </w:r>
      <w:del w:id="68" w:author="Ulrike Hiltner" w:date="2017-12-08T15:08:00Z">
        <w:r w:rsidRPr="00450098" w:rsidDel="00744319">
          <w:rPr>
            <w:lang w:val="en-US"/>
          </w:rPr>
          <w:delText xml:space="preserve"> </w:delText>
        </w:r>
        <w:r w:rsidRPr="00450098" w:rsidDel="00744319">
          <w:rPr>
            <w:i/>
            <w:lang w:val="en-US"/>
          </w:rPr>
          <w:delText>ba</w:delText>
        </w:r>
      </w:del>
      <w:r w:rsidRPr="00450098">
        <w:rPr>
          <w:lang w:val="en-US"/>
        </w:rPr>
        <w:t xml:space="preserve">, and mean stem number </w:t>
      </w:r>
      <w:del w:id="69" w:author="Ulrike Hiltner" w:date="2017-12-08T15:08:00Z">
        <w:r w:rsidRPr="00450098" w:rsidDel="00744319">
          <w:rPr>
            <w:i/>
            <w:lang w:val="en-US"/>
          </w:rPr>
          <w:delText>sn</w:delText>
        </w:r>
        <w:r w:rsidRPr="00450098" w:rsidDel="00744319">
          <w:rPr>
            <w:lang w:val="en-US"/>
          </w:rPr>
          <w:delText xml:space="preserve"> </w:delText>
        </w:r>
      </w:del>
      <w:r w:rsidRPr="00450098">
        <w:rPr>
          <w:lang w:val="en-US"/>
        </w:rPr>
        <w:t xml:space="preserve">were calculated. </w:t>
      </w:r>
      <w:r>
        <w:t>(</w:t>
      </w:r>
      <w:r>
        <w:rPr>
          <w:i/>
        </w:rPr>
        <w:t>ODM</w:t>
      </w:r>
      <w:r>
        <w:t xml:space="preserve">: </w:t>
      </w:r>
      <w:proofErr w:type="spellStart"/>
      <w:r>
        <w:t>organic</w:t>
      </w:r>
      <w:proofErr w:type="spellEnd"/>
      <w:r>
        <w:t xml:space="preserve"> dry matter).</w:t>
      </w:r>
    </w:p>
    <w:tbl>
      <w:tblPr>
        <w:tblW w:w="5000" w:type="pct"/>
        <w:tblLook w:val="07E0" w:firstRow="1" w:lastRow="1" w:firstColumn="1" w:lastColumn="1" w:noHBand="1" w:noVBand="1"/>
      </w:tblPr>
      <w:tblGrid>
        <w:gridCol w:w="610"/>
        <w:gridCol w:w="1441"/>
        <w:gridCol w:w="1207"/>
        <w:gridCol w:w="1317"/>
        <w:gridCol w:w="1684"/>
        <w:gridCol w:w="1558"/>
        <w:gridCol w:w="1471"/>
        <w:tblGridChange w:id="70">
          <w:tblGrid>
            <w:gridCol w:w="610"/>
            <w:gridCol w:w="34"/>
            <w:gridCol w:w="1407"/>
            <w:gridCol w:w="79"/>
            <w:gridCol w:w="1128"/>
            <w:gridCol w:w="54"/>
            <w:gridCol w:w="1263"/>
            <w:gridCol w:w="163"/>
            <w:gridCol w:w="1521"/>
            <w:gridCol w:w="65"/>
            <w:gridCol w:w="1493"/>
            <w:gridCol w:w="58"/>
            <w:gridCol w:w="1413"/>
          </w:tblGrid>
        </w:tblGridChange>
      </w:tblGrid>
      <w:tr w:rsidR="00744319" w:rsidRPr="00074ED5">
        <w:tc>
          <w:tcPr>
            <w:tcW w:w="0" w:type="auto"/>
            <w:tcBorders>
              <w:bottom w:val="single" w:sz="0" w:space="0" w:color="auto"/>
            </w:tcBorders>
            <w:vAlign w:val="bottom"/>
          </w:tcPr>
          <w:p w:rsidR="00D7084D" w:rsidRDefault="00450098">
            <w:pPr>
              <w:pStyle w:val="Tablestyle"/>
              <w:pPrChange w:id="71" w:author="Ulrike Hiltner" w:date="2017-12-08T15:15:00Z">
                <w:pPr>
                  <w:jc w:val="left"/>
                </w:pPr>
              </w:pPrChange>
            </w:pPr>
            <w:r>
              <w:t>PFT</w:t>
            </w:r>
          </w:p>
        </w:tc>
        <w:tc>
          <w:tcPr>
            <w:tcW w:w="0" w:type="auto"/>
            <w:tcBorders>
              <w:bottom w:val="single" w:sz="0" w:space="0" w:color="auto"/>
            </w:tcBorders>
            <w:vAlign w:val="bottom"/>
          </w:tcPr>
          <w:p w:rsidR="00D7084D" w:rsidRDefault="00450098">
            <w:pPr>
              <w:pStyle w:val="Tablestyle"/>
              <w:pPrChange w:id="72" w:author="Ulrike Hiltner" w:date="2017-12-08T15:15:00Z">
                <w:pPr>
                  <w:jc w:val="left"/>
                </w:pPr>
              </w:pPrChange>
            </w:pPr>
            <w:r>
              <w:t>successional state</w:t>
            </w:r>
          </w:p>
        </w:tc>
        <w:tc>
          <w:tcPr>
            <w:tcW w:w="0" w:type="auto"/>
            <w:tcBorders>
              <w:bottom w:val="single" w:sz="0" w:space="0" w:color="auto"/>
            </w:tcBorders>
            <w:vAlign w:val="bottom"/>
          </w:tcPr>
          <w:p w:rsidR="00D7084D" w:rsidRDefault="00450098">
            <w:pPr>
              <w:pStyle w:val="Tablestyle"/>
              <w:pPrChange w:id="73" w:author="Ulrike Hiltner" w:date="2017-12-08T15:15:00Z">
                <w:pPr>
                  <w:jc w:val="left"/>
                </w:pPr>
              </w:pPrChange>
            </w:pPr>
            <w:r>
              <w:t>growth rates</w:t>
            </w:r>
          </w:p>
        </w:tc>
        <w:tc>
          <w:tcPr>
            <w:tcW w:w="0" w:type="auto"/>
            <w:tcBorders>
              <w:bottom w:val="single" w:sz="0" w:space="0" w:color="auto"/>
            </w:tcBorders>
            <w:vAlign w:val="bottom"/>
          </w:tcPr>
          <w:p w:rsidR="00D7084D" w:rsidRDefault="00450098">
            <w:pPr>
              <w:pStyle w:val="Tablestyle"/>
              <w:pPrChange w:id="74" w:author="Ulrike Hiltner" w:date="2017-12-08T15:15:00Z">
                <w:pPr>
                  <w:jc w:val="left"/>
                </w:pPr>
              </w:pPrChange>
            </w:pPr>
            <w:r>
              <w:t>stratification</w:t>
            </w:r>
          </w:p>
        </w:tc>
        <w:tc>
          <w:tcPr>
            <w:tcW w:w="0" w:type="auto"/>
            <w:tcBorders>
              <w:bottom w:val="single" w:sz="0" w:space="0" w:color="auto"/>
            </w:tcBorders>
            <w:vAlign w:val="bottom"/>
          </w:tcPr>
          <w:p w:rsidR="00D7084D" w:rsidRDefault="00450098">
            <w:pPr>
              <w:pStyle w:val="Tablestyle"/>
              <w:pPrChange w:id="75" w:author="Ulrike Hiltner" w:date="2017-12-08T15:15:00Z">
                <w:pPr>
                  <w:jc w:val="left"/>
                </w:pPr>
              </w:pPrChange>
            </w:pPr>
            <w:r>
              <w:t xml:space="preserve">__ </w:t>
            </w:r>
            <w:proofErr w:type="spellStart"/>
            <w:r>
              <w:t>mean</w:t>
            </w:r>
            <w:proofErr w:type="spellEnd"/>
            <w:r>
              <w:t xml:space="preserve"> </w:t>
            </w:r>
            <w:del w:id="76" w:author="Ulrike Hiltner" w:date="2017-12-08T15:08:00Z">
              <w:r w:rsidDel="00744319">
                <w:delText xml:space="preserve">sn </w:delText>
              </w:r>
            </w:del>
            <w:proofErr w:type="spellStart"/>
            <w:ins w:id="77" w:author="Ulrike Hiltner" w:date="2017-12-08T15:08:00Z">
              <w:r w:rsidR="00744319">
                <w:t>stem</w:t>
              </w:r>
              <w:proofErr w:type="spellEnd"/>
              <w:r w:rsidR="00744319">
                <w:t xml:space="preserve"> </w:t>
              </w:r>
              <w:proofErr w:type="spellStart"/>
              <w:r w:rsidR="00744319">
                <w:t>numbers</w:t>
              </w:r>
              <w:proofErr w:type="spellEnd"/>
              <w:r w:rsidR="00744319">
                <w:t xml:space="preserve"> </w:t>
              </w:r>
            </w:ins>
            <w:r>
              <w:t>[ha</w:t>
            </w:r>
            <w:r>
              <w:rPr>
                <w:vertAlign w:val="superscript"/>
              </w:rPr>
              <w:t>-1</w:t>
            </w:r>
            <w:r>
              <w:t>]__</w:t>
            </w:r>
          </w:p>
        </w:tc>
        <w:tc>
          <w:tcPr>
            <w:tcW w:w="0" w:type="auto"/>
            <w:tcBorders>
              <w:bottom w:val="single" w:sz="0" w:space="0" w:color="auto"/>
            </w:tcBorders>
            <w:vAlign w:val="bottom"/>
          </w:tcPr>
          <w:p w:rsidR="00D7084D" w:rsidRDefault="00450098">
            <w:pPr>
              <w:pStyle w:val="Tablestyle"/>
              <w:pPrChange w:id="78" w:author="Ulrike Hiltner" w:date="2017-12-08T15:15:00Z">
                <w:pPr>
                  <w:jc w:val="left"/>
                </w:pPr>
              </w:pPrChange>
            </w:pPr>
            <w:proofErr w:type="spellStart"/>
            <w:r>
              <w:t>mean</w:t>
            </w:r>
            <w:proofErr w:type="spellEnd"/>
            <w:r>
              <w:t xml:space="preserve"> </w:t>
            </w:r>
            <w:del w:id="79" w:author="Ulrike Hiltner" w:date="2017-12-08T15:08:00Z">
              <w:r w:rsidDel="00744319">
                <w:delText xml:space="preserve">agb </w:delText>
              </w:r>
            </w:del>
            <w:proofErr w:type="spellStart"/>
            <w:ins w:id="80" w:author="Ulrike Hiltner" w:date="2017-12-08T15:08:00Z">
              <w:r w:rsidR="00744319">
                <w:t>biomass</w:t>
              </w:r>
              <w:proofErr w:type="spellEnd"/>
              <w:r w:rsidR="00744319">
                <w:t xml:space="preserve"> </w:t>
              </w:r>
            </w:ins>
            <w:r>
              <w:t>[</w:t>
            </w:r>
            <w:proofErr w:type="spellStart"/>
            <w:r>
              <w:t>t</w:t>
            </w:r>
            <w:r>
              <w:rPr>
                <w:vertAlign w:val="subscript"/>
              </w:rPr>
              <w:t>ODM</w:t>
            </w:r>
            <w:proofErr w:type="spellEnd"/>
            <w:r>
              <w:t>/ha]</w:t>
            </w:r>
          </w:p>
        </w:tc>
        <w:tc>
          <w:tcPr>
            <w:tcW w:w="0" w:type="auto"/>
            <w:tcBorders>
              <w:bottom w:val="single" w:sz="0" w:space="0" w:color="auto"/>
            </w:tcBorders>
            <w:vAlign w:val="bottom"/>
          </w:tcPr>
          <w:p w:rsidR="00D7084D" w:rsidRPr="00744319" w:rsidRDefault="00450098">
            <w:pPr>
              <w:pStyle w:val="Tablestyle"/>
              <w:rPr>
                <w:lang w:val="en-US"/>
                <w:rPrChange w:id="81" w:author="Ulrike Hiltner" w:date="2017-12-08T15:08:00Z">
                  <w:rPr/>
                </w:rPrChange>
              </w:rPr>
              <w:pPrChange w:id="82" w:author="Ulrike Hiltner" w:date="2017-12-08T15:15:00Z">
                <w:pPr>
                  <w:jc w:val="left"/>
                </w:pPr>
              </w:pPrChange>
            </w:pPr>
            <w:r w:rsidRPr="00744319">
              <w:rPr>
                <w:lang w:val="en-US"/>
                <w:rPrChange w:id="83" w:author="Ulrike Hiltner" w:date="2017-12-08T15:08:00Z">
                  <w:rPr>
                    <w:b/>
                  </w:rPr>
                </w:rPrChange>
              </w:rPr>
              <w:t xml:space="preserve">mean </w:t>
            </w:r>
            <w:del w:id="84" w:author="Ulrike Hiltner" w:date="2017-12-08T15:08:00Z">
              <w:r w:rsidRPr="00744319" w:rsidDel="00744319">
                <w:rPr>
                  <w:lang w:val="en-US"/>
                  <w:rPrChange w:id="85" w:author="Ulrike Hiltner" w:date="2017-12-08T15:08:00Z">
                    <w:rPr>
                      <w:b/>
                    </w:rPr>
                  </w:rPrChange>
                </w:rPr>
                <w:delText xml:space="preserve">ba </w:delText>
              </w:r>
            </w:del>
            <w:ins w:id="86" w:author="Ulrike Hiltner" w:date="2017-12-08T15:08:00Z">
              <w:r w:rsidR="00744319" w:rsidRPr="00744319">
                <w:rPr>
                  <w:lang w:val="en-US"/>
                  <w:rPrChange w:id="87" w:author="Ulrike Hiltner" w:date="2017-12-08T15:08:00Z">
                    <w:rPr>
                      <w:b/>
                    </w:rPr>
                  </w:rPrChange>
                </w:rPr>
                <w:t xml:space="preserve">basal area </w:t>
              </w:r>
            </w:ins>
            <w:r w:rsidRPr="00744319">
              <w:rPr>
                <w:lang w:val="en-US"/>
                <w:rPrChange w:id="88" w:author="Ulrike Hiltner" w:date="2017-12-08T15:08:00Z">
                  <w:rPr>
                    <w:b/>
                  </w:rPr>
                </w:rPrChange>
              </w:rPr>
              <w:t>[m</w:t>
            </w:r>
            <w:r w:rsidRPr="00744319">
              <w:rPr>
                <w:vertAlign w:val="superscript"/>
                <w:lang w:val="en-US"/>
                <w:rPrChange w:id="89" w:author="Ulrike Hiltner" w:date="2017-12-08T15:08:00Z">
                  <w:rPr>
                    <w:b/>
                    <w:vertAlign w:val="superscript"/>
                  </w:rPr>
                </w:rPrChange>
              </w:rPr>
              <w:t>2</w:t>
            </w:r>
            <w:r w:rsidRPr="00744319">
              <w:rPr>
                <w:lang w:val="en-US"/>
                <w:rPrChange w:id="90" w:author="Ulrike Hiltner" w:date="2017-12-08T15:08:00Z">
                  <w:rPr>
                    <w:b/>
                  </w:rPr>
                </w:rPrChange>
              </w:rPr>
              <w:t>/ha]</w:t>
            </w:r>
          </w:p>
        </w:tc>
      </w:tr>
      <w:tr w:rsidR="00744319">
        <w:tc>
          <w:tcPr>
            <w:tcW w:w="0" w:type="auto"/>
          </w:tcPr>
          <w:p w:rsidR="00D7084D" w:rsidRDefault="00450098">
            <w:pPr>
              <w:pStyle w:val="Tablestyle"/>
              <w:pPrChange w:id="91" w:author="Ulrike Hiltner" w:date="2017-12-08T15:15:00Z">
                <w:pPr>
                  <w:jc w:val="left"/>
                </w:pPr>
              </w:pPrChange>
            </w:pPr>
            <w:r>
              <w:t>1</w:t>
            </w:r>
          </w:p>
        </w:tc>
        <w:tc>
          <w:tcPr>
            <w:tcW w:w="0" w:type="auto"/>
          </w:tcPr>
          <w:p w:rsidR="00D7084D" w:rsidRDefault="00450098">
            <w:pPr>
              <w:pStyle w:val="Tablestyle"/>
              <w:pPrChange w:id="92" w:author="Ulrike Hiltner" w:date="2017-12-08T15:15:00Z">
                <w:pPr>
                  <w:jc w:val="left"/>
                </w:pPr>
              </w:pPrChange>
            </w:pPr>
            <w:r>
              <w:t>climax</w:t>
            </w:r>
          </w:p>
        </w:tc>
        <w:tc>
          <w:tcPr>
            <w:tcW w:w="0" w:type="auto"/>
          </w:tcPr>
          <w:p w:rsidR="00D7084D" w:rsidRDefault="00450098">
            <w:pPr>
              <w:pStyle w:val="Tablestyle"/>
              <w:pPrChange w:id="93" w:author="Ulrike Hiltner" w:date="2017-12-08T15:15:00Z">
                <w:pPr>
                  <w:jc w:val="left"/>
                </w:pPr>
              </w:pPrChange>
            </w:pPr>
            <w:r>
              <w:t>slow growing</w:t>
            </w:r>
          </w:p>
        </w:tc>
        <w:tc>
          <w:tcPr>
            <w:tcW w:w="0" w:type="auto"/>
          </w:tcPr>
          <w:p w:rsidR="00D7084D" w:rsidRDefault="00450098">
            <w:pPr>
              <w:pStyle w:val="Tablestyle"/>
              <w:pPrChange w:id="94" w:author="Ulrike Hiltner" w:date="2017-12-08T15:15:00Z">
                <w:pPr>
                  <w:jc w:val="left"/>
                </w:pPr>
              </w:pPrChange>
            </w:pPr>
            <w:r>
              <w:t>under-story</w:t>
            </w:r>
          </w:p>
        </w:tc>
        <w:tc>
          <w:tcPr>
            <w:tcW w:w="0" w:type="auto"/>
          </w:tcPr>
          <w:p w:rsidR="00D7084D" w:rsidRDefault="00450098">
            <w:pPr>
              <w:pStyle w:val="Tablestyle"/>
              <w:pPrChange w:id="95" w:author="Ulrike Hiltner" w:date="2017-12-08T15:15:00Z">
                <w:pPr>
                  <w:jc w:val="left"/>
                </w:pPr>
              </w:pPrChange>
            </w:pPr>
            <w:r>
              <w:t>2.11</w:t>
            </w:r>
          </w:p>
        </w:tc>
        <w:tc>
          <w:tcPr>
            <w:tcW w:w="0" w:type="auto"/>
          </w:tcPr>
          <w:p w:rsidR="00D7084D" w:rsidRDefault="00450098">
            <w:pPr>
              <w:pStyle w:val="Tablestyle"/>
              <w:pPrChange w:id="96" w:author="Ulrike Hiltner" w:date="2017-12-08T15:15:00Z">
                <w:pPr>
                  <w:jc w:val="left"/>
                </w:pPr>
              </w:pPrChange>
            </w:pPr>
            <w:r>
              <w:t>0.20</w:t>
            </w:r>
          </w:p>
        </w:tc>
        <w:tc>
          <w:tcPr>
            <w:tcW w:w="0" w:type="auto"/>
          </w:tcPr>
          <w:p w:rsidR="00D7084D" w:rsidRDefault="00450098">
            <w:pPr>
              <w:pStyle w:val="Tablestyle"/>
              <w:pPrChange w:id="97" w:author="Ulrike Hiltner" w:date="2017-12-08T15:15:00Z">
                <w:pPr>
                  <w:jc w:val="left"/>
                </w:pPr>
              </w:pPrChange>
            </w:pPr>
            <w:r>
              <w:t>0.02</w:t>
            </w:r>
          </w:p>
        </w:tc>
      </w:tr>
      <w:tr w:rsidR="00744319">
        <w:tc>
          <w:tcPr>
            <w:tcW w:w="0" w:type="auto"/>
          </w:tcPr>
          <w:p w:rsidR="00D7084D" w:rsidRDefault="00450098">
            <w:pPr>
              <w:pStyle w:val="Tablestyle"/>
              <w:pPrChange w:id="98" w:author="Ulrike Hiltner" w:date="2017-12-08T15:15:00Z">
                <w:pPr>
                  <w:jc w:val="left"/>
                </w:pPr>
              </w:pPrChange>
            </w:pPr>
            <w:r>
              <w:t>2</w:t>
            </w:r>
          </w:p>
        </w:tc>
        <w:tc>
          <w:tcPr>
            <w:tcW w:w="0" w:type="auto"/>
          </w:tcPr>
          <w:p w:rsidR="00D7084D" w:rsidRDefault="00450098">
            <w:pPr>
              <w:pStyle w:val="Tablestyle"/>
              <w:pPrChange w:id="99" w:author="Ulrike Hiltner" w:date="2017-12-08T15:15:00Z">
                <w:pPr>
                  <w:jc w:val="left"/>
                </w:pPr>
              </w:pPrChange>
            </w:pPr>
            <w:r>
              <w:t>climax</w:t>
            </w:r>
          </w:p>
        </w:tc>
        <w:tc>
          <w:tcPr>
            <w:tcW w:w="0" w:type="auto"/>
          </w:tcPr>
          <w:p w:rsidR="00D7084D" w:rsidRDefault="00450098">
            <w:pPr>
              <w:pStyle w:val="Tablestyle"/>
              <w:pPrChange w:id="100" w:author="Ulrike Hiltner" w:date="2017-12-08T15:15:00Z">
                <w:pPr>
                  <w:jc w:val="left"/>
                </w:pPr>
              </w:pPrChange>
            </w:pPr>
            <w:r>
              <w:t>slow growing</w:t>
            </w:r>
          </w:p>
        </w:tc>
        <w:tc>
          <w:tcPr>
            <w:tcW w:w="0" w:type="auto"/>
          </w:tcPr>
          <w:p w:rsidR="00D7084D" w:rsidRDefault="00450098">
            <w:pPr>
              <w:pStyle w:val="Tablestyle"/>
              <w:pPrChange w:id="101" w:author="Ulrike Hiltner" w:date="2017-12-08T15:15:00Z">
                <w:pPr>
                  <w:jc w:val="left"/>
                </w:pPr>
              </w:pPrChange>
            </w:pPr>
            <w:r>
              <w:t>sub-canopy</w:t>
            </w:r>
          </w:p>
        </w:tc>
        <w:tc>
          <w:tcPr>
            <w:tcW w:w="0" w:type="auto"/>
          </w:tcPr>
          <w:p w:rsidR="00D7084D" w:rsidRDefault="00450098">
            <w:pPr>
              <w:pStyle w:val="Tablestyle"/>
              <w:pPrChange w:id="102" w:author="Ulrike Hiltner" w:date="2017-12-08T15:15:00Z">
                <w:pPr>
                  <w:jc w:val="left"/>
                </w:pPr>
              </w:pPrChange>
            </w:pPr>
            <w:r>
              <w:t>236.63</w:t>
            </w:r>
          </w:p>
        </w:tc>
        <w:tc>
          <w:tcPr>
            <w:tcW w:w="0" w:type="auto"/>
          </w:tcPr>
          <w:p w:rsidR="00D7084D" w:rsidRDefault="00450098">
            <w:pPr>
              <w:pStyle w:val="Tablestyle"/>
              <w:pPrChange w:id="103" w:author="Ulrike Hiltner" w:date="2017-12-08T15:15:00Z">
                <w:pPr>
                  <w:jc w:val="left"/>
                </w:pPr>
              </w:pPrChange>
            </w:pPr>
            <w:r>
              <w:t>59.23</w:t>
            </w:r>
          </w:p>
        </w:tc>
        <w:tc>
          <w:tcPr>
            <w:tcW w:w="0" w:type="auto"/>
          </w:tcPr>
          <w:p w:rsidR="00D7084D" w:rsidRDefault="00450098">
            <w:pPr>
              <w:pStyle w:val="Tablestyle"/>
              <w:pPrChange w:id="104" w:author="Ulrike Hiltner" w:date="2017-12-08T15:15:00Z">
                <w:pPr>
                  <w:jc w:val="left"/>
                </w:pPr>
              </w:pPrChange>
            </w:pPr>
            <w:r>
              <w:t>5.05</w:t>
            </w:r>
          </w:p>
        </w:tc>
      </w:tr>
      <w:tr w:rsidR="00744319">
        <w:tc>
          <w:tcPr>
            <w:tcW w:w="0" w:type="auto"/>
          </w:tcPr>
          <w:p w:rsidR="00D7084D" w:rsidRDefault="00450098">
            <w:pPr>
              <w:pStyle w:val="Tablestyle"/>
              <w:pPrChange w:id="105" w:author="Ulrike Hiltner" w:date="2017-12-08T15:15:00Z">
                <w:pPr>
                  <w:jc w:val="left"/>
                </w:pPr>
              </w:pPrChange>
            </w:pPr>
            <w:r>
              <w:t>3</w:t>
            </w:r>
          </w:p>
        </w:tc>
        <w:tc>
          <w:tcPr>
            <w:tcW w:w="0" w:type="auto"/>
          </w:tcPr>
          <w:p w:rsidR="00D7084D" w:rsidRDefault="00450098">
            <w:pPr>
              <w:pStyle w:val="Tablestyle"/>
              <w:pPrChange w:id="106" w:author="Ulrike Hiltner" w:date="2017-12-08T15:15:00Z">
                <w:pPr>
                  <w:jc w:val="left"/>
                </w:pPr>
              </w:pPrChange>
            </w:pPr>
            <w:r>
              <w:t>mid</w:t>
            </w:r>
          </w:p>
        </w:tc>
        <w:tc>
          <w:tcPr>
            <w:tcW w:w="0" w:type="auto"/>
          </w:tcPr>
          <w:p w:rsidR="00D7084D" w:rsidRDefault="00450098">
            <w:pPr>
              <w:pStyle w:val="Tablestyle"/>
              <w:pPrChange w:id="107" w:author="Ulrike Hiltner" w:date="2017-12-08T15:15:00Z">
                <w:pPr>
                  <w:jc w:val="left"/>
                </w:pPr>
              </w:pPrChange>
            </w:pPr>
            <w:r>
              <w:t>semi-fast growing</w:t>
            </w:r>
          </w:p>
        </w:tc>
        <w:tc>
          <w:tcPr>
            <w:tcW w:w="0" w:type="auto"/>
          </w:tcPr>
          <w:p w:rsidR="00D7084D" w:rsidRDefault="00450098">
            <w:pPr>
              <w:pStyle w:val="Tablestyle"/>
              <w:pPrChange w:id="108" w:author="Ulrike Hiltner" w:date="2017-12-08T15:15:00Z">
                <w:pPr>
                  <w:jc w:val="left"/>
                </w:pPr>
              </w:pPrChange>
            </w:pPr>
            <w:r>
              <w:t>sub-canopy</w:t>
            </w:r>
          </w:p>
        </w:tc>
        <w:tc>
          <w:tcPr>
            <w:tcW w:w="0" w:type="auto"/>
          </w:tcPr>
          <w:p w:rsidR="00D7084D" w:rsidRDefault="00450098">
            <w:pPr>
              <w:pStyle w:val="Tablestyle"/>
              <w:pPrChange w:id="109" w:author="Ulrike Hiltner" w:date="2017-12-08T15:15:00Z">
                <w:pPr>
                  <w:jc w:val="left"/>
                </w:pPr>
              </w:pPrChange>
            </w:pPr>
            <w:r>
              <w:t>15.07</w:t>
            </w:r>
          </w:p>
        </w:tc>
        <w:tc>
          <w:tcPr>
            <w:tcW w:w="0" w:type="auto"/>
          </w:tcPr>
          <w:p w:rsidR="00D7084D" w:rsidRDefault="00450098">
            <w:pPr>
              <w:pStyle w:val="Tablestyle"/>
              <w:pPrChange w:id="110" w:author="Ulrike Hiltner" w:date="2017-12-08T15:15:00Z">
                <w:pPr>
                  <w:jc w:val="left"/>
                </w:pPr>
              </w:pPrChange>
            </w:pPr>
            <w:r>
              <w:t>3.91</w:t>
            </w:r>
          </w:p>
        </w:tc>
        <w:tc>
          <w:tcPr>
            <w:tcW w:w="0" w:type="auto"/>
          </w:tcPr>
          <w:p w:rsidR="00D7084D" w:rsidRDefault="00450098">
            <w:pPr>
              <w:pStyle w:val="Tablestyle"/>
              <w:pPrChange w:id="111" w:author="Ulrike Hiltner" w:date="2017-12-08T15:15:00Z">
                <w:pPr>
                  <w:jc w:val="left"/>
                </w:pPr>
              </w:pPrChange>
            </w:pPr>
            <w:r>
              <w:t>0.38</w:t>
            </w:r>
          </w:p>
        </w:tc>
      </w:tr>
      <w:tr w:rsidR="00744319">
        <w:tc>
          <w:tcPr>
            <w:tcW w:w="0" w:type="auto"/>
          </w:tcPr>
          <w:p w:rsidR="00D7084D" w:rsidRDefault="00450098">
            <w:pPr>
              <w:pStyle w:val="Tablestyle"/>
              <w:pPrChange w:id="112" w:author="Ulrike Hiltner" w:date="2017-12-08T15:15:00Z">
                <w:pPr>
                  <w:jc w:val="left"/>
                </w:pPr>
              </w:pPrChange>
            </w:pPr>
            <w:r>
              <w:t>4</w:t>
            </w:r>
          </w:p>
        </w:tc>
        <w:tc>
          <w:tcPr>
            <w:tcW w:w="0" w:type="auto"/>
          </w:tcPr>
          <w:p w:rsidR="00D7084D" w:rsidRDefault="00450098">
            <w:pPr>
              <w:pStyle w:val="Tablestyle"/>
              <w:pPrChange w:id="113" w:author="Ulrike Hiltner" w:date="2017-12-08T15:15:00Z">
                <w:pPr>
                  <w:jc w:val="left"/>
                </w:pPr>
              </w:pPrChange>
            </w:pPr>
            <w:r>
              <w:t>pioneer</w:t>
            </w:r>
          </w:p>
        </w:tc>
        <w:tc>
          <w:tcPr>
            <w:tcW w:w="0" w:type="auto"/>
          </w:tcPr>
          <w:p w:rsidR="00D7084D" w:rsidRDefault="00450098">
            <w:pPr>
              <w:pStyle w:val="Tablestyle"/>
              <w:pPrChange w:id="114" w:author="Ulrike Hiltner" w:date="2017-12-08T15:15:00Z">
                <w:pPr>
                  <w:jc w:val="left"/>
                </w:pPr>
              </w:pPrChange>
            </w:pPr>
            <w:r>
              <w:t>fast growing</w:t>
            </w:r>
          </w:p>
        </w:tc>
        <w:tc>
          <w:tcPr>
            <w:tcW w:w="0" w:type="auto"/>
          </w:tcPr>
          <w:p w:rsidR="00D7084D" w:rsidRDefault="00450098">
            <w:pPr>
              <w:pStyle w:val="Tablestyle"/>
              <w:pPrChange w:id="115" w:author="Ulrike Hiltner" w:date="2017-12-08T15:15:00Z">
                <w:pPr>
                  <w:jc w:val="left"/>
                </w:pPr>
              </w:pPrChange>
            </w:pPr>
            <w:r>
              <w:t>sub-canopy</w:t>
            </w:r>
          </w:p>
        </w:tc>
        <w:tc>
          <w:tcPr>
            <w:tcW w:w="0" w:type="auto"/>
          </w:tcPr>
          <w:p w:rsidR="00D7084D" w:rsidRDefault="00450098">
            <w:pPr>
              <w:pStyle w:val="Tablestyle"/>
              <w:pPrChange w:id="116" w:author="Ulrike Hiltner" w:date="2017-12-08T15:15:00Z">
                <w:pPr>
                  <w:jc w:val="left"/>
                </w:pPr>
              </w:pPrChange>
            </w:pPr>
            <w:r>
              <w:t>5.20</w:t>
            </w:r>
          </w:p>
        </w:tc>
        <w:tc>
          <w:tcPr>
            <w:tcW w:w="0" w:type="auto"/>
          </w:tcPr>
          <w:p w:rsidR="00D7084D" w:rsidRDefault="00450098">
            <w:pPr>
              <w:pStyle w:val="Tablestyle"/>
              <w:pPrChange w:id="117" w:author="Ulrike Hiltner" w:date="2017-12-08T15:15:00Z">
                <w:pPr>
                  <w:jc w:val="left"/>
                </w:pPr>
              </w:pPrChange>
            </w:pPr>
            <w:r>
              <w:t>1.70</w:t>
            </w:r>
          </w:p>
        </w:tc>
        <w:tc>
          <w:tcPr>
            <w:tcW w:w="0" w:type="auto"/>
          </w:tcPr>
          <w:p w:rsidR="00D7084D" w:rsidRDefault="00450098">
            <w:pPr>
              <w:pStyle w:val="Tablestyle"/>
              <w:pPrChange w:id="118" w:author="Ulrike Hiltner" w:date="2017-12-08T15:15:00Z">
                <w:pPr>
                  <w:jc w:val="left"/>
                </w:pPr>
              </w:pPrChange>
            </w:pPr>
            <w:r>
              <w:t>0.19</w:t>
            </w:r>
          </w:p>
        </w:tc>
      </w:tr>
      <w:tr w:rsidR="00744319">
        <w:tc>
          <w:tcPr>
            <w:tcW w:w="0" w:type="auto"/>
          </w:tcPr>
          <w:p w:rsidR="00D7084D" w:rsidRDefault="00450098">
            <w:pPr>
              <w:pStyle w:val="Tablestyle"/>
              <w:pPrChange w:id="119" w:author="Ulrike Hiltner" w:date="2017-12-08T15:15:00Z">
                <w:pPr>
                  <w:jc w:val="left"/>
                </w:pPr>
              </w:pPrChange>
            </w:pPr>
            <w:r>
              <w:t>5</w:t>
            </w:r>
          </w:p>
        </w:tc>
        <w:tc>
          <w:tcPr>
            <w:tcW w:w="0" w:type="auto"/>
          </w:tcPr>
          <w:p w:rsidR="00D7084D" w:rsidRDefault="00450098">
            <w:pPr>
              <w:pStyle w:val="Tablestyle"/>
              <w:pPrChange w:id="120" w:author="Ulrike Hiltner" w:date="2017-12-08T15:15:00Z">
                <w:pPr>
                  <w:jc w:val="left"/>
                </w:pPr>
              </w:pPrChange>
            </w:pPr>
            <w:r>
              <w:t>climax</w:t>
            </w:r>
          </w:p>
        </w:tc>
        <w:tc>
          <w:tcPr>
            <w:tcW w:w="0" w:type="auto"/>
          </w:tcPr>
          <w:p w:rsidR="00D7084D" w:rsidRDefault="00450098">
            <w:pPr>
              <w:pStyle w:val="Tablestyle"/>
              <w:pPrChange w:id="121" w:author="Ulrike Hiltner" w:date="2017-12-08T15:15:00Z">
                <w:pPr>
                  <w:jc w:val="left"/>
                </w:pPr>
              </w:pPrChange>
            </w:pPr>
            <w:r>
              <w:t>slow growing</w:t>
            </w:r>
          </w:p>
        </w:tc>
        <w:tc>
          <w:tcPr>
            <w:tcW w:w="0" w:type="auto"/>
          </w:tcPr>
          <w:p w:rsidR="00D7084D" w:rsidRDefault="00450098">
            <w:pPr>
              <w:pStyle w:val="Tablestyle"/>
              <w:pPrChange w:id="122" w:author="Ulrike Hiltner" w:date="2017-12-08T15:15:00Z">
                <w:pPr>
                  <w:jc w:val="left"/>
                </w:pPr>
              </w:pPrChange>
            </w:pPr>
            <w:r>
              <w:t>canopy</w:t>
            </w:r>
          </w:p>
        </w:tc>
        <w:tc>
          <w:tcPr>
            <w:tcW w:w="0" w:type="auto"/>
          </w:tcPr>
          <w:p w:rsidR="00D7084D" w:rsidRDefault="00450098">
            <w:pPr>
              <w:pStyle w:val="Tablestyle"/>
              <w:pPrChange w:id="123" w:author="Ulrike Hiltner" w:date="2017-12-08T15:15:00Z">
                <w:pPr>
                  <w:jc w:val="left"/>
                </w:pPr>
              </w:pPrChange>
            </w:pPr>
            <w:r>
              <w:t>154.59</w:t>
            </w:r>
          </w:p>
        </w:tc>
        <w:tc>
          <w:tcPr>
            <w:tcW w:w="0" w:type="auto"/>
          </w:tcPr>
          <w:p w:rsidR="00D7084D" w:rsidRDefault="00450098">
            <w:pPr>
              <w:pStyle w:val="Tablestyle"/>
              <w:pPrChange w:id="124" w:author="Ulrike Hiltner" w:date="2017-12-08T15:15:00Z">
                <w:pPr>
                  <w:jc w:val="left"/>
                </w:pPr>
              </w:pPrChange>
            </w:pPr>
            <w:r>
              <w:t>122.86</w:t>
            </w:r>
          </w:p>
        </w:tc>
        <w:tc>
          <w:tcPr>
            <w:tcW w:w="0" w:type="auto"/>
          </w:tcPr>
          <w:p w:rsidR="00D7084D" w:rsidRDefault="00450098">
            <w:pPr>
              <w:pStyle w:val="Tablestyle"/>
              <w:pPrChange w:id="125" w:author="Ulrike Hiltner" w:date="2017-12-08T15:15:00Z">
                <w:pPr>
                  <w:jc w:val="left"/>
                </w:pPr>
              </w:pPrChange>
            </w:pPr>
            <w:r>
              <w:t>8.09</w:t>
            </w:r>
          </w:p>
        </w:tc>
      </w:tr>
      <w:tr w:rsidR="00744319">
        <w:tc>
          <w:tcPr>
            <w:tcW w:w="0" w:type="auto"/>
          </w:tcPr>
          <w:p w:rsidR="00D7084D" w:rsidRDefault="00450098">
            <w:pPr>
              <w:pStyle w:val="Tablestyle"/>
              <w:pPrChange w:id="126" w:author="Ulrike Hiltner" w:date="2017-12-08T15:15:00Z">
                <w:pPr>
                  <w:jc w:val="left"/>
                </w:pPr>
              </w:pPrChange>
            </w:pPr>
            <w:r>
              <w:lastRenderedPageBreak/>
              <w:t>6</w:t>
            </w:r>
          </w:p>
        </w:tc>
        <w:tc>
          <w:tcPr>
            <w:tcW w:w="0" w:type="auto"/>
          </w:tcPr>
          <w:p w:rsidR="00D7084D" w:rsidRDefault="00450098">
            <w:pPr>
              <w:pStyle w:val="Tablestyle"/>
              <w:pPrChange w:id="127" w:author="Ulrike Hiltner" w:date="2017-12-08T15:15:00Z">
                <w:pPr>
                  <w:jc w:val="left"/>
                </w:pPr>
              </w:pPrChange>
            </w:pPr>
            <w:r>
              <w:t>mid</w:t>
            </w:r>
          </w:p>
        </w:tc>
        <w:tc>
          <w:tcPr>
            <w:tcW w:w="0" w:type="auto"/>
          </w:tcPr>
          <w:p w:rsidR="00D7084D" w:rsidRDefault="00450098">
            <w:pPr>
              <w:pStyle w:val="Tablestyle"/>
              <w:pPrChange w:id="128" w:author="Ulrike Hiltner" w:date="2017-12-08T15:15:00Z">
                <w:pPr>
                  <w:jc w:val="left"/>
                </w:pPr>
              </w:pPrChange>
            </w:pPr>
            <w:r>
              <w:t>semi-fast growing</w:t>
            </w:r>
          </w:p>
        </w:tc>
        <w:tc>
          <w:tcPr>
            <w:tcW w:w="0" w:type="auto"/>
          </w:tcPr>
          <w:p w:rsidR="00D7084D" w:rsidRDefault="00450098">
            <w:pPr>
              <w:pStyle w:val="Tablestyle"/>
              <w:pPrChange w:id="129" w:author="Ulrike Hiltner" w:date="2017-12-08T15:15:00Z">
                <w:pPr>
                  <w:jc w:val="left"/>
                </w:pPr>
              </w:pPrChange>
            </w:pPr>
            <w:r>
              <w:t>canopy</w:t>
            </w:r>
          </w:p>
        </w:tc>
        <w:tc>
          <w:tcPr>
            <w:tcW w:w="0" w:type="auto"/>
          </w:tcPr>
          <w:p w:rsidR="00D7084D" w:rsidRDefault="00450098">
            <w:pPr>
              <w:pStyle w:val="Tablestyle"/>
              <w:pPrChange w:id="130" w:author="Ulrike Hiltner" w:date="2017-12-08T15:15:00Z">
                <w:pPr>
                  <w:jc w:val="left"/>
                </w:pPr>
              </w:pPrChange>
            </w:pPr>
            <w:r>
              <w:t>174.64</w:t>
            </w:r>
          </w:p>
        </w:tc>
        <w:tc>
          <w:tcPr>
            <w:tcW w:w="0" w:type="auto"/>
          </w:tcPr>
          <w:p w:rsidR="00D7084D" w:rsidRDefault="00450098">
            <w:pPr>
              <w:pStyle w:val="Tablestyle"/>
              <w:pPrChange w:id="131" w:author="Ulrike Hiltner" w:date="2017-12-08T15:15:00Z">
                <w:pPr>
                  <w:jc w:val="left"/>
                </w:pPr>
              </w:pPrChange>
            </w:pPr>
            <w:r>
              <w:t>184.91</w:t>
            </w:r>
          </w:p>
        </w:tc>
        <w:tc>
          <w:tcPr>
            <w:tcW w:w="0" w:type="auto"/>
          </w:tcPr>
          <w:p w:rsidR="00D7084D" w:rsidRDefault="00450098">
            <w:pPr>
              <w:pStyle w:val="Tablestyle"/>
              <w:pPrChange w:id="132" w:author="Ulrike Hiltner" w:date="2017-12-08T15:15:00Z">
                <w:pPr>
                  <w:jc w:val="left"/>
                </w:pPr>
              </w:pPrChange>
            </w:pPr>
            <w:r>
              <w:t>13.25</w:t>
            </w:r>
          </w:p>
        </w:tc>
      </w:tr>
      <w:tr w:rsidR="00744319">
        <w:tc>
          <w:tcPr>
            <w:tcW w:w="0" w:type="auto"/>
          </w:tcPr>
          <w:p w:rsidR="00D7084D" w:rsidRDefault="00450098">
            <w:pPr>
              <w:pStyle w:val="Tablestyle"/>
              <w:pPrChange w:id="133" w:author="Ulrike Hiltner" w:date="2017-12-08T15:15:00Z">
                <w:pPr>
                  <w:jc w:val="left"/>
                </w:pPr>
              </w:pPrChange>
            </w:pPr>
            <w:r>
              <w:t>7</w:t>
            </w:r>
          </w:p>
        </w:tc>
        <w:tc>
          <w:tcPr>
            <w:tcW w:w="0" w:type="auto"/>
          </w:tcPr>
          <w:p w:rsidR="00D7084D" w:rsidRDefault="00450098">
            <w:pPr>
              <w:pStyle w:val="Tablestyle"/>
              <w:pPrChange w:id="134" w:author="Ulrike Hiltner" w:date="2017-12-08T15:15:00Z">
                <w:pPr>
                  <w:jc w:val="left"/>
                </w:pPr>
              </w:pPrChange>
            </w:pPr>
            <w:r>
              <w:t>pioneer</w:t>
            </w:r>
          </w:p>
        </w:tc>
        <w:tc>
          <w:tcPr>
            <w:tcW w:w="0" w:type="auto"/>
          </w:tcPr>
          <w:p w:rsidR="00D7084D" w:rsidRDefault="00450098">
            <w:pPr>
              <w:pStyle w:val="Tablestyle"/>
              <w:pPrChange w:id="135" w:author="Ulrike Hiltner" w:date="2017-12-08T15:15:00Z">
                <w:pPr>
                  <w:jc w:val="left"/>
                </w:pPr>
              </w:pPrChange>
            </w:pPr>
            <w:r>
              <w:t>fast growing</w:t>
            </w:r>
          </w:p>
        </w:tc>
        <w:tc>
          <w:tcPr>
            <w:tcW w:w="0" w:type="auto"/>
          </w:tcPr>
          <w:p w:rsidR="00D7084D" w:rsidRDefault="00450098">
            <w:pPr>
              <w:pStyle w:val="Tablestyle"/>
              <w:pPrChange w:id="136" w:author="Ulrike Hiltner" w:date="2017-12-08T15:15:00Z">
                <w:pPr>
                  <w:jc w:val="left"/>
                </w:pPr>
              </w:pPrChange>
            </w:pPr>
            <w:r>
              <w:t>canopy</w:t>
            </w:r>
          </w:p>
        </w:tc>
        <w:tc>
          <w:tcPr>
            <w:tcW w:w="0" w:type="auto"/>
          </w:tcPr>
          <w:p w:rsidR="00D7084D" w:rsidRDefault="00450098">
            <w:pPr>
              <w:pStyle w:val="Tablestyle"/>
              <w:pPrChange w:id="137" w:author="Ulrike Hiltner" w:date="2017-12-08T15:15:00Z">
                <w:pPr>
                  <w:jc w:val="left"/>
                </w:pPr>
              </w:pPrChange>
            </w:pPr>
            <w:r>
              <w:t>16.90</w:t>
            </w:r>
          </w:p>
        </w:tc>
        <w:tc>
          <w:tcPr>
            <w:tcW w:w="0" w:type="auto"/>
          </w:tcPr>
          <w:p w:rsidR="00D7084D" w:rsidRDefault="00450098">
            <w:pPr>
              <w:pStyle w:val="Tablestyle"/>
              <w:pPrChange w:id="138" w:author="Ulrike Hiltner" w:date="2017-12-08T15:15:00Z">
                <w:pPr>
                  <w:jc w:val="left"/>
                </w:pPr>
              </w:pPrChange>
            </w:pPr>
            <w:r>
              <w:t>14.32</w:t>
            </w:r>
          </w:p>
        </w:tc>
        <w:tc>
          <w:tcPr>
            <w:tcW w:w="0" w:type="auto"/>
          </w:tcPr>
          <w:p w:rsidR="00D7084D" w:rsidRDefault="00450098">
            <w:pPr>
              <w:pStyle w:val="Tablestyle"/>
              <w:pPrChange w:id="139" w:author="Ulrike Hiltner" w:date="2017-12-08T15:15:00Z">
                <w:pPr>
                  <w:jc w:val="left"/>
                </w:pPr>
              </w:pPrChange>
            </w:pPr>
            <w:r>
              <w:t>1.34</w:t>
            </w:r>
          </w:p>
        </w:tc>
      </w:tr>
      <w:tr w:rsidR="00744319" w:rsidTr="00A72A01">
        <w:tblPrEx>
          <w:tblW w:w="5000" w:type="pct"/>
          <w:tblLook w:val="07E0" w:firstRow="1" w:lastRow="1" w:firstColumn="1" w:lastColumn="1" w:noHBand="1" w:noVBand="1"/>
          <w:tblPrExChange w:id="140" w:author="Ulrike Hiltner" w:date="2017-12-08T15:15:00Z">
            <w:tblPrEx>
              <w:tblW w:w="5000" w:type="pct"/>
              <w:tblLook w:val="07E0" w:firstRow="1" w:lastRow="1" w:firstColumn="1" w:lastColumn="1" w:noHBand="1" w:noVBand="1"/>
            </w:tblPrEx>
          </w:tblPrExChange>
        </w:tblPrEx>
        <w:tc>
          <w:tcPr>
            <w:tcW w:w="0" w:type="auto"/>
            <w:tcBorders>
              <w:bottom w:val="single" w:sz="4" w:space="0" w:color="auto"/>
            </w:tcBorders>
            <w:tcPrChange w:id="141" w:author="Ulrike Hiltner" w:date="2017-12-08T15:15:00Z">
              <w:tcPr>
                <w:tcW w:w="0" w:type="auto"/>
                <w:gridSpan w:val="2"/>
              </w:tcPr>
            </w:tcPrChange>
          </w:tcPr>
          <w:p w:rsidR="00D7084D" w:rsidRDefault="00450098">
            <w:pPr>
              <w:pStyle w:val="Tablestyle"/>
              <w:pPrChange w:id="142" w:author="Ulrike Hiltner" w:date="2017-12-08T15:15:00Z">
                <w:pPr>
                  <w:jc w:val="left"/>
                </w:pPr>
              </w:pPrChange>
            </w:pPr>
            <w:r>
              <w:t>8</w:t>
            </w:r>
          </w:p>
        </w:tc>
        <w:tc>
          <w:tcPr>
            <w:tcW w:w="0" w:type="auto"/>
            <w:tcBorders>
              <w:bottom w:val="single" w:sz="4" w:space="0" w:color="auto"/>
            </w:tcBorders>
            <w:tcPrChange w:id="143" w:author="Ulrike Hiltner" w:date="2017-12-08T15:15:00Z">
              <w:tcPr>
                <w:tcW w:w="0" w:type="auto"/>
                <w:gridSpan w:val="2"/>
              </w:tcPr>
            </w:tcPrChange>
          </w:tcPr>
          <w:p w:rsidR="00D7084D" w:rsidRDefault="00450098">
            <w:pPr>
              <w:pStyle w:val="Tablestyle"/>
              <w:pPrChange w:id="144" w:author="Ulrike Hiltner" w:date="2017-12-08T15:15:00Z">
                <w:pPr>
                  <w:jc w:val="left"/>
                </w:pPr>
              </w:pPrChange>
            </w:pPr>
            <w:r>
              <w:t>mid</w:t>
            </w:r>
          </w:p>
        </w:tc>
        <w:tc>
          <w:tcPr>
            <w:tcW w:w="0" w:type="auto"/>
            <w:tcBorders>
              <w:bottom w:val="single" w:sz="4" w:space="0" w:color="auto"/>
            </w:tcBorders>
            <w:tcPrChange w:id="145" w:author="Ulrike Hiltner" w:date="2017-12-08T15:15:00Z">
              <w:tcPr>
                <w:tcW w:w="0" w:type="auto"/>
                <w:gridSpan w:val="2"/>
              </w:tcPr>
            </w:tcPrChange>
          </w:tcPr>
          <w:p w:rsidR="00D7084D" w:rsidRDefault="00450098">
            <w:pPr>
              <w:pStyle w:val="Tablestyle"/>
              <w:pPrChange w:id="146" w:author="Ulrike Hiltner" w:date="2017-12-08T15:15:00Z">
                <w:pPr>
                  <w:jc w:val="left"/>
                </w:pPr>
              </w:pPrChange>
            </w:pPr>
            <w:r>
              <w:t>whole range</w:t>
            </w:r>
          </w:p>
        </w:tc>
        <w:tc>
          <w:tcPr>
            <w:tcW w:w="0" w:type="auto"/>
            <w:tcBorders>
              <w:bottom w:val="single" w:sz="4" w:space="0" w:color="auto"/>
            </w:tcBorders>
            <w:tcPrChange w:id="147" w:author="Ulrike Hiltner" w:date="2017-12-08T15:15:00Z">
              <w:tcPr>
                <w:tcW w:w="0" w:type="auto"/>
                <w:gridSpan w:val="2"/>
              </w:tcPr>
            </w:tcPrChange>
          </w:tcPr>
          <w:p w:rsidR="00D7084D" w:rsidRDefault="00450098">
            <w:pPr>
              <w:pStyle w:val="Tablestyle"/>
              <w:pPrChange w:id="148" w:author="Ulrike Hiltner" w:date="2017-12-08T15:15:00Z">
                <w:pPr>
                  <w:jc w:val="left"/>
                </w:pPr>
              </w:pPrChange>
            </w:pPr>
            <w:r>
              <w:t>emergent</w:t>
            </w:r>
          </w:p>
        </w:tc>
        <w:tc>
          <w:tcPr>
            <w:tcW w:w="0" w:type="auto"/>
            <w:tcBorders>
              <w:bottom w:val="single" w:sz="4" w:space="0" w:color="auto"/>
            </w:tcBorders>
            <w:tcPrChange w:id="149" w:author="Ulrike Hiltner" w:date="2017-12-08T15:15:00Z">
              <w:tcPr>
                <w:tcW w:w="0" w:type="auto"/>
                <w:gridSpan w:val="2"/>
              </w:tcPr>
            </w:tcPrChange>
          </w:tcPr>
          <w:p w:rsidR="00D7084D" w:rsidRDefault="00450098">
            <w:pPr>
              <w:pStyle w:val="Tablestyle"/>
              <w:pPrChange w:id="150" w:author="Ulrike Hiltner" w:date="2017-12-08T15:15:00Z">
                <w:pPr>
                  <w:jc w:val="left"/>
                </w:pPr>
              </w:pPrChange>
            </w:pPr>
            <w:r>
              <w:t>15.50</w:t>
            </w:r>
          </w:p>
        </w:tc>
        <w:tc>
          <w:tcPr>
            <w:tcW w:w="0" w:type="auto"/>
            <w:tcBorders>
              <w:bottom w:val="single" w:sz="4" w:space="0" w:color="auto"/>
            </w:tcBorders>
            <w:tcPrChange w:id="151" w:author="Ulrike Hiltner" w:date="2017-12-08T15:15:00Z">
              <w:tcPr>
                <w:tcW w:w="0" w:type="auto"/>
                <w:gridSpan w:val="2"/>
              </w:tcPr>
            </w:tcPrChange>
          </w:tcPr>
          <w:p w:rsidR="00D7084D" w:rsidRDefault="00450098">
            <w:pPr>
              <w:pStyle w:val="Tablestyle"/>
              <w:pPrChange w:id="152" w:author="Ulrike Hiltner" w:date="2017-12-08T15:15:00Z">
                <w:pPr>
                  <w:jc w:val="left"/>
                </w:pPr>
              </w:pPrChange>
            </w:pPr>
            <w:r>
              <w:t>30.68</w:t>
            </w:r>
          </w:p>
        </w:tc>
        <w:tc>
          <w:tcPr>
            <w:tcW w:w="0" w:type="auto"/>
            <w:tcBorders>
              <w:bottom w:val="single" w:sz="4" w:space="0" w:color="auto"/>
            </w:tcBorders>
            <w:tcPrChange w:id="153" w:author="Ulrike Hiltner" w:date="2017-12-08T15:15:00Z">
              <w:tcPr>
                <w:tcW w:w="0" w:type="auto"/>
              </w:tcPr>
            </w:tcPrChange>
          </w:tcPr>
          <w:p w:rsidR="00D7084D" w:rsidRDefault="00450098">
            <w:pPr>
              <w:pStyle w:val="Tablestyle"/>
              <w:pPrChange w:id="154" w:author="Ulrike Hiltner" w:date="2017-12-08T15:15:00Z">
                <w:pPr>
                  <w:jc w:val="left"/>
                </w:pPr>
              </w:pPrChange>
            </w:pPr>
            <w:r>
              <w:t>2.40</w:t>
            </w:r>
          </w:p>
        </w:tc>
      </w:tr>
      <w:tr w:rsidR="00A72A01" w:rsidTr="00A72A01">
        <w:trPr>
          <w:ins w:id="155" w:author="Ulrike Hiltner" w:date="2017-12-08T15:07:00Z"/>
        </w:trPr>
        <w:tc>
          <w:tcPr>
            <w:tcW w:w="0" w:type="auto"/>
            <w:tcBorders>
              <w:top w:val="single" w:sz="4" w:space="0" w:color="auto"/>
            </w:tcBorders>
          </w:tcPr>
          <w:p w:rsidR="00744319" w:rsidRDefault="00744319">
            <w:pPr>
              <w:pStyle w:val="Tablestyle"/>
              <w:rPr>
                <w:ins w:id="156" w:author="Ulrike Hiltner" w:date="2017-12-08T15:07:00Z"/>
              </w:rPr>
              <w:pPrChange w:id="157" w:author="Ulrike Hiltner" w:date="2017-12-08T15:15:00Z">
                <w:pPr>
                  <w:jc w:val="left"/>
                </w:pPr>
              </w:pPrChange>
            </w:pPr>
            <w:ins w:id="158" w:author="Ulrike Hiltner" w:date="2017-12-08T15:08:00Z">
              <w:r>
                <w:t>total</w:t>
              </w:r>
            </w:ins>
          </w:p>
        </w:tc>
        <w:tc>
          <w:tcPr>
            <w:tcW w:w="0" w:type="auto"/>
            <w:tcBorders>
              <w:top w:val="single" w:sz="4" w:space="0" w:color="auto"/>
            </w:tcBorders>
          </w:tcPr>
          <w:p w:rsidR="00744319" w:rsidRDefault="00744319">
            <w:pPr>
              <w:pStyle w:val="Tablestyle"/>
              <w:rPr>
                <w:ins w:id="159" w:author="Ulrike Hiltner" w:date="2017-12-08T15:07:00Z"/>
              </w:rPr>
              <w:pPrChange w:id="160" w:author="Ulrike Hiltner" w:date="2017-12-08T15:15:00Z">
                <w:pPr>
                  <w:jc w:val="left"/>
                </w:pPr>
              </w:pPrChange>
            </w:pPr>
          </w:p>
        </w:tc>
        <w:tc>
          <w:tcPr>
            <w:tcW w:w="0" w:type="auto"/>
            <w:tcBorders>
              <w:top w:val="single" w:sz="4" w:space="0" w:color="auto"/>
            </w:tcBorders>
          </w:tcPr>
          <w:p w:rsidR="00744319" w:rsidRDefault="00744319">
            <w:pPr>
              <w:pStyle w:val="Tablestyle"/>
              <w:rPr>
                <w:ins w:id="161" w:author="Ulrike Hiltner" w:date="2017-12-08T15:07:00Z"/>
              </w:rPr>
              <w:pPrChange w:id="162" w:author="Ulrike Hiltner" w:date="2017-12-08T15:15:00Z">
                <w:pPr>
                  <w:jc w:val="left"/>
                </w:pPr>
              </w:pPrChange>
            </w:pPr>
          </w:p>
        </w:tc>
        <w:tc>
          <w:tcPr>
            <w:tcW w:w="0" w:type="auto"/>
            <w:tcBorders>
              <w:top w:val="single" w:sz="4" w:space="0" w:color="auto"/>
            </w:tcBorders>
          </w:tcPr>
          <w:p w:rsidR="00744319" w:rsidRDefault="00744319">
            <w:pPr>
              <w:pStyle w:val="Tablestyle"/>
              <w:rPr>
                <w:ins w:id="163" w:author="Ulrike Hiltner" w:date="2017-12-08T15:07:00Z"/>
              </w:rPr>
              <w:pPrChange w:id="164" w:author="Ulrike Hiltner" w:date="2017-12-08T15:15:00Z">
                <w:pPr>
                  <w:jc w:val="left"/>
                </w:pPr>
              </w:pPrChange>
            </w:pPr>
          </w:p>
        </w:tc>
        <w:tc>
          <w:tcPr>
            <w:tcW w:w="0" w:type="auto"/>
            <w:tcBorders>
              <w:top w:val="single" w:sz="4" w:space="0" w:color="auto"/>
            </w:tcBorders>
          </w:tcPr>
          <w:p w:rsidR="00744319" w:rsidRDefault="00A72A01">
            <w:pPr>
              <w:pStyle w:val="Tablestyle"/>
              <w:rPr>
                <w:ins w:id="165" w:author="Ulrike Hiltner" w:date="2017-12-08T15:07:00Z"/>
              </w:rPr>
              <w:pPrChange w:id="166" w:author="Ulrike Hiltner" w:date="2017-12-08T15:15:00Z">
                <w:pPr>
                  <w:jc w:val="left"/>
                </w:pPr>
              </w:pPrChange>
            </w:pPr>
            <w:ins w:id="167" w:author="Ulrike Hiltner" w:date="2017-12-08T15:13:00Z">
              <w:r>
                <w:t>620.64</w:t>
              </w:r>
            </w:ins>
          </w:p>
        </w:tc>
        <w:tc>
          <w:tcPr>
            <w:tcW w:w="0" w:type="auto"/>
            <w:tcBorders>
              <w:top w:val="single" w:sz="4" w:space="0" w:color="auto"/>
            </w:tcBorders>
          </w:tcPr>
          <w:p w:rsidR="00744319" w:rsidRDefault="00A72A01">
            <w:pPr>
              <w:pStyle w:val="Tablestyle"/>
              <w:rPr>
                <w:ins w:id="168" w:author="Ulrike Hiltner" w:date="2017-12-08T15:07:00Z"/>
              </w:rPr>
              <w:pPrChange w:id="169" w:author="Ulrike Hiltner" w:date="2017-12-08T15:15:00Z">
                <w:pPr>
                  <w:jc w:val="left"/>
                </w:pPr>
              </w:pPrChange>
            </w:pPr>
            <w:ins w:id="170" w:author="Ulrike Hiltner" w:date="2017-12-08T15:14:00Z">
              <w:r>
                <w:t>417.81</w:t>
              </w:r>
            </w:ins>
          </w:p>
        </w:tc>
        <w:tc>
          <w:tcPr>
            <w:tcW w:w="0" w:type="auto"/>
            <w:tcBorders>
              <w:top w:val="single" w:sz="4" w:space="0" w:color="auto"/>
            </w:tcBorders>
          </w:tcPr>
          <w:p w:rsidR="00744319" w:rsidRDefault="00A72A01">
            <w:pPr>
              <w:pStyle w:val="Tablestyle"/>
              <w:rPr>
                <w:ins w:id="171" w:author="Ulrike Hiltner" w:date="2017-12-08T15:07:00Z"/>
              </w:rPr>
              <w:pPrChange w:id="172" w:author="Ulrike Hiltner" w:date="2017-12-08T15:15:00Z">
                <w:pPr>
                  <w:jc w:val="left"/>
                </w:pPr>
              </w:pPrChange>
            </w:pPr>
            <w:ins w:id="173" w:author="Ulrike Hiltner" w:date="2017-12-08T15:09:00Z">
              <w:r>
                <w:t>30.72</w:t>
              </w:r>
            </w:ins>
          </w:p>
        </w:tc>
      </w:tr>
    </w:tbl>
    <w:p w:rsidR="00D7084D" w:rsidRPr="00450098" w:rsidRDefault="00450098">
      <w:pPr>
        <w:pStyle w:val="berschrift2"/>
        <w:rPr>
          <w:lang w:val="en-US"/>
        </w:rPr>
      </w:pPr>
      <w:bookmarkStart w:id="174" w:name="the-simulation-experiment-disturbance-by"/>
      <w:bookmarkEnd w:id="174"/>
      <w:r w:rsidRPr="00450098">
        <w:rPr>
          <w:lang w:val="en-US"/>
        </w:rPr>
        <w:t>2.4. The simulation experiment: Disturbance by selective logging</w:t>
      </w:r>
    </w:p>
    <w:p w:rsidR="00D7084D" w:rsidRPr="00450098" w:rsidRDefault="00450098">
      <w:pPr>
        <w:rPr>
          <w:lang w:val="en-US"/>
        </w:rPr>
      </w:pPr>
      <w:r w:rsidRPr="00450098">
        <w:rPr>
          <w:lang w:val="en-US"/>
        </w:rPr>
        <w:t>The third research question was to carry out a simulation experiment based on the validated FORMIND forest model including a management module of the Paracou test site. We simulated two logging scenarios (</w:t>
      </w:r>
      <w:r w:rsidRPr="00450098">
        <w:rPr>
          <w:i/>
          <w:lang w:val="en-US"/>
        </w:rPr>
        <w:t>Reduced Impact Logging RIL</w:t>
      </w:r>
      <w:r w:rsidRPr="00450098">
        <w:rPr>
          <w:lang w:val="en-US"/>
        </w:rPr>
        <w:t xml:space="preserve">, </w:t>
      </w:r>
      <w:r w:rsidRPr="00450098">
        <w:rPr>
          <w:i/>
          <w:lang w:val="en-US"/>
        </w:rPr>
        <w:t>Conventional Logging CONs</w:t>
      </w:r>
      <w:r w:rsidRPr="00450098">
        <w:rPr>
          <w:lang w:val="en-US"/>
        </w:rPr>
        <w:t xml:space="preserve">) and a reference scenario </w:t>
      </w:r>
      <w:r w:rsidRPr="00450098">
        <w:rPr>
          <w:i/>
          <w:lang w:val="en-US"/>
        </w:rPr>
        <w:t>RSc</w:t>
      </w:r>
      <w:r w:rsidRPr="00450098">
        <w:rPr>
          <w:lang w:val="en-US"/>
        </w:rPr>
        <w:t xml:space="preserve">. The </w:t>
      </w:r>
      <w:r w:rsidRPr="00450098">
        <w:rPr>
          <w:i/>
          <w:lang w:val="en-US"/>
        </w:rPr>
        <w:t>RSc</w:t>
      </w:r>
      <w:r w:rsidRPr="00450098">
        <w:rPr>
          <w:lang w:val="en-US"/>
        </w:rPr>
        <w:t xml:space="preserve"> scenario illustrates the undisturbed growth of the forest stand in </w:t>
      </w:r>
      <w:proofErr w:type="spellStart"/>
      <w:proofErr w:type="gramStart"/>
      <w:r w:rsidRPr="00450098">
        <w:rPr>
          <w:lang w:val="en-US"/>
        </w:rPr>
        <w:t>a</w:t>
      </w:r>
      <w:proofErr w:type="spellEnd"/>
      <w:proofErr w:type="gramEnd"/>
      <w:r w:rsidRPr="00450098">
        <w:rPr>
          <w:lang w:val="en-US"/>
        </w:rPr>
        <w:t xml:space="preserve"> equilibrium phase, without selective logging. For the disturbance simulation we switched on the management module for the FORMIND forest model and simulated one logging event. The </w:t>
      </w:r>
      <w:r w:rsidRPr="00450098">
        <w:rPr>
          <w:i/>
          <w:lang w:val="en-US"/>
        </w:rPr>
        <w:t>RIL</w:t>
      </w:r>
      <w:r w:rsidRPr="00450098">
        <w:rPr>
          <w:lang w:val="en-US"/>
        </w:rPr>
        <w:t xml:space="preserve"> scenario was developed against the background of the experimental treatment method on the T1-</w:t>
      </w:r>
      <w:r w:rsidRPr="00450098">
        <w:rPr>
          <w:i/>
          <w:lang w:val="en-US"/>
        </w:rPr>
        <w:t>RIL</w:t>
      </w:r>
      <w:r w:rsidRPr="00450098">
        <w:rPr>
          <w:lang w:val="en-US"/>
        </w:rPr>
        <w:t xml:space="preserve"> plots of the Paracou test site. The </w:t>
      </w:r>
      <w:r w:rsidRPr="00450098">
        <w:rPr>
          <w:i/>
          <w:lang w:val="en-US"/>
        </w:rPr>
        <w:t>CONs</w:t>
      </w:r>
      <w:r w:rsidRPr="00450098">
        <w:rPr>
          <w:lang w:val="en-US"/>
        </w:rPr>
        <w:t xml:space="preserve"> scenario is a fictitious scenario with which the consequences of increasing logging damage intensity </w:t>
      </w:r>
      <w:proofErr w:type="spellStart"/>
      <w:r w:rsidRPr="00450098">
        <w:rPr>
          <w:i/>
          <w:lang w:val="en-US"/>
        </w:rPr>
        <w:t>dam</w:t>
      </w:r>
      <w:r w:rsidRPr="00450098">
        <w:rPr>
          <w:i/>
          <w:vertAlign w:val="subscript"/>
          <w:lang w:val="en-US"/>
        </w:rPr>
        <w:t>l</w:t>
      </w:r>
      <w:proofErr w:type="spellEnd"/>
      <w:r w:rsidRPr="00450098">
        <w:rPr>
          <w:lang w:val="en-US"/>
        </w:rPr>
        <w:t xml:space="preserve"> depending on different </w:t>
      </w:r>
      <w:proofErr w:type="spellStart"/>
      <w:r w:rsidRPr="00450098">
        <w:rPr>
          <w:i/>
          <w:lang w:val="en-US"/>
        </w:rPr>
        <w:t>dbh</w:t>
      </w:r>
      <w:proofErr w:type="spellEnd"/>
      <w:r w:rsidRPr="00450098">
        <w:rPr>
          <w:lang w:val="en-US"/>
        </w:rPr>
        <w:t xml:space="preserve"> </w:t>
      </w:r>
      <w:proofErr w:type="gramStart"/>
      <w:r w:rsidRPr="00450098">
        <w:rPr>
          <w:lang w:val="en-US"/>
        </w:rPr>
        <w:t>classes</w:t>
      </w:r>
      <w:proofErr w:type="gramEnd"/>
      <w:r w:rsidRPr="00450098">
        <w:rPr>
          <w:lang w:val="en-US"/>
        </w:rPr>
        <w:t xml:space="preserve"> </w:t>
      </w:r>
      <w:proofErr w:type="spellStart"/>
      <w:r w:rsidRPr="00450098">
        <w:rPr>
          <w:i/>
          <w:lang w:val="en-US"/>
        </w:rPr>
        <w:t>dam</w:t>
      </w:r>
      <w:r w:rsidRPr="00450098">
        <w:rPr>
          <w:i/>
          <w:vertAlign w:val="subscript"/>
          <w:lang w:val="en-US"/>
        </w:rPr>
        <w:t>dia</w:t>
      </w:r>
      <w:proofErr w:type="spellEnd"/>
      <w:r w:rsidRPr="00450098">
        <w:rPr>
          <w:lang w:val="en-US"/>
        </w:rPr>
        <w:t xml:space="preserve"> could be investigated. In both logging scenarios, it was taken into account whether harvest-able trees were possibly damaged during the logging event and whether the fall direction of the cut trees was checked (decision parameters: yes/no). We have varied the following parameter values as shown in Tab. 2.2:</w:t>
      </w:r>
    </w:p>
    <w:p w:rsidR="00D7084D" w:rsidRPr="00450098" w:rsidRDefault="00450098">
      <w:pPr>
        <w:pStyle w:val="Beschriftung1"/>
        <w:rPr>
          <w:lang w:val="en-US"/>
        </w:rPr>
        <w:pPrChange w:id="175" w:author="Ulrike Hiltner" w:date="2017-12-08T15:15:00Z">
          <w:pPr/>
        </w:pPrChange>
      </w:pPr>
      <w:r w:rsidRPr="00450098">
        <w:rPr>
          <w:lang w:val="en-US"/>
        </w:rPr>
        <w:t>Tab. 2.2: Parameter settings used for the simulation scenarios to investigate two different damage intensities during selective logging (</w:t>
      </w:r>
      <w:r w:rsidRPr="00450098">
        <w:rPr>
          <w:i/>
          <w:lang w:val="en-US"/>
        </w:rPr>
        <w:t>CONs</w:t>
      </w:r>
      <w:r w:rsidRPr="00450098">
        <w:rPr>
          <w:lang w:val="en-US"/>
        </w:rPr>
        <w:t xml:space="preserve">, </w:t>
      </w:r>
      <w:r w:rsidRPr="00450098">
        <w:rPr>
          <w:i/>
          <w:lang w:val="en-US"/>
        </w:rPr>
        <w:t>RIL</w:t>
      </w:r>
      <w:r w:rsidRPr="00450098">
        <w:rPr>
          <w:lang w:val="en-US"/>
        </w:rPr>
        <w:t xml:space="preserve">) and compare this with a reference </w:t>
      </w:r>
      <w:r w:rsidRPr="00450098">
        <w:rPr>
          <w:i/>
          <w:lang w:val="en-US"/>
        </w:rPr>
        <w:t>RSc</w:t>
      </w:r>
      <w:r w:rsidRPr="00450098">
        <w:rPr>
          <w:lang w:val="en-US"/>
        </w:rPr>
        <w:t xml:space="preserve"> showing undisturbed growth conditions.</w:t>
      </w:r>
    </w:p>
    <w:tbl>
      <w:tblPr>
        <w:tblW w:w="5000" w:type="pct"/>
        <w:tblLook w:val="07E0" w:firstRow="1" w:lastRow="1" w:firstColumn="1" w:lastColumn="1" w:noHBand="1" w:noVBand="1"/>
      </w:tblPr>
      <w:tblGrid>
        <w:gridCol w:w="3099"/>
        <w:gridCol w:w="562"/>
        <w:gridCol w:w="1592"/>
        <w:gridCol w:w="2403"/>
        <w:gridCol w:w="1632"/>
      </w:tblGrid>
      <w:tr w:rsidR="00D7084D">
        <w:tc>
          <w:tcPr>
            <w:tcW w:w="0" w:type="auto"/>
            <w:tcBorders>
              <w:bottom w:val="single" w:sz="0" w:space="0" w:color="auto"/>
            </w:tcBorders>
            <w:vAlign w:val="bottom"/>
          </w:tcPr>
          <w:p w:rsidR="00D7084D" w:rsidRDefault="00450098">
            <w:pPr>
              <w:pStyle w:val="Tablestyle"/>
              <w:pPrChange w:id="176" w:author="Ulrike Hiltner" w:date="2017-12-08T15:15:00Z">
                <w:pPr>
                  <w:jc w:val="left"/>
                </w:pPr>
              </w:pPrChange>
            </w:pPr>
            <w:proofErr w:type="spellStart"/>
            <w:r>
              <w:t>parameter</w:t>
            </w:r>
            <w:proofErr w:type="spellEnd"/>
            <w:r>
              <w:t xml:space="preserve"> </w:t>
            </w:r>
            <w:proofErr w:type="spellStart"/>
            <w:r>
              <w:t>meaning</w:t>
            </w:r>
            <w:proofErr w:type="spellEnd"/>
          </w:p>
        </w:tc>
        <w:tc>
          <w:tcPr>
            <w:tcW w:w="0" w:type="auto"/>
            <w:tcBorders>
              <w:bottom w:val="single" w:sz="0" w:space="0" w:color="auto"/>
            </w:tcBorders>
            <w:vAlign w:val="bottom"/>
          </w:tcPr>
          <w:p w:rsidR="00D7084D" w:rsidRDefault="00450098">
            <w:pPr>
              <w:pStyle w:val="Tablestyle"/>
              <w:pPrChange w:id="177" w:author="Ulrike Hiltner" w:date="2017-12-08T15:15:00Z">
                <w:pPr>
                  <w:jc w:val="left"/>
                </w:pPr>
              </w:pPrChange>
            </w:pPr>
            <w:r>
              <w:t>unit</w:t>
            </w:r>
          </w:p>
        </w:tc>
        <w:tc>
          <w:tcPr>
            <w:tcW w:w="0" w:type="auto"/>
            <w:tcBorders>
              <w:bottom w:val="single" w:sz="0" w:space="0" w:color="auto"/>
            </w:tcBorders>
            <w:vAlign w:val="bottom"/>
          </w:tcPr>
          <w:p w:rsidR="00D7084D" w:rsidRDefault="00450098">
            <w:pPr>
              <w:pStyle w:val="Tablestyle"/>
              <w:pPrChange w:id="178" w:author="Ulrike Hiltner" w:date="2017-12-08T15:15:00Z">
                <w:pPr>
                  <w:jc w:val="left"/>
                </w:pPr>
              </w:pPrChange>
            </w:pPr>
            <w:r>
              <w:t xml:space="preserve">reduced impact </w:t>
            </w:r>
            <w:r>
              <w:rPr>
                <w:i/>
              </w:rPr>
              <w:t>RIL</w:t>
            </w:r>
          </w:p>
        </w:tc>
        <w:tc>
          <w:tcPr>
            <w:tcW w:w="0" w:type="auto"/>
            <w:tcBorders>
              <w:bottom w:val="single" w:sz="0" w:space="0" w:color="auto"/>
            </w:tcBorders>
            <w:vAlign w:val="bottom"/>
          </w:tcPr>
          <w:p w:rsidR="00D7084D" w:rsidRDefault="00450098">
            <w:pPr>
              <w:pStyle w:val="Tablestyle"/>
              <w:pPrChange w:id="179" w:author="Ulrike Hiltner" w:date="2017-12-08T15:15:00Z">
                <w:pPr>
                  <w:jc w:val="left"/>
                </w:pPr>
              </w:pPrChange>
            </w:pPr>
            <w:r>
              <w:t xml:space="preserve">conventionally strong impact </w:t>
            </w:r>
            <w:r>
              <w:rPr>
                <w:i/>
              </w:rPr>
              <w:t>CONs</w:t>
            </w:r>
          </w:p>
        </w:tc>
        <w:tc>
          <w:tcPr>
            <w:tcW w:w="0" w:type="auto"/>
            <w:tcBorders>
              <w:bottom w:val="single" w:sz="0" w:space="0" w:color="auto"/>
            </w:tcBorders>
            <w:vAlign w:val="bottom"/>
          </w:tcPr>
          <w:p w:rsidR="00D7084D" w:rsidRDefault="00450098">
            <w:pPr>
              <w:pStyle w:val="Tablestyle"/>
              <w:pPrChange w:id="180" w:author="Ulrike Hiltner" w:date="2017-12-08T15:15:00Z">
                <w:pPr>
                  <w:jc w:val="left"/>
                </w:pPr>
              </w:pPrChange>
            </w:pPr>
            <w:r>
              <w:t xml:space="preserve">reference scenario </w:t>
            </w:r>
            <w:r>
              <w:rPr>
                <w:i/>
              </w:rPr>
              <w:t>RSc</w:t>
            </w:r>
          </w:p>
        </w:tc>
      </w:tr>
      <w:tr w:rsidR="00D7084D">
        <w:tc>
          <w:tcPr>
            <w:tcW w:w="0" w:type="auto"/>
          </w:tcPr>
          <w:p w:rsidR="00D7084D" w:rsidRDefault="00450098">
            <w:pPr>
              <w:pStyle w:val="Tablestyle"/>
              <w:pPrChange w:id="181" w:author="Ulrike Hiltner" w:date="2017-12-08T15:15:00Z">
                <w:pPr>
                  <w:jc w:val="left"/>
                </w:pPr>
              </w:pPrChange>
            </w:pPr>
            <w:r>
              <w:t>probability for logging damages ...</w:t>
            </w:r>
          </w:p>
        </w:tc>
        <w:tc>
          <w:tcPr>
            <w:tcW w:w="0" w:type="auto"/>
          </w:tcPr>
          <w:p w:rsidR="00D7084D" w:rsidRDefault="00450098">
            <w:pPr>
              <w:pStyle w:val="Tablestyle"/>
              <w:pPrChange w:id="182" w:author="Ulrike Hiltner" w:date="2017-12-08T15:15:00Z">
                <w:pPr>
                  <w:jc w:val="left"/>
                </w:pPr>
              </w:pPrChange>
            </w:pPr>
            <w:r>
              <w:t>[-]</w:t>
            </w:r>
          </w:p>
        </w:tc>
        <w:tc>
          <w:tcPr>
            <w:tcW w:w="0" w:type="auto"/>
          </w:tcPr>
          <w:p w:rsidR="00D7084D" w:rsidRDefault="00450098">
            <w:pPr>
              <w:pStyle w:val="Tablestyle"/>
              <w:pPrChange w:id="183" w:author="Ulrike Hiltner" w:date="2017-12-08T15:15:00Z">
                <w:pPr>
                  <w:jc w:val="left"/>
                </w:pPr>
              </w:pPrChange>
            </w:pPr>
            <w:r>
              <w:t>0.139 0.05 0.028 0.029</w:t>
            </w:r>
          </w:p>
        </w:tc>
        <w:tc>
          <w:tcPr>
            <w:tcW w:w="0" w:type="auto"/>
          </w:tcPr>
          <w:p w:rsidR="00D7084D" w:rsidRDefault="00450098">
            <w:pPr>
              <w:pStyle w:val="Tablestyle"/>
              <w:pPrChange w:id="184" w:author="Ulrike Hiltner" w:date="2017-12-08T15:15:00Z">
                <w:pPr>
                  <w:jc w:val="left"/>
                </w:pPr>
              </w:pPrChange>
            </w:pPr>
            <w:r>
              <w:t>0.7 0.6 0.5 0.4</w:t>
            </w:r>
          </w:p>
        </w:tc>
        <w:tc>
          <w:tcPr>
            <w:tcW w:w="0" w:type="auto"/>
          </w:tcPr>
          <w:p w:rsidR="00D7084D" w:rsidRDefault="00450098">
            <w:pPr>
              <w:pStyle w:val="Tablestyle"/>
              <w:pPrChange w:id="185" w:author="Ulrike Hiltner" w:date="2017-12-08T15:15:00Z">
                <w:pPr>
                  <w:jc w:val="left"/>
                </w:pPr>
              </w:pPrChange>
            </w:pPr>
            <w:r>
              <w:t>0.0 0.0 0.0 0.0</w:t>
            </w:r>
          </w:p>
        </w:tc>
      </w:tr>
      <w:tr w:rsidR="00D7084D">
        <w:tc>
          <w:tcPr>
            <w:tcW w:w="0" w:type="auto"/>
          </w:tcPr>
          <w:p w:rsidR="00D7084D" w:rsidRPr="00450098" w:rsidRDefault="00450098">
            <w:pPr>
              <w:pStyle w:val="Tablestyle"/>
              <w:rPr>
                <w:lang w:val="en-US"/>
              </w:rPr>
              <w:pPrChange w:id="186" w:author="Ulrike Hiltner" w:date="2017-12-08T15:15:00Z">
                <w:pPr>
                  <w:jc w:val="left"/>
                </w:pPr>
              </w:pPrChange>
            </w:pPr>
            <w:r w:rsidRPr="00450098">
              <w:rPr>
                <w:lang w:val="en-US"/>
              </w:rPr>
              <w:t xml:space="preserve">... according to </w:t>
            </w:r>
            <w:r w:rsidRPr="00450098">
              <w:rPr>
                <w:i/>
                <w:lang w:val="en-US"/>
              </w:rPr>
              <w:t>dbh</w:t>
            </w:r>
            <w:r w:rsidRPr="00450098">
              <w:rPr>
                <w:lang w:val="en-US"/>
              </w:rPr>
              <w:t xml:space="preserve"> class (constant lower class limits)</w:t>
            </w:r>
          </w:p>
        </w:tc>
        <w:tc>
          <w:tcPr>
            <w:tcW w:w="0" w:type="auto"/>
          </w:tcPr>
          <w:p w:rsidR="00D7084D" w:rsidRDefault="00450098">
            <w:pPr>
              <w:pStyle w:val="Tablestyle"/>
              <w:pPrChange w:id="187" w:author="Ulrike Hiltner" w:date="2017-12-08T15:15:00Z">
                <w:pPr>
                  <w:jc w:val="left"/>
                </w:pPr>
              </w:pPrChange>
            </w:pPr>
            <w:r>
              <w:t>[m]</w:t>
            </w:r>
          </w:p>
        </w:tc>
        <w:tc>
          <w:tcPr>
            <w:tcW w:w="0" w:type="auto"/>
          </w:tcPr>
          <w:p w:rsidR="00D7084D" w:rsidRDefault="00D7084D">
            <w:pPr>
              <w:pStyle w:val="Tablestyle"/>
              <w:pPrChange w:id="188" w:author="Ulrike Hiltner" w:date="2017-12-08T15:15:00Z">
                <w:pPr/>
              </w:pPrChange>
            </w:pPr>
          </w:p>
        </w:tc>
        <w:tc>
          <w:tcPr>
            <w:tcW w:w="0" w:type="auto"/>
          </w:tcPr>
          <w:p w:rsidR="00D7084D" w:rsidRDefault="00450098">
            <w:pPr>
              <w:pStyle w:val="Tablestyle"/>
              <w:pPrChange w:id="189" w:author="Ulrike Hiltner" w:date="2017-12-08T15:15:00Z">
                <w:pPr>
                  <w:jc w:val="left"/>
                </w:pPr>
              </w:pPrChange>
            </w:pPr>
            <w:r>
              <w:t>0.1 0.3 0.5 0.8</w:t>
            </w:r>
          </w:p>
        </w:tc>
        <w:tc>
          <w:tcPr>
            <w:tcW w:w="0" w:type="auto"/>
          </w:tcPr>
          <w:p w:rsidR="00D7084D" w:rsidRDefault="00450098">
            <w:pPr>
              <w:pStyle w:val="Tablestyle"/>
              <w:pPrChange w:id="190" w:author="Ulrike Hiltner" w:date="2017-12-08T15:15:00Z">
                <w:pPr>
                  <w:jc w:val="left"/>
                </w:pPr>
              </w:pPrChange>
            </w:pPr>
            <w:r>
              <w:t>- - - -</w:t>
            </w:r>
          </w:p>
        </w:tc>
      </w:tr>
      <w:tr w:rsidR="00D7084D">
        <w:tc>
          <w:tcPr>
            <w:tcW w:w="0" w:type="auto"/>
          </w:tcPr>
          <w:p w:rsidR="00D7084D" w:rsidRPr="00450098" w:rsidRDefault="00450098">
            <w:pPr>
              <w:pStyle w:val="Tablestyle"/>
              <w:rPr>
                <w:lang w:val="en-US"/>
              </w:rPr>
              <w:pPrChange w:id="191" w:author="Ulrike Hiltner" w:date="2017-12-08T15:15:00Z">
                <w:pPr>
                  <w:jc w:val="left"/>
                </w:pPr>
              </w:pPrChange>
            </w:pPr>
            <w:r w:rsidRPr="00450098">
              <w:rPr>
                <w:lang w:val="en-US"/>
              </w:rPr>
              <w:t>damage to potentially harvestable trees</w:t>
            </w:r>
          </w:p>
        </w:tc>
        <w:tc>
          <w:tcPr>
            <w:tcW w:w="0" w:type="auto"/>
          </w:tcPr>
          <w:p w:rsidR="00D7084D" w:rsidRDefault="00450098">
            <w:pPr>
              <w:pStyle w:val="Tablestyle"/>
              <w:pPrChange w:id="192" w:author="Ulrike Hiltner" w:date="2017-12-08T15:15:00Z">
                <w:pPr>
                  <w:jc w:val="left"/>
                </w:pPr>
              </w:pPrChange>
            </w:pPr>
            <w:r>
              <w:t>[-]</w:t>
            </w:r>
          </w:p>
        </w:tc>
        <w:tc>
          <w:tcPr>
            <w:tcW w:w="0" w:type="auto"/>
          </w:tcPr>
          <w:p w:rsidR="00D7084D" w:rsidRDefault="00450098">
            <w:pPr>
              <w:pStyle w:val="Tablestyle"/>
              <w:pPrChange w:id="193" w:author="Ulrike Hiltner" w:date="2017-12-08T15:15:00Z">
                <w:pPr>
                  <w:jc w:val="left"/>
                </w:pPr>
              </w:pPrChange>
            </w:pPr>
            <w:r>
              <w:t>no</w:t>
            </w:r>
          </w:p>
        </w:tc>
        <w:tc>
          <w:tcPr>
            <w:tcW w:w="0" w:type="auto"/>
          </w:tcPr>
          <w:p w:rsidR="00D7084D" w:rsidRDefault="00450098">
            <w:pPr>
              <w:pStyle w:val="Tablestyle"/>
              <w:pPrChange w:id="194" w:author="Ulrike Hiltner" w:date="2017-12-08T15:15:00Z">
                <w:pPr>
                  <w:jc w:val="left"/>
                </w:pPr>
              </w:pPrChange>
            </w:pPr>
            <w:r>
              <w:t>yes</w:t>
            </w:r>
          </w:p>
        </w:tc>
        <w:tc>
          <w:tcPr>
            <w:tcW w:w="0" w:type="auto"/>
          </w:tcPr>
          <w:p w:rsidR="00D7084D" w:rsidRDefault="00450098">
            <w:pPr>
              <w:pStyle w:val="Tablestyle"/>
              <w:pPrChange w:id="195" w:author="Ulrike Hiltner" w:date="2017-12-08T15:15:00Z">
                <w:pPr>
                  <w:jc w:val="left"/>
                </w:pPr>
              </w:pPrChange>
            </w:pPr>
            <w:r>
              <w:t>no</w:t>
            </w:r>
          </w:p>
        </w:tc>
      </w:tr>
      <w:tr w:rsidR="00D7084D">
        <w:tc>
          <w:tcPr>
            <w:tcW w:w="0" w:type="auto"/>
          </w:tcPr>
          <w:p w:rsidR="00D7084D" w:rsidRPr="00450098" w:rsidRDefault="00450098">
            <w:pPr>
              <w:pStyle w:val="Tablestyle"/>
              <w:rPr>
                <w:lang w:val="en-US"/>
              </w:rPr>
              <w:pPrChange w:id="196" w:author="Ulrike Hiltner" w:date="2017-12-08T15:15:00Z">
                <w:pPr>
                  <w:jc w:val="left"/>
                </w:pPr>
              </w:pPrChange>
            </w:pPr>
            <w:r w:rsidRPr="00450098">
              <w:rPr>
                <w:lang w:val="en-US"/>
              </w:rPr>
              <w:t>controlled fall direction of logged trees</w:t>
            </w:r>
          </w:p>
        </w:tc>
        <w:tc>
          <w:tcPr>
            <w:tcW w:w="0" w:type="auto"/>
          </w:tcPr>
          <w:p w:rsidR="00D7084D" w:rsidRDefault="00450098">
            <w:pPr>
              <w:pStyle w:val="Tablestyle"/>
              <w:pPrChange w:id="197" w:author="Ulrike Hiltner" w:date="2017-12-08T15:15:00Z">
                <w:pPr>
                  <w:jc w:val="left"/>
                </w:pPr>
              </w:pPrChange>
            </w:pPr>
            <w:r>
              <w:t>[-]</w:t>
            </w:r>
          </w:p>
        </w:tc>
        <w:tc>
          <w:tcPr>
            <w:tcW w:w="0" w:type="auto"/>
          </w:tcPr>
          <w:p w:rsidR="00D7084D" w:rsidRDefault="00450098">
            <w:pPr>
              <w:pStyle w:val="Tablestyle"/>
              <w:pPrChange w:id="198" w:author="Ulrike Hiltner" w:date="2017-12-08T15:15:00Z">
                <w:pPr>
                  <w:jc w:val="left"/>
                </w:pPr>
              </w:pPrChange>
            </w:pPr>
            <w:r>
              <w:t>yes</w:t>
            </w:r>
          </w:p>
        </w:tc>
        <w:tc>
          <w:tcPr>
            <w:tcW w:w="0" w:type="auto"/>
          </w:tcPr>
          <w:p w:rsidR="00D7084D" w:rsidRDefault="00450098">
            <w:pPr>
              <w:pStyle w:val="Tablestyle"/>
              <w:pPrChange w:id="199" w:author="Ulrike Hiltner" w:date="2017-12-08T15:15:00Z">
                <w:pPr>
                  <w:jc w:val="left"/>
                </w:pPr>
              </w:pPrChange>
            </w:pPr>
            <w:r>
              <w:t>no</w:t>
            </w:r>
          </w:p>
        </w:tc>
        <w:tc>
          <w:tcPr>
            <w:tcW w:w="0" w:type="auto"/>
          </w:tcPr>
          <w:p w:rsidR="00D7084D" w:rsidRDefault="00450098">
            <w:pPr>
              <w:pStyle w:val="Tablestyle"/>
              <w:pPrChange w:id="200" w:author="Ulrike Hiltner" w:date="2017-12-08T15:15:00Z">
                <w:pPr>
                  <w:jc w:val="left"/>
                </w:pPr>
              </w:pPrChange>
            </w:pPr>
            <w:r>
              <w:t>yes</w:t>
            </w:r>
          </w:p>
        </w:tc>
      </w:tr>
    </w:tbl>
    <w:p w:rsidR="00D7084D" w:rsidRPr="00450098" w:rsidRDefault="00450098">
      <w:pPr>
        <w:rPr>
          <w:lang w:val="en-US"/>
        </w:rPr>
      </w:pPr>
      <w:r w:rsidRPr="00450098">
        <w:rPr>
          <w:lang w:val="en-US"/>
        </w:rPr>
        <w:t xml:space="preserve">Based on the results of the simulation experiment, it was possible to make predictions about the long-term effects of disturbances of variable intensity through selective logging strategies on forest growth. Beyond the analysis of forest attributes, such as aboveground biomass and basal area, the model was used to extrapolate the development of the gross primary production </w:t>
      </w:r>
      <w:r w:rsidRPr="00450098">
        <w:rPr>
          <w:i/>
          <w:lang w:val="en-US"/>
        </w:rPr>
        <w:t>gpp</w:t>
      </w:r>
      <w:r w:rsidRPr="00450098">
        <w:rPr>
          <w:lang w:val="en-US"/>
        </w:rPr>
        <w:t xml:space="preserve"> of the entire forest stand. Statements on the long-term development of the </w:t>
      </w:r>
      <w:r w:rsidRPr="00450098">
        <w:rPr>
          <w:i/>
          <w:lang w:val="en-US"/>
        </w:rPr>
        <w:t>gpp</w:t>
      </w:r>
      <w:r w:rsidRPr="00450098">
        <w:rPr>
          <w:lang w:val="en-US"/>
        </w:rPr>
        <w:t xml:space="preserve"> at stand level have not been possible so far, as there have not yet been sufficient measurements. We also analyzed the stem number from the commercially exploitable trees harvested with a </w:t>
      </w:r>
      <w:r w:rsidRPr="00450098">
        <w:rPr>
          <w:i/>
          <w:lang w:val="en-US"/>
        </w:rPr>
        <w:t>dbh</w:t>
      </w:r>
      <w:r w:rsidRPr="00450098">
        <w:rPr>
          <w:lang w:val="en-US"/>
        </w:rPr>
        <w:t xml:space="preserve"> of over 0.55 m.</w:t>
      </w:r>
    </w:p>
    <w:p w:rsidR="00D7084D" w:rsidRPr="00450098" w:rsidRDefault="00450098">
      <w:pPr>
        <w:rPr>
          <w:lang w:val="en-US"/>
        </w:rPr>
      </w:pPr>
      <w:r w:rsidRPr="00450098">
        <w:rPr>
          <w:lang w:val="en-US"/>
        </w:rPr>
        <w:t xml:space="preserve">The simulation of forest succession of all three scenarios began on a treeless (empty) area totaling 16 hectares. The model works with annual time steps and a total of 1000 years were simulated. All calculated forest attribute values were averaged over 1 ha, to minimize variances (Bennett et al. 2013), and in the last 667 years of simulation, to obtain values for the mean forest attributes. Calculations for years 1-333 were excluded from further analyses based on the assumption that forest succession must be balanced after 333 years in </w:t>
      </w:r>
      <w:proofErr w:type="spellStart"/>
      <w:proofErr w:type="gramStart"/>
      <w:r w:rsidRPr="00450098">
        <w:rPr>
          <w:lang w:val="en-US"/>
        </w:rPr>
        <w:t>a</w:t>
      </w:r>
      <w:proofErr w:type="spellEnd"/>
      <w:proofErr w:type="gramEnd"/>
      <w:r w:rsidRPr="00450098">
        <w:rPr>
          <w:lang w:val="en-US"/>
        </w:rPr>
        <w:t xml:space="preserve"> equilibrium state. Standard deviations were given to measure the deviation from the average forest attributes and to interpret the stability of the ecosystem (</w:t>
      </w:r>
      <w:proofErr w:type="spellStart"/>
      <w:r w:rsidRPr="00450098">
        <w:rPr>
          <w:lang w:val="en-US"/>
        </w:rPr>
        <w:t>Leyer</w:t>
      </w:r>
      <w:proofErr w:type="spellEnd"/>
      <w:r w:rsidRPr="00450098">
        <w:rPr>
          <w:lang w:val="en-US"/>
        </w:rPr>
        <w:t xml:space="preserve"> and </w:t>
      </w:r>
      <w:proofErr w:type="spellStart"/>
      <w:r w:rsidRPr="00450098">
        <w:rPr>
          <w:lang w:val="en-US"/>
        </w:rPr>
        <w:lastRenderedPageBreak/>
        <w:t>Wesche</w:t>
      </w:r>
      <w:proofErr w:type="spellEnd"/>
      <w:r w:rsidRPr="00450098">
        <w:rPr>
          <w:lang w:val="en-US"/>
        </w:rPr>
        <w:t>, 2007). The single logging event took place after the 500</w:t>
      </w:r>
      <w:r w:rsidRPr="00450098">
        <w:rPr>
          <w:vertAlign w:val="superscript"/>
          <w:lang w:val="en-US"/>
        </w:rPr>
        <w:t>th</w:t>
      </w:r>
      <w:r w:rsidRPr="00450098">
        <w:rPr>
          <w:lang w:val="en-US"/>
        </w:rPr>
        <w:t xml:space="preserve"> simulation time step. This was then assigned to the observed logging event in the year 1986. Following the approach of the 5</w:t>
      </w:r>
      <w:r w:rsidRPr="00450098">
        <w:rPr>
          <w:vertAlign w:val="superscript"/>
          <w:lang w:val="en-US"/>
        </w:rPr>
        <w:t>th</w:t>
      </w:r>
      <w:r w:rsidRPr="00450098">
        <w:rPr>
          <w:lang w:val="en-US"/>
        </w:rPr>
        <w:t xml:space="preserve"> IPCC assessment report (IPCC 2014), we aimed to </w:t>
      </w:r>
      <w:del w:id="201" w:author="Ulrike Hiltner" w:date="2017-12-08T15:16:00Z">
        <w:r w:rsidRPr="00450098" w:rsidDel="00A72A01">
          <w:rPr>
            <w:lang w:val="en-US"/>
          </w:rPr>
          <w:delText>compared</w:delText>
        </w:r>
      </w:del>
      <w:ins w:id="202" w:author="Ulrike Hiltner" w:date="2017-12-08T15:16:00Z">
        <w:r w:rsidR="00A72A01" w:rsidRPr="00450098">
          <w:rPr>
            <w:lang w:val="en-US"/>
          </w:rPr>
          <w:t>compare</w:t>
        </w:r>
      </w:ins>
      <w:r w:rsidRPr="00450098">
        <w:rPr>
          <w:lang w:val="en-US"/>
        </w:rPr>
        <w:t xml:space="preserve"> the simulation results up to the end of the 21</w:t>
      </w:r>
      <w:r w:rsidRPr="00450098">
        <w:rPr>
          <w:vertAlign w:val="superscript"/>
          <w:lang w:val="en-US"/>
        </w:rPr>
        <w:t>st</w:t>
      </w:r>
      <w:r w:rsidRPr="00450098">
        <w:rPr>
          <w:lang w:val="en-US"/>
        </w:rPr>
        <w:t xml:space="preserve"> century.</w:t>
      </w:r>
    </w:p>
    <w:p w:rsidR="00D7084D" w:rsidRPr="00450098" w:rsidRDefault="00450098">
      <w:pPr>
        <w:pStyle w:val="berschrift1"/>
        <w:rPr>
          <w:lang w:val="en-US"/>
        </w:rPr>
      </w:pPr>
      <w:bookmarkStart w:id="203" w:name="header3"/>
      <w:bookmarkEnd w:id="203"/>
      <w:r w:rsidRPr="00450098">
        <w:rPr>
          <w:lang w:val="en-US"/>
        </w:rPr>
        <w:t>3. Results</w:t>
      </w:r>
    </w:p>
    <w:p w:rsidR="00D7084D" w:rsidRPr="00450098" w:rsidRDefault="00450098">
      <w:pPr>
        <w:pStyle w:val="berschrift2"/>
        <w:rPr>
          <w:lang w:val="en-US"/>
        </w:rPr>
      </w:pPr>
      <w:bookmarkStart w:id="204" w:name="header3.1"/>
      <w:bookmarkEnd w:id="204"/>
      <w:r w:rsidRPr="00450098">
        <w:rPr>
          <w:lang w:val="en-US"/>
        </w:rPr>
        <w:t xml:space="preserve">3.1. </w:t>
      </w:r>
      <w:commentRangeStart w:id="205"/>
      <w:r w:rsidRPr="00450098">
        <w:rPr>
          <w:lang w:val="en-US"/>
        </w:rPr>
        <w:t>Model calibration</w:t>
      </w:r>
      <w:commentRangeEnd w:id="205"/>
      <w:r w:rsidR="00A72A01">
        <w:rPr>
          <w:rStyle w:val="Kommentarzeichen"/>
          <w:rFonts w:ascii="Times New Roman" w:eastAsiaTheme="minorHAnsi" w:hAnsi="Times New Roman" w:cstheme="minorBidi"/>
          <w:b w:val="0"/>
          <w:bCs w:val="0"/>
          <w:color w:val="auto"/>
        </w:rPr>
        <w:commentReference w:id="205"/>
      </w:r>
    </w:p>
    <w:p w:rsidR="00D7084D" w:rsidRPr="00450098" w:rsidRDefault="00450098">
      <w:pPr>
        <w:rPr>
          <w:lang w:val="en-US"/>
        </w:rPr>
      </w:pPr>
      <w:r w:rsidRPr="00450098">
        <w:rPr>
          <w:lang w:val="en-US"/>
        </w:rPr>
        <w:t xml:space="preserve">The first research question was answered: The forest model mapped the structure of the undisturbed growth dynamics of the forest. This applies to a mature forest stand in the equilibrium phase at the test site of Paracou. The forest model was able to describe </w:t>
      </w:r>
      <w:proofErr w:type="gramStart"/>
      <w:r w:rsidRPr="00450098">
        <w:rPr>
          <w:lang w:val="en-US"/>
        </w:rPr>
        <w:t>both the</w:t>
      </w:r>
      <w:proofErr w:type="gramEnd"/>
      <w:r w:rsidRPr="00450098">
        <w:rPr>
          <w:lang w:val="en-US"/>
        </w:rPr>
        <w:t xml:space="preserve"> structure of the stand, i. e. the tree species composition and tree size distribution, as well as the growth dynamics, i. e. the succession, over the simulated period of time. In order to obtain this result, the distributions of the </w:t>
      </w:r>
      <w:r w:rsidRPr="00450098">
        <w:rPr>
          <w:i/>
          <w:lang w:val="en-US"/>
        </w:rPr>
        <w:t>PFT</w:t>
      </w:r>
      <w:r w:rsidRPr="00450098">
        <w:rPr>
          <w:lang w:val="en-US"/>
        </w:rPr>
        <w:t xml:space="preserve">-specific mean attribute values of the aboveground biomass, basal area of each functional species group </w:t>
      </w:r>
      <w:r w:rsidRPr="00450098">
        <w:rPr>
          <w:i/>
          <w:lang w:val="en-US"/>
        </w:rPr>
        <w:t>pft</w:t>
      </w:r>
      <w:r w:rsidRPr="00450098">
        <w:rPr>
          <w:lang w:val="en-US"/>
        </w:rPr>
        <w:t xml:space="preserve"> were taken into account during manual calibration. Subsequently, in automated fine-tuning with the </w:t>
      </w:r>
      <w:r w:rsidRPr="00450098">
        <w:rPr>
          <w:i/>
          <w:lang w:val="en-US"/>
        </w:rPr>
        <w:t>DDS</w:t>
      </w:r>
      <w:r w:rsidRPr="00450098">
        <w:rPr>
          <w:lang w:val="en-US"/>
        </w:rPr>
        <w:t xml:space="preserve"> method (Lehmann and </w:t>
      </w:r>
      <w:proofErr w:type="spellStart"/>
      <w:r w:rsidRPr="00450098">
        <w:rPr>
          <w:lang w:val="en-US"/>
        </w:rPr>
        <w:t>Huth</w:t>
      </w:r>
      <w:proofErr w:type="spellEnd"/>
      <w:r w:rsidRPr="00450098">
        <w:rPr>
          <w:lang w:val="en-US"/>
        </w:rPr>
        <w:t xml:space="preserve"> 2015), the deviations between simulated and observed distribution of the number of stems per trunk diameter class (class width: 0.1 m) were minimized. The choice of the appropriate cost function played an important role </w:t>
      </w:r>
      <w:r w:rsidR="00C41B75">
        <w:fldChar w:fldCharType="begin"/>
      </w:r>
      <w:r w:rsidR="00C41B75" w:rsidRPr="00074ED5">
        <w:rPr>
          <w:lang w:val="en-US"/>
          <w:rPrChange w:id="206" w:author="Ulrike Hiltner" w:date="2018-01-12T09:51:00Z">
            <w:rPr/>
          </w:rPrChange>
        </w:rPr>
        <w:instrText xml:space="preserve"> HYPERLINK \l "head</w:instrText>
      </w:r>
      <w:r w:rsidR="00C41B75" w:rsidRPr="00074ED5">
        <w:rPr>
          <w:lang w:val="en-US"/>
          <w:rPrChange w:id="207" w:author="Ulrike Hiltner" w:date="2018-01-12T09:51:00Z">
            <w:rPr/>
          </w:rPrChange>
        </w:rPr>
        <w:instrText xml:space="preserve">erA1" \h </w:instrText>
      </w:r>
      <w:r w:rsidR="00C41B75">
        <w:fldChar w:fldCharType="separate"/>
      </w:r>
      <w:r w:rsidRPr="00450098">
        <w:rPr>
          <w:lang w:val="en-US"/>
        </w:rPr>
        <w:t>(Appendix A1)</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Fig. 3.1 shows the calibration results for the aboveground biomass </w:t>
      </w:r>
      <w:r w:rsidRPr="00450098">
        <w:rPr>
          <w:i/>
          <w:lang w:val="en-US"/>
        </w:rPr>
        <w:t>agb</w:t>
      </w:r>
      <w:r w:rsidRPr="00450098">
        <w:rPr>
          <w:lang w:val="en-US"/>
        </w:rPr>
        <w:t xml:space="preserve"> and basal area </w:t>
      </w:r>
      <w:proofErr w:type="spellStart"/>
      <w:r w:rsidRPr="00450098">
        <w:rPr>
          <w:i/>
          <w:lang w:val="en-US"/>
        </w:rPr>
        <w:t>ba</w:t>
      </w:r>
      <w:proofErr w:type="spellEnd"/>
      <w:r w:rsidRPr="00450098">
        <w:rPr>
          <w:lang w:val="en-US"/>
        </w:rPr>
        <w:t xml:space="preserve">. It can be seen that both the observed and simulated attribute values are affected by a certain variability represented by the standard deviation </w:t>
      </w:r>
      <w:proofErr w:type="gramStart"/>
      <w:r w:rsidRPr="00450098">
        <w:rPr>
          <w:i/>
          <w:lang w:val="en-US"/>
        </w:rPr>
        <w:t>sd</w:t>
      </w:r>
      <w:proofErr w:type="gramEnd"/>
      <w:r w:rsidRPr="00450098">
        <w:rPr>
          <w:lang w:val="en-US"/>
        </w:rPr>
        <w:t xml:space="preserve">. The reason for this is that the data basis was subject to stochasticity, which is inherent in the natural dynamics of growth processes. Firstly, we compared the observed and simulated attribute values of the aboveground biomass over time in order to evaluate the succession dynamics of the individual species groups (Fig. 3.1.a). Only simulation results of the equilibrium phase of the forest stand were taken into account (simulated time &gt; 333 a). The simulated succession of the aboveground biomass per </w:t>
      </w:r>
      <w:r w:rsidRPr="00450098">
        <w:rPr>
          <w:i/>
          <w:lang w:val="en-US"/>
        </w:rPr>
        <w:t>PFT</w:t>
      </w:r>
      <w:r w:rsidRPr="00450098">
        <w:rPr>
          <w:lang w:val="en-US"/>
        </w:rPr>
        <w:t xml:space="preserve"> was consistent. At the beginning of the simulation time, the fast-growing pioneer species and, most recently, the slow-growing climate species first established themselves on the treeless area; the intermediary </w:t>
      </w:r>
      <w:r w:rsidRPr="00450098">
        <w:rPr>
          <w:i/>
          <w:lang w:val="en-US"/>
        </w:rPr>
        <w:t>PFT</w:t>
      </w:r>
      <w:r w:rsidRPr="00450098">
        <w:rPr>
          <w:lang w:val="en-US"/>
        </w:rPr>
        <w:t xml:space="preserve">s followed in between. Secondly, we compared the simulated and observed mean basal area (Fig. 3.1.b). In this case, it was optimal if attribute value pairs were exactly on the bisectors of the angle. This defined optimum was difficult to achieve during model calibration due to non-linear relationships between model processes. For this reason, tolerance limits were allowed within which the model had to reproduce reality with sufficient accuracy. This tolerance limit was defined as follows: The simulated attribute values should be within the range of the observed variability </w:t>
      </w:r>
      <w:r w:rsidRPr="00450098">
        <w:rPr>
          <w:i/>
          <w:lang w:val="en-US"/>
        </w:rPr>
        <w:t>sd</w:t>
      </w:r>
      <w:r w:rsidRPr="00450098">
        <w:rPr>
          <w:i/>
          <w:vertAlign w:val="subscript"/>
          <w:lang w:val="en-US"/>
        </w:rPr>
        <w:t>obs</w:t>
      </w:r>
      <w:r w:rsidRPr="00450098">
        <w:rPr>
          <w:lang w:val="en-US"/>
        </w:rPr>
        <w:t>. The observed standard deviation of the attributes was therefore projected on the simulation results (</w:t>
      </w:r>
      <m:oMath>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sim</m:t>
            </m:r>
          </m:sub>
        </m:sSub>
        <m:r>
          <w:rPr>
            <w:rFonts w:ascii="Cambria Math" w:hAnsi="Cambria Math"/>
            <w:lang w:val="en-US"/>
          </w:rPr>
          <m:t>=</m:t>
        </m:r>
        <m:r>
          <w:rPr>
            <w:rFonts w:ascii="Cambria Math" w:hAnsi="Cambria Math"/>
          </w:rPr>
          <m:t>s</m:t>
        </m:r>
        <m:sSub>
          <m:sSubPr>
            <m:ctrlPr>
              <w:rPr>
                <w:rFonts w:ascii="Cambria Math" w:hAnsi="Cambria Math"/>
              </w:rPr>
            </m:ctrlPr>
          </m:sSubPr>
          <m:e>
            <m:r>
              <w:rPr>
                <w:rFonts w:ascii="Cambria Math" w:hAnsi="Cambria Math"/>
              </w:rPr>
              <m:t>d</m:t>
            </m:r>
          </m:e>
          <m:sub>
            <m:r>
              <w:rPr>
                <w:rFonts w:ascii="Cambria Math" w:hAnsi="Cambria Math"/>
              </w:rPr>
              <m:t>obs</m:t>
            </m:r>
          </m:sub>
        </m:sSub>
      </m:oMath>
      <w:r w:rsidRPr="00450098">
        <w:rPr>
          <w:lang w:val="en-US"/>
        </w:rPr>
        <w:t xml:space="preserve">). This resulted in the grey confidence range for the attribute value of the total stand. To show the reliability of all </w:t>
      </w:r>
      <w:r w:rsidRPr="00450098">
        <w:rPr>
          <w:i/>
          <w:lang w:val="en-US"/>
        </w:rPr>
        <w:t>PFT</w:t>
      </w:r>
      <w:r w:rsidRPr="00450098">
        <w:rPr>
          <w:lang w:val="en-US"/>
        </w:rPr>
        <w:t>-specific attribute values, this confidence range was projected by centric stretching as a percentage of the origin. Our forest model of the Paracou site overestimated the total mean of observed aboveground biomass (418.0 t</w:t>
      </w:r>
      <w:r w:rsidRPr="00450098">
        <w:rPr>
          <w:vertAlign w:val="subscript"/>
          <w:lang w:val="en-US"/>
        </w:rPr>
        <w:t>ODM</w:t>
      </w:r>
      <w:r w:rsidRPr="00450098">
        <w:rPr>
          <w:lang w:val="en-US"/>
        </w:rPr>
        <w:t>/ha) slightly by 5% and the total mean of the observed basal area (30.72 m</w:t>
      </w:r>
      <w:r w:rsidRPr="00450098">
        <w:rPr>
          <w:vertAlign w:val="superscript"/>
          <w:lang w:val="en-US"/>
        </w:rPr>
        <w:t>2</w:t>
      </w:r>
      <w:r w:rsidRPr="00450098">
        <w:rPr>
          <w:lang w:val="en-US"/>
        </w:rPr>
        <w:t xml:space="preserve">/ha) by 9%. The deviations between observed and simulated attributes of the </w:t>
      </w:r>
      <w:r w:rsidRPr="00450098">
        <w:rPr>
          <w:i/>
          <w:lang w:val="en-US"/>
        </w:rPr>
        <w:t>PFT</w:t>
      </w:r>
      <w:r w:rsidRPr="00450098">
        <w:rPr>
          <w:lang w:val="en-US"/>
        </w:rPr>
        <w:t xml:space="preserve">s of both the aboveground biomass and the basal area were less than the </w:t>
      </w:r>
      <w:r w:rsidRPr="00450098">
        <w:rPr>
          <w:i/>
          <w:lang w:val="en-US"/>
        </w:rPr>
        <w:t>sd</w:t>
      </w:r>
      <w:r w:rsidRPr="00450098">
        <w:rPr>
          <w:i/>
          <w:vertAlign w:val="subscript"/>
          <w:lang w:val="en-US"/>
        </w:rPr>
        <w:t>obs</w:t>
      </w:r>
      <w:r w:rsidRPr="00450098">
        <w:rPr>
          <w:lang w:val="en-US"/>
        </w:rPr>
        <w:t xml:space="preserve">. Only the PFT3 and PFT7 exceeded the tolerance limits of the projected standard deviation. Since both </w:t>
      </w:r>
      <w:r w:rsidRPr="00450098">
        <w:rPr>
          <w:i/>
          <w:lang w:val="en-US"/>
        </w:rPr>
        <w:t>PFT</w:t>
      </w:r>
      <w:r w:rsidRPr="00450098">
        <w:rPr>
          <w:lang w:val="en-US"/>
        </w:rPr>
        <w:t>s had low attribute values, their overestimation was hardly noticeable at the entire stand level. The calibrated forest model served as a basis for the validation of the management module.</w:t>
      </w:r>
      <w:ins w:id="208" w:author="Ulrike Hiltner" w:date="2017-12-08T15:17:00Z">
        <w:r w:rsidR="00A72A01">
          <w:rPr>
            <w:lang w:val="en-US"/>
          </w:rPr>
          <w:t xml:space="preserve"> </w:t>
        </w:r>
      </w:ins>
      <w:r w:rsidRPr="00450098">
        <w:rPr>
          <w:lang w:val="en-US"/>
        </w:rPr>
        <w:t xml:space="preserve">Additionally, the differences in variance between the simulated and observed attribute values of each </w:t>
      </w:r>
      <w:r w:rsidRPr="00450098">
        <w:rPr>
          <w:i/>
          <w:lang w:val="en-US"/>
        </w:rPr>
        <w:t>PFT</w:t>
      </w:r>
      <w:r w:rsidRPr="00450098">
        <w:rPr>
          <w:lang w:val="en-US"/>
        </w:rPr>
        <w:t xml:space="preserve"> were very small, for both aboveground biomass (R</w:t>
      </w:r>
      <w:r w:rsidRPr="00450098">
        <w:rPr>
          <w:vertAlign w:val="superscript"/>
          <w:lang w:val="en-US"/>
        </w:rPr>
        <w:t>2</w:t>
      </w:r>
      <w:r w:rsidRPr="00450098">
        <w:rPr>
          <w:lang w:val="en-US"/>
        </w:rPr>
        <w:t xml:space="preserve"> 0.99444, </w:t>
      </w:r>
      <w:proofErr w:type="spellStart"/>
      <w:r w:rsidRPr="00450098">
        <w:rPr>
          <w:lang w:val="en-US"/>
        </w:rPr>
        <w:t>rmse</w:t>
      </w:r>
      <w:proofErr w:type="spellEnd"/>
      <w:r w:rsidRPr="00450098">
        <w:rPr>
          <w:lang w:val="en-US"/>
        </w:rPr>
        <w:t xml:space="preserve"> 4.65934) and the basal area (R</w:t>
      </w:r>
      <w:r w:rsidRPr="00450098">
        <w:rPr>
          <w:vertAlign w:val="superscript"/>
          <w:lang w:val="en-US"/>
        </w:rPr>
        <w:t>2</w:t>
      </w:r>
      <w:r w:rsidRPr="00450098">
        <w:rPr>
          <w:lang w:val="en-US"/>
        </w:rPr>
        <w:t xml:space="preserve"> 0.99416, </w:t>
      </w:r>
      <w:proofErr w:type="spellStart"/>
      <w:r w:rsidRPr="00450098">
        <w:rPr>
          <w:lang w:val="en-US"/>
        </w:rPr>
        <w:t>rmse</w:t>
      </w:r>
      <w:proofErr w:type="spellEnd"/>
      <w:r w:rsidRPr="00450098">
        <w:rPr>
          <w:lang w:val="en-US"/>
        </w:rPr>
        <w:t xml:space="preserve"> 0.33322).</w:t>
      </w:r>
    </w:p>
    <w:p w:rsidR="00A72A01" w:rsidRDefault="00450098">
      <w:pPr>
        <w:rPr>
          <w:ins w:id="209" w:author="Ulrike Hiltner" w:date="2017-12-08T15:18:00Z"/>
          <w:lang w:val="en-US"/>
        </w:rPr>
      </w:pPr>
      <w:r>
        <w:rPr>
          <w:noProof/>
          <w:lang w:eastAsia="de-DE"/>
        </w:rPr>
        <w:lastRenderedPageBreak/>
        <w:drawing>
          <wp:inline distT="0" distB="0" distL="0" distR="0" wp14:anchorId="0D9B0739" wp14:editId="0F70BE06">
            <wp:extent cx="4620126" cy="202130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fig31-1.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620126" cy="2021305"/>
                    </a:xfrm>
                    <a:prstGeom prst="rect">
                      <a:avLst/>
                    </a:prstGeom>
                    <a:noFill/>
                    <a:ln w="9525">
                      <a:noFill/>
                      <a:headEnd/>
                      <a:tailEnd/>
                    </a:ln>
                  </pic:spPr>
                </pic:pic>
              </a:graphicData>
            </a:graphic>
          </wp:inline>
        </w:drawing>
      </w:r>
      <w:r w:rsidRPr="00450098">
        <w:rPr>
          <w:lang w:val="en-US"/>
        </w:rPr>
        <w:t xml:space="preserve">  </w:t>
      </w:r>
    </w:p>
    <w:p w:rsidR="00D7084D" w:rsidRPr="00450098" w:rsidRDefault="00450098">
      <w:pPr>
        <w:pStyle w:val="Beschriftung1"/>
        <w:rPr>
          <w:lang w:val="en-US"/>
        </w:rPr>
        <w:pPrChange w:id="210" w:author="Ulrike Hiltner" w:date="2017-12-08T15:18:00Z">
          <w:pPr/>
        </w:pPrChange>
      </w:pPr>
      <w:r w:rsidRPr="00450098">
        <w:rPr>
          <w:lang w:val="en-US"/>
        </w:rPr>
        <w:t xml:space="preserve">Fig 3.1: Calibration results. Comparison between the observed (dots) and simulated (line graphs) aboveground biomass development (a.) as well as the mean basal area (b.) for each plant functional type </w:t>
      </w:r>
      <w:r w:rsidRPr="00450098">
        <w:rPr>
          <w:i/>
          <w:lang w:val="en-US"/>
        </w:rPr>
        <w:t>PFT</w:t>
      </w:r>
      <w:r w:rsidRPr="00450098">
        <w:rPr>
          <w:lang w:val="en-US"/>
        </w:rPr>
        <w:t xml:space="preserve"> and the total stand. Light-demanding pioneers are reddish, shade-tolerant climate species are greenish, </w:t>
      </w:r>
      <w:r w:rsidR="00B84CB7" w:rsidRPr="00450098">
        <w:rPr>
          <w:lang w:val="en-US"/>
        </w:rPr>
        <w:t>emergent</w:t>
      </w:r>
      <w:r w:rsidRPr="00450098">
        <w:rPr>
          <w:lang w:val="en-US"/>
        </w:rPr>
        <w:t xml:space="preserve"> are violet, and intermediate species are bluish-colored. During model calibration, only simulation results of the years 333-1000 </w:t>
      </w:r>
      <w:proofErr w:type="gramStart"/>
      <w:r w:rsidRPr="00450098">
        <w:rPr>
          <w:lang w:val="en-US"/>
        </w:rPr>
        <w:t>were</w:t>
      </w:r>
      <w:proofErr w:type="gramEnd"/>
      <w:r w:rsidRPr="00450098">
        <w:rPr>
          <w:lang w:val="en-US"/>
        </w:rPr>
        <w:t xml:space="preserve"> taken into account. The simulated attribute values were within the range of the observed variability </w:t>
      </w:r>
      <w:r w:rsidRPr="00450098">
        <w:rPr>
          <w:i/>
          <w:lang w:val="en-US"/>
        </w:rPr>
        <w:t>sd</w:t>
      </w:r>
      <w:r w:rsidRPr="00450098">
        <w:rPr>
          <w:i/>
          <w:vertAlign w:val="subscript"/>
          <w:lang w:val="en-US"/>
        </w:rPr>
        <w:t>obs</w:t>
      </w:r>
      <w:r w:rsidRPr="00450098">
        <w:rPr>
          <w:lang w:val="en-US"/>
        </w:rPr>
        <w:t>. Observed standard deviation of the attributes was then projected on the simulation results (grey area).</w:t>
      </w:r>
    </w:p>
    <w:p w:rsidR="00D7084D" w:rsidRPr="00450098" w:rsidRDefault="00450098">
      <w:pPr>
        <w:pStyle w:val="berschrift2"/>
        <w:rPr>
          <w:lang w:val="en-US"/>
        </w:rPr>
      </w:pPr>
      <w:bookmarkStart w:id="211" w:name="header3.2"/>
      <w:bookmarkStart w:id="212" w:name="_GoBack"/>
      <w:bookmarkEnd w:id="211"/>
      <w:bookmarkEnd w:id="212"/>
      <w:r w:rsidRPr="00450098">
        <w:rPr>
          <w:lang w:val="en-US"/>
        </w:rPr>
        <w:t>3.2 Model validation: quantification of damage by selective logging</w:t>
      </w:r>
    </w:p>
    <w:p w:rsidR="00D7084D" w:rsidRPr="00450098" w:rsidRDefault="00450098">
      <w:pPr>
        <w:rPr>
          <w:lang w:val="en-US"/>
        </w:rPr>
      </w:pPr>
      <w:r w:rsidRPr="00450098">
        <w:rPr>
          <w:lang w:val="en-US"/>
        </w:rPr>
        <w:t xml:space="preserve">Decisive for the model validation was to objectively check whether the usage target had been achieved. Furthermore, model validation and verification should be successful independently of each other. Therefore, </w:t>
      </w:r>
      <w:r w:rsidR="00B84CB7" w:rsidRPr="00450098">
        <w:rPr>
          <w:lang w:val="en-US"/>
        </w:rPr>
        <w:t>different</w:t>
      </w:r>
      <w:r w:rsidRPr="00450098">
        <w:rPr>
          <w:lang w:val="en-US"/>
        </w:rPr>
        <w:t xml:space="preserve"> inventory data </w:t>
      </w:r>
      <w:r w:rsidR="00B84CB7" w:rsidRPr="00450098">
        <w:rPr>
          <w:lang w:val="en-US"/>
        </w:rPr>
        <w:t>sets from the verification were</w:t>
      </w:r>
      <w:r w:rsidRPr="00450098">
        <w:rPr>
          <w:lang w:val="en-US"/>
        </w:rPr>
        <w:t xml:space="preserve"> used for the validation test </w:t>
      </w:r>
      <w:r w:rsidR="00C41B75">
        <w:fldChar w:fldCharType="begin"/>
      </w:r>
      <w:r w:rsidR="00C41B75" w:rsidRPr="00074ED5">
        <w:rPr>
          <w:lang w:val="en-US"/>
          <w:rPrChange w:id="213" w:author="Ulrike Hiltner" w:date="2018-01-12T09:51:00Z">
            <w:rPr/>
          </w:rPrChange>
        </w:rPr>
        <w:instrText xml:space="preserve"> HYPERLINK \l "header2.2" \h </w:instrText>
      </w:r>
      <w:r w:rsidR="00C41B75">
        <w:fldChar w:fldCharType="separate"/>
      </w:r>
      <w:r w:rsidRPr="00450098">
        <w:rPr>
          <w:lang w:val="en-US"/>
        </w:rPr>
        <w:t>(T1 logging plots; cp. chap. 2.2)</w:t>
      </w:r>
      <w:r w:rsidR="00C41B75">
        <w:rPr>
          <w:lang w:val="en-US"/>
        </w:rPr>
        <w:fldChar w:fldCharType="end"/>
      </w:r>
      <w:r w:rsidRPr="00450098">
        <w:rPr>
          <w:lang w:val="en-US"/>
        </w:rPr>
        <w:t xml:space="preserve">. The aim of the validation of the Paracou model was to answer our second research question: Is the calibrated forest model with the added management module able to represent the structure and dynamics of a selectively logged forest stand? The calibrated forest model served as a basis for the validation of the management module. The damage to the forest stand was defined as model parameter </w:t>
      </w:r>
      <w:proofErr w:type="spellStart"/>
      <w:r w:rsidRPr="00450098">
        <w:rPr>
          <w:i/>
          <w:lang w:val="en-US"/>
        </w:rPr>
        <w:t>dam</w:t>
      </w:r>
      <w:r w:rsidRPr="00450098">
        <w:rPr>
          <w:i/>
          <w:vertAlign w:val="subscript"/>
          <w:lang w:val="en-US"/>
        </w:rPr>
        <w:t>l</w:t>
      </w:r>
      <w:proofErr w:type="spellEnd"/>
      <w:r w:rsidRPr="00450098">
        <w:rPr>
          <w:lang w:val="en-US"/>
        </w:rPr>
        <w:t>. The values were calculated from forest inventory data of the T1-</w:t>
      </w:r>
      <w:r w:rsidRPr="00450098">
        <w:rPr>
          <w:i/>
          <w:lang w:val="en-US"/>
        </w:rPr>
        <w:t>RIL</w:t>
      </w:r>
      <w:r w:rsidRPr="00450098">
        <w:rPr>
          <w:lang w:val="en-US"/>
        </w:rPr>
        <w:t xml:space="preserve"> plots of the Paracou test site, depending on the </w:t>
      </w:r>
      <w:proofErr w:type="spellStart"/>
      <w:r w:rsidRPr="00450098">
        <w:rPr>
          <w:i/>
          <w:lang w:val="en-US"/>
        </w:rPr>
        <w:t>dbh</w:t>
      </w:r>
      <w:proofErr w:type="spellEnd"/>
      <w:ins w:id="214" w:author="Ulrike Hiltner" w:date="2017-12-08T15:20:00Z">
        <w:r w:rsidR="00B84CB7">
          <w:rPr>
            <w:i/>
            <w:lang w:val="en-US"/>
          </w:rPr>
          <w:t>-</w:t>
        </w:r>
      </w:ins>
      <w:del w:id="215" w:author="Ulrike Hiltner" w:date="2017-12-08T15:20:00Z">
        <w:r w:rsidRPr="00450098" w:rsidDel="00B84CB7">
          <w:rPr>
            <w:lang w:val="en-US"/>
          </w:rPr>
          <w:delText xml:space="preserve"> </w:delText>
        </w:r>
      </w:del>
      <w:r w:rsidRPr="00450098">
        <w:rPr>
          <w:lang w:val="en-US"/>
        </w:rPr>
        <w:t xml:space="preserve">classes </w:t>
      </w:r>
      <w:proofErr w:type="spellStart"/>
      <w:r w:rsidRPr="00450098">
        <w:rPr>
          <w:i/>
          <w:lang w:val="en-US"/>
        </w:rPr>
        <w:t>dam</w:t>
      </w:r>
      <w:r w:rsidRPr="00450098">
        <w:rPr>
          <w:i/>
          <w:vertAlign w:val="subscript"/>
          <w:lang w:val="en-US"/>
        </w:rPr>
        <w:t>dia</w:t>
      </w:r>
      <w:proofErr w:type="spellEnd"/>
      <w:r w:rsidRPr="00450098">
        <w:rPr>
          <w:lang w:val="en-US"/>
        </w:rPr>
        <w:t>. The number of commercial tree species harvested and the loss of mean annual aboveground biomass were investigated as simulation results.</w:t>
      </w:r>
    </w:p>
    <w:p w:rsidR="00D7084D" w:rsidRPr="00450098" w:rsidRDefault="00450098">
      <w:pPr>
        <w:rPr>
          <w:lang w:val="en-US"/>
        </w:rPr>
      </w:pPr>
      <w:r w:rsidRPr="00450098">
        <w:rPr>
          <w:lang w:val="en-US"/>
        </w:rPr>
        <w:t xml:space="preserve">Fig. 3.2.a shows the temporal development of the aboveground biomass as a secondary succession after 1986. In order to make the time series (observed vs. simulated) comparable, the simulated disturbance event was assigned to the year of the observed disturbance event in 1986. Between 1986 and 2016, the difference between simulated and observed annual mean values of aboveground biomass per </w:t>
      </w:r>
      <w:r w:rsidRPr="00450098">
        <w:rPr>
          <w:i/>
          <w:lang w:val="en-US"/>
        </w:rPr>
        <w:t>PFT</w:t>
      </w:r>
      <w:r w:rsidRPr="00450098">
        <w:rPr>
          <w:lang w:val="en-US"/>
        </w:rPr>
        <w:t xml:space="preserve"> should be less than the standard deviations </w:t>
      </w:r>
      <w:proofErr w:type="gramStart"/>
      <w:r w:rsidRPr="00450098">
        <w:rPr>
          <w:i/>
          <w:lang w:val="en-US"/>
        </w:rPr>
        <w:t>sd</w:t>
      </w:r>
      <w:proofErr w:type="gramEnd"/>
      <w:r w:rsidRPr="00450098">
        <w:rPr>
          <w:lang w:val="en-US"/>
        </w:rPr>
        <w:t xml:space="preserve"> of the observed attribute values. In the period under consideration (1987-2016), the variance of the simulated aboveground biomass deviated only little from the observed attribute values (R</w:t>
      </w:r>
      <w:r w:rsidRPr="00450098">
        <w:rPr>
          <w:vertAlign w:val="superscript"/>
          <w:lang w:val="en-US"/>
        </w:rPr>
        <w:t>2</w:t>
      </w:r>
      <w:r w:rsidRPr="00450098">
        <w:rPr>
          <w:lang w:val="en-US"/>
        </w:rPr>
        <w:t xml:space="preserve"> 0.99084, </w:t>
      </w:r>
      <w:proofErr w:type="spellStart"/>
      <w:r w:rsidRPr="00450098">
        <w:rPr>
          <w:lang w:val="en-US"/>
        </w:rPr>
        <w:t>rmse</w:t>
      </w:r>
      <w:proofErr w:type="spellEnd"/>
      <w:r w:rsidRPr="00450098">
        <w:rPr>
          <w:lang w:val="en-US"/>
        </w:rPr>
        <w:t xml:space="preserve"> 4.63054). Only for PFT5, the model slightly underestimated biomass in the first years after selective logging until the year 2000. In contrast to the observed attribute values of PFT7 and PFT3 (fast-growing pioneer species), the simulated biomass shows a very short but significant peak (1987-1989). Simulated and observed curves stabilize themselves immediately afterwards.</w:t>
      </w:r>
    </w:p>
    <w:p w:rsidR="00D7084D" w:rsidRPr="00450098" w:rsidRDefault="00450098">
      <w:pPr>
        <w:rPr>
          <w:lang w:val="en-US"/>
        </w:rPr>
      </w:pPr>
      <w:r w:rsidRPr="00450098">
        <w:rPr>
          <w:lang w:val="en-US"/>
        </w:rPr>
        <w:t>Furthermore, the model of the Paracou test site estimated the exact number of trees harvested from all commercial tree species. During logging in 1986, around 33.0 t</w:t>
      </w:r>
      <w:r w:rsidRPr="00450098">
        <w:rPr>
          <w:vertAlign w:val="subscript"/>
          <w:lang w:val="en-US"/>
        </w:rPr>
        <w:t>ODM</w:t>
      </w:r>
      <w:r w:rsidRPr="00450098">
        <w:rPr>
          <w:lang w:val="en-US"/>
        </w:rPr>
        <w:t>/ha of aboveground biomass or 10 trees per hectare were harvested on the T1-</w:t>
      </w:r>
      <w:r w:rsidRPr="00450098">
        <w:rPr>
          <w:i/>
          <w:lang w:val="en-US"/>
        </w:rPr>
        <w:t>RIL</w:t>
      </w:r>
      <w:r w:rsidRPr="00450098">
        <w:rPr>
          <w:lang w:val="en-US"/>
        </w:rPr>
        <w:t xml:space="preserve"> plots in Paracou. With the simulated harvest of 10 commercially usable trees per hectare and a loss </w:t>
      </w:r>
      <w:proofErr w:type="gramStart"/>
      <w:r w:rsidRPr="00450098">
        <w:rPr>
          <w:lang w:val="en-US"/>
        </w:rPr>
        <w:t>of 33.0 t</w:t>
      </w:r>
      <w:r w:rsidRPr="00450098">
        <w:rPr>
          <w:vertAlign w:val="subscript"/>
          <w:lang w:val="en-US"/>
        </w:rPr>
        <w:t>ODM</w:t>
      </w:r>
      <w:r w:rsidRPr="00450098">
        <w:rPr>
          <w:lang w:val="en-US"/>
        </w:rPr>
        <w:t xml:space="preserve"> biomass per hectare,</w:t>
      </w:r>
      <w:proofErr w:type="gramEnd"/>
      <w:r w:rsidRPr="00450098">
        <w:rPr>
          <w:lang w:val="en-US"/>
        </w:rPr>
        <w:t xml:space="preserve"> the model provided a very good estimation of the damage and harvest. In particular, the model reacted sensitively to the parameter </w:t>
      </w:r>
      <w:proofErr w:type="spellStart"/>
      <w:r w:rsidRPr="00450098">
        <w:rPr>
          <w:i/>
          <w:lang w:val="en-US"/>
        </w:rPr>
        <w:t>dam</w:t>
      </w:r>
      <w:r w:rsidRPr="00450098">
        <w:rPr>
          <w:i/>
          <w:vertAlign w:val="subscript"/>
          <w:lang w:val="en-US"/>
        </w:rPr>
        <w:t>l</w:t>
      </w:r>
      <w:proofErr w:type="spellEnd"/>
      <w:r w:rsidRPr="00450098">
        <w:rPr>
          <w:lang w:val="en-US"/>
        </w:rPr>
        <w:t xml:space="preserve">. In Fig. 3.2.b it is shown that the rate of damage to the remnant forest stand determined from forest inventory data decreases with increasing </w:t>
      </w:r>
      <w:r w:rsidRPr="00450098">
        <w:rPr>
          <w:i/>
          <w:lang w:val="en-US"/>
        </w:rPr>
        <w:t>dbh</w:t>
      </w:r>
      <w:r w:rsidRPr="00450098">
        <w:rPr>
          <w:lang w:val="en-US"/>
        </w:rPr>
        <w:t>.</w:t>
      </w:r>
    </w:p>
    <w:p w:rsidR="00B84CB7" w:rsidRDefault="00450098">
      <w:pPr>
        <w:rPr>
          <w:ins w:id="216" w:author="Ulrike Hiltner" w:date="2017-12-08T15:21:00Z"/>
          <w:lang w:val="en-US"/>
        </w:rPr>
      </w:pPr>
      <w:r>
        <w:rPr>
          <w:noProof/>
          <w:lang w:eastAsia="de-DE"/>
        </w:rPr>
        <w:lastRenderedPageBreak/>
        <w:drawing>
          <wp:inline distT="0" distB="0" distL="0" distR="0" wp14:anchorId="73369503" wp14:editId="0FFF9412">
            <wp:extent cx="4620126" cy="202130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fig32-1.p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620126" cy="2021305"/>
                    </a:xfrm>
                    <a:prstGeom prst="rect">
                      <a:avLst/>
                    </a:prstGeom>
                    <a:noFill/>
                    <a:ln w="9525">
                      <a:noFill/>
                      <a:headEnd/>
                      <a:tailEnd/>
                    </a:ln>
                  </pic:spPr>
                </pic:pic>
              </a:graphicData>
            </a:graphic>
          </wp:inline>
        </w:drawing>
      </w:r>
      <w:r w:rsidRPr="00450098">
        <w:rPr>
          <w:lang w:val="en-US"/>
        </w:rPr>
        <w:t xml:space="preserve"> </w:t>
      </w:r>
    </w:p>
    <w:p w:rsidR="00D7084D" w:rsidRPr="00450098" w:rsidRDefault="00450098">
      <w:pPr>
        <w:pStyle w:val="Beschriftung1"/>
        <w:rPr>
          <w:lang w:val="en-US"/>
        </w:rPr>
        <w:pPrChange w:id="217" w:author="Ulrike Hiltner" w:date="2017-12-08T15:21:00Z">
          <w:pPr/>
        </w:pPrChange>
      </w:pPr>
      <w:r w:rsidRPr="00450098">
        <w:rPr>
          <w:lang w:val="en-US"/>
        </w:rPr>
        <w:t>Fig 4.1: Validation results. a.) The damage to the forest stand of the Paracou test site by man and machine was defined as model parameters, and the values were calculated as a function of four log diameter classes based on forest inventory data of the T1-</w:t>
      </w:r>
      <w:r w:rsidRPr="00450098">
        <w:rPr>
          <w:i/>
          <w:lang w:val="en-US"/>
        </w:rPr>
        <w:t>RIL</w:t>
      </w:r>
      <w:r w:rsidRPr="00450098">
        <w:rPr>
          <w:lang w:val="en-US"/>
        </w:rPr>
        <w:t xml:space="preserve"> plots. b.) Comparison of the temporal development of observed (dots) and simulated (line graph) aboveground biomass after the selective logging event in 1986 (grey area). Light-demanding pioneers are reddish, shade-tolerant climate species are greenish, emergent</w:t>
      </w:r>
      <w:del w:id="218" w:author="Ulrike Hiltner" w:date="2017-12-08T15:21:00Z">
        <w:r w:rsidRPr="00450098" w:rsidDel="00B84CB7">
          <w:rPr>
            <w:lang w:val="en-US"/>
          </w:rPr>
          <w:delText>s</w:delText>
        </w:r>
      </w:del>
      <w:r w:rsidRPr="00450098">
        <w:rPr>
          <w:lang w:val="en-US"/>
        </w:rPr>
        <w:t xml:space="preserve"> are violet, and intermediate species are bluish-colored.</w:t>
      </w:r>
    </w:p>
    <w:p w:rsidR="00D7084D" w:rsidRPr="00450098" w:rsidRDefault="00450098">
      <w:pPr>
        <w:pStyle w:val="berschrift2"/>
        <w:rPr>
          <w:lang w:val="en-US"/>
        </w:rPr>
      </w:pPr>
      <w:bookmarkStart w:id="219" w:name="header3.3"/>
      <w:bookmarkEnd w:id="219"/>
      <w:r w:rsidRPr="00450098">
        <w:rPr>
          <w:lang w:val="en-US"/>
        </w:rPr>
        <w:t>3.3. Simulation experiment: Changes in biomass and production after damage by selective logging</w:t>
      </w:r>
    </w:p>
    <w:p w:rsidR="00D7084D" w:rsidRPr="00450098" w:rsidRDefault="00450098">
      <w:pPr>
        <w:rPr>
          <w:lang w:val="en-US"/>
        </w:rPr>
      </w:pPr>
      <w:r w:rsidRPr="00450098">
        <w:rPr>
          <w:lang w:val="en-US"/>
        </w:rPr>
        <w:t>The basis for the simulation experiment of this study to investigate different damages caused by selective logging was the validated forest model including the management module of the Paracou test site. Through model validation, the reliability of the model became known. The third research question was answered with the help of three simulation scenarios: How resilient is the forest stand until the end of the 21</w:t>
      </w:r>
      <w:r w:rsidRPr="00450098">
        <w:rPr>
          <w:vertAlign w:val="superscript"/>
          <w:lang w:val="en-US"/>
        </w:rPr>
        <w:t>st</w:t>
      </w:r>
      <w:r w:rsidRPr="00450098">
        <w:rPr>
          <w:lang w:val="en-US"/>
        </w:rPr>
        <w:t xml:space="preserve"> century? The simulated logging event was assigned to the observed event in 1986 and the entire simulation period considered was between 1984 and 2100 (Fig. 3.3.a). This means that for the </w:t>
      </w:r>
      <w:r w:rsidRPr="00450098">
        <w:rPr>
          <w:i/>
          <w:lang w:val="en-US"/>
        </w:rPr>
        <w:t>RSc</w:t>
      </w:r>
      <w:r w:rsidRPr="00450098">
        <w:rPr>
          <w:lang w:val="en-US"/>
        </w:rPr>
        <w:t xml:space="preserve"> scenario (undisturbed growth conditions) and the </w:t>
      </w:r>
      <w:r w:rsidRPr="00450098">
        <w:rPr>
          <w:i/>
          <w:lang w:val="en-US"/>
        </w:rPr>
        <w:t>RIL</w:t>
      </w:r>
      <w:r w:rsidRPr="00450098">
        <w:rPr>
          <w:lang w:val="en-US"/>
        </w:rPr>
        <w:t>-scenario (</w:t>
      </w:r>
      <w:r w:rsidRPr="00450098">
        <w:rPr>
          <w:i/>
          <w:lang w:val="en-US"/>
        </w:rPr>
        <w:t>reduced impact logging</w:t>
      </w:r>
      <w:r w:rsidRPr="00450098">
        <w:rPr>
          <w:lang w:val="en-US"/>
        </w:rPr>
        <w:t xml:space="preserve">), we analyzed the biomass development for a forecast period of more than 95 years. The conventional scenario </w:t>
      </w:r>
      <w:r w:rsidRPr="00450098">
        <w:rPr>
          <w:i/>
          <w:lang w:val="en-US"/>
        </w:rPr>
        <w:t>CONs</w:t>
      </w:r>
      <w:r w:rsidRPr="00450098">
        <w:rPr>
          <w:lang w:val="en-US"/>
        </w:rPr>
        <w:t>, on the other hand, was a fictitious example for which 3-16 times higher (depending on stem diameter class) damage rates through men and machine were assumed (Fig. 3.3 b).</w:t>
      </w:r>
    </w:p>
    <w:p w:rsidR="00D7084D" w:rsidRPr="00450098" w:rsidRDefault="00450098">
      <w:pPr>
        <w:rPr>
          <w:lang w:val="en-US"/>
        </w:rPr>
      </w:pPr>
      <w:proofErr w:type="gramStart"/>
      <w:r w:rsidRPr="00450098">
        <w:rPr>
          <w:lang w:val="en-US"/>
        </w:rPr>
        <w:t>Fig. 3.3.</w:t>
      </w:r>
      <w:proofErr w:type="gramEnd"/>
      <w:del w:id="220" w:author="Ulrike Hiltner" w:date="2017-12-08T15:22:00Z">
        <w:r w:rsidRPr="00450098" w:rsidDel="00B84CB7">
          <w:rPr>
            <w:lang w:val="en-US"/>
          </w:rPr>
          <w:delText xml:space="preserve"> </w:delText>
        </w:r>
      </w:del>
      <w:proofErr w:type="gramStart"/>
      <w:r w:rsidRPr="00450098">
        <w:rPr>
          <w:lang w:val="en-US"/>
        </w:rPr>
        <w:t>a</w:t>
      </w:r>
      <w:proofErr w:type="gramEnd"/>
      <w:r w:rsidRPr="00450098">
        <w:rPr>
          <w:lang w:val="en-US"/>
        </w:rPr>
        <w:t xml:space="preserve"> shows the results of the simulation experiment of all three scenarios indicating the temporal development of the total aboveground biomass. It can be clearly seen that the 1986 disturbance in both logging scenarios was followed by an immediate decline in aboveground biomass. In comparison to the reference </w:t>
      </w:r>
      <w:r w:rsidRPr="00450098">
        <w:rPr>
          <w:i/>
          <w:lang w:val="en-US"/>
        </w:rPr>
        <w:t>RSc</w:t>
      </w:r>
      <w:r w:rsidRPr="00450098">
        <w:rPr>
          <w:lang w:val="en-US"/>
        </w:rPr>
        <w:t xml:space="preserve"> in both logging scenarios, the number of trees harvested</w:t>
      </w:r>
      <w:ins w:id="221" w:author="Ulrike Hiltner" w:date="2017-12-08T15:22:00Z">
        <w:r w:rsidR="00B84CB7">
          <w:rPr>
            <w:lang w:val="en-US"/>
          </w:rPr>
          <w:t>,</w:t>
        </w:r>
      </w:ins>
      <w:r w:rsidRPr="00450098">
        <w:rPr>
          <w:lang w:val="en-US"/>
        </w:rPr>
        <w:t xml:space="preserve"> as well as the harvested stem </w:t>
      </w:r>
      <w:r w:rsidR="00B84CB7" w:rsidRPr="00450098">
        <w:rPr>
          <w:lang w:val="en-US"/>
        </w:rPr>
        <w:t>volume was</w:t>
      </w:r>
      <w:r w:rsidRPr="00450098">
        <w:rPr>
          <w:lang w:val="en-US"/>
        </w:rPr>
        <w:t xml:space="preserve"> equal: 10 stems per hectare and 52 m</w:t>
      </w:r>
      <w:r w:rsidRPr="00450098">
        <w:rPr>
          <w:vertAlign w:val="superscript"/>
          <w:lang w:val="en-US"/>
        </w:rPr>
        <w:t>3</w:t>
      </w:r>
      <w:r w:rsidRPr="00450098">
        <w:rPr>
          <w:lang w:val="en-US"/>
        </w:rPr>
        <w:t xml:space="preserve">/ha stem volume. Due to the different intensities of damage, however, the remaining total aboveground biomass per logging scenario differed considerably. The damaged stand volume of the </w:t>
      </w:r>
      <w:r w:rsidRPr="00450098">
        <w:rPr>
          <w:i/>
          <w:lang w:val="en-US"/>
        </w:rPr>
        <w:t>RIL</w:t>
      </w:r>
      <w:r w:rsidRPr="00450098">
        <w:rPr>
          <w:lang w:val="en-US"/>
        </w:rPr>
        <w:t xml:space="preserve"> amounted to 33 t</w:t>
      </w:r>
      <w:r w:rsidRPr="00450098">
        <w:rPr>
          <w:vertAlign w:val="subscript"/>
          <w:lang w:val="en-US"/>
        </w:rPr>
        <w:t>ODM</w:t>
      </w:r>
      <w:r w:rsidRPr="00450098">
        <w:rPr>
          <w:lang w:val="en-US"/>
        </w:rPr>
        <w:t xml:space="preserve">/ha. This was more than five times higher in the </w:t>
      </w:r>
      <w:r w:rsidRPr="00450098">
        <w:rPr>
          <w:i/>
          <w:lang w:val="en-US"/>
        </w:rPr>
        <w:t>CONs</w:t>
      </w:r>
      <w:r w:rsidRPr="00450098">
        <w:rPr>
          <w:lang w:val="en-US"/>
        </w:rPr>
        <w:t xml:space="preserve"> (-179 t</w:t>
      </w:r>
      <w:r w:rsidRPr="00450098">
        <w:rPr>
          <w:vertAlign w:val="subscript"/>
          <w:lang w:val="en-US"/>
        </w:rPr>
        <w:t>ODM</w:t>
      </w:r>
      <w:r w:rsidRPr="00450098">
        <w:rPr>
          <w:lang w:val="en-US"/>
        </w:rPr>
        <w:t>/ha). Directly after logging, the development of biomass varied according to the simulation scenario: (</w:t>
      </w:r>
      <w:r w:rsidRPr="00450098">
        <w:rPr>
          <w:i/>
          <w:lang w:val="en-US"/>
        </w:rPr>
        <w:t>i.</w:t>
      </w:r>
      <w:r w:rsidRPr="00450098">
        <w:rPr>
          <w:lang w:val="en-US"/>
        </w:rPr>
        <w:t xml:space="preserve">) </w:t>
      </w:r>
      <w:proofErr w:type="gramStart"/>
      <w:r w:rsidRPr="00450098">
        <w:rPr>
          <w:lang w:val="en-US"/>
        </w:rPr>
        <w:t>The</w:t>
      </w:r>
      <w:proofErr w:type="gramEnd"/>
      <w:r w:rsidRPr="00450098">
        <w:rPr>
          <w:lang w:val="en-US"/>
        </w:rPr>
        <w:t xml:space="preserve"> secondary succession of the </w:t>
      </w:r>
      <w:r w:rsidRPr="00450098">
        <w:rPr>
          <w:i/>
          <w:lang w:val="en-US"/>
        </w:rPr>
        <w:t>CONs</w:t>
      </w:r>
      <w:r w:rsidRPr="00450098">
        <w:rPr>
          <w:lang w:val="en-US"/>
        </w:rPr>
        <w:t xml:space="preserve"> scenario was characterized by two periods during the recovery phase (1987-2050). A rapid increase in forest biomass was recorded until after about 30 years the status quo was reached for the first time. A period of increased resilience followed until about 2050, when the maximum stock biomass was reached after about 15 years (2025). In the first half of strengthened resilience, gross primary production was slower but positive. The local maximum of the stand biomass proved to be unstable, so that it fell back to the reference values (433 t</w:t>
      </w:r>
      <w:r w:rsidRPr="00450098">
        <w:rPr>
          <w:vertAlign w:val="subscript"/>
          <w:lang w:val="en-US"/>
        </w:rPr>
        <w:t>ODM</w:t>
      </w:r>
      <w:r w:rsidRPr="00450098">
        <w:rPr>
          <w:lang w:val="en-US"/>
        </w:rPr>
        <w:t>/ha) until 2050. Subsequently, it settled to a lower secondary equilibrium level of (399 t</w:t>
      </w:r>
      <w:r w:rsidRPr="00450098">
        <w:rPr>
          <w:vertAlign w:val="subscript"/>
          <w:lang w:val="en-US"/>
        </w:rPr>
        <w:t>ODM</w:t>
      </w:r>
      <w:r w:rsidRPr="00450098">
        <w:rPr>
          <w:lang w:val="en-US"/>
        </w:rPr>
        <w:t>/ha) until the end of the simulation period considered, in 2100. (</w:t>
      </w:r>
      <w:r w:rsidRPr="00450098">
        <w:rPr>
          <w:i/>
          <w:lang w:val="en-US"/>
        </w:rPr>
        <w:t>ii.</w:t>
      </w:r>
      <w:r w:rsidRPr="00450098">
        <w:rPr>
          <w:lang w:val="en-US"/>
        </w:rPr>
        <w:t xml:space="preserve">) During the approximately 70-year recovery phase, until 2050, the secondary succession of the total aboveground biomass of the </w:t>
      </w:r>
      <w:r w:rsidRPr="00450098">
        <w:rPr>
          <w:i/>
          <w:lang w:val="en-US"/>
        </w:rPr>
        <w:t>RIL</w:t>
      </w:r>
      <w:r w:rsidRPr="00450098">
        <w:rPr>
          <w:lang w:val="en-US"/>
        </w:rPr>
        <w:t xml:space="preserve"> scenario took place with a smaller but steady gradient, so that after about 70 years (2050) the status quo was reached first time again. In the subsequent equilibrium phase (&gt; 2050), the </w:t>
      </w:r>
      <w:r w:rsidRPr="00450098">
        <w:rPr>
          <w:lang w:val="en-US"/>
        </w:rPr>
        <w:lastRenderedPageBreak/>
        <w:t>total aboveground biomass piled up slightly above the reference value at 450 t</w:t>
      </w:r>
      <w:r w:rsidRPr="00450098">
        <w:rPr>
          <w:vertAlign w:val="subscript"/>
          <w:lang w:val="en-US"/>
        </w:rPr>
        <w:t>ODM</w:t>
      </w:r>
      <w:r w:rsidRPr="00450098">
        <w:rPr>
          <w:lang w:val="en-US"/>
        </w:rPr>
        <w:t>/ha. A tipping point, followed by a system collapse, did not show any of the simulation scenarios due to the damage investigated.</w:t>
      </w:r>
    </w:p>
    <w:p w:rsidR="00D7084D" w:rsidRPr="00450098" w:rsidRDefault="00450098">
      <w:pPr>
        <w:rPr>
          <w:lang w:val="en-US"/>
        </w:rPr>
      </w:pPr>
      <w:r w:rsidRPr="00450098">
        <w:rPr>
          <w:lang w:val="en-US"/>
        </w:rPr>
        <w:t xml:space="preserve">With regard to the research question three, changes in forest structure should be analyzed in addition to biomass dynamics. This was determined using the simulated species group composition. The results at the PFT level are shown below (Annex A1.1). The tree species composition of the secondary succession of the </w:t>
      </w:r>
      <w:r w:rsidRPr="00450098">
        <w:rPr>
          <w:i/>
          <w:lang w:val="en-US"/>
        </w:rPr>
        <w:t>RIL</w:t>
      </w:r>
      <w:r w:rsidRPr="00450098">
        <w:rPr>
          <w:lang w:val="en-US"/>
        </w:rPr>
        <w:t xml:space="preserve"> scenario shifted slightly in the 70 years after the logging event: The aboveground biomass of the pioneer species in PFT6 (upper canopy layer) recovered faster than that of the climax tree species in PFT5 and PFT8 until about 2040. In undergrowth, the aboveground biomass of PFT1 remained constant. This group of species was neither used commercially nor influenced by structural variations of the forest stand. The rejuvenation rates of the intermediate species groups belonging to the higher canopy layers (PFT3 and PFT6) were between pioneer and climax species groups. After 2050, the tree species composition structure of the </w:t>
      </w:r>
      <w:r w:rsidRPr="00450098">
        <w:rPr>
          <w:i/>
          <w:lang w:val="en-US"/>
        </w:rPr>
        <w:t>RIL</w:t>
      </w:r>
      <w:r w:rsidRPr="00450098">
        <w:rPr>
          <w:lang w:val="en-US"/>
        </w:rPr>
        <w:t xml:space="preserve"> scenario returned to the reference. In contrast to the </w:t>
      </w:r>
      <w:r w:rsidRPr="00450098">
        <w:rPr>
          <w:i/>
          <w:lang w:val="en-US"/>
        </w:rPr>
        <w:t>RIL</w:t>
      </w:r>
      <w:r w:rsidRPr="00450098">
        <w:rPr>
          <w:lang w:val="en-US"/>
        </w:rPr>
        <w:t xml:space="preserve"> scenario, the species group composition of the </w:t>
      </w:r>
      <w:r w:rsidRPr="00450098">
        <w:rPr>
          <w:i/>
          <w:lang w:val="en-US"/>
        </w:rPr>
        <w:t>CONs</w:t>
      </w:r>
      <w:r w:rsidRPr="00450098">
        <w:rPr>
          <w:lang w:val="en-US"/>
        </w:rPr>
        <w:t xml:space="preserve"> scenario was heavily shifted. This mainly concerned groups of species, with large trees of the upper two canopy layers (PFT5-PFT8). Neither PFT5 nor PFT8 reached the status quo of the reference before the logging event. Overall, the intermediary tree species of the PFT7 developed at the most dominant during the secondary succession. They grew fastest and exceeded the reference value after only 10 years. This strengthened resilience behavior of PFT7 explained the curve shape of the total biomass in the </w:t>
      </w:r>
      <w:r w:rsidRPr="00450098">
        <w:rPr>
          <w:i/>
          <w:lang w:val="en-US"/>
        </w:rPr>
        <w:t>CONs</w:t>
      </w:r>
      <w:r w:rsidRPr="00450098">
        <w:rPr>
          <w:lang w:val="en-US"/>
        </w:rPr>
        <w:t xml:space="preserve"> scenario (Fig. 3.3.a).</w:t>
      </w:r>
    </w:p>
    <w:p w:rsidR="00D7084D" w:rsidRPr="00450098" w:rsidRDefault="00450098">
      <w:pPr>
        <w:rPr>
          <w:lang w:val="en-US"/>
        </w:rPr>
      </w:pPr>
      <w:r w:rsidRPr="00450098">
        <w:rPr>
          <w:lang w:val="en-US"/>
        </w:rPr>
        <w:t xml:space="preserve">Figure 3.3.b shows a comparison of the density functions of the gross primary production </w:t>
      </w:r>
      <w:proofErr w:type="spellStart"/>
      <w:r w:rsidRPr="00450098">
        <w:rPr>
          <w:i/>
          <w:lang w:val="en-US"/>
        </w:rPr>
        <w:t>ggp</w:t>
      </w:r>
      <w:proofErr w:type="spellEnd"/>
      <w:r w:rsidRPr="00450098">
        <w:rPr>
          <w:lang w:val="en-US"/>
        </w:rPr>
        <w:t xml:space="preserve"> of all three simulation scenarios starting from the moment of the logging event in 1986. While the equilibrium phase, the </w:t>
      </w:r>
      <w:r w:rsidRPr="00450098">
        <w:rPr>
          <w:i/>
          <w:lang w:val="en-US"/>
        </w:rPr>
        <w:t>gpp</w:t>
      </w:r>
      <w:r w:rsidRPr="00450098">
        <w:rPr>
          <w:lang w:val="en-US"/>
        </w:rPr>
        <w:t xml:space="preserve"> of the </w:t>
      </w:r>
      <w:r w:rsidRPr="00450098">
        <w:rPr>
          <w:i/>
          <w:lang w:val="en-US"/>
        </w:rPr>
        <w:t>RIL</w:t>
      </w:r>
      <w:r w:rsidRPr="00450098">
        <w:rPr>
          <w:lang w:val="en-US"/>
        </w:rPr>
        <w:t xml:space="preserve"> scenario in was close to the reference and the dispersion was low indicating a stable trend in biomass production. Median values of the scenario-dependent density distributions of both resilience phases enabled an ordinal evaluation of the scenarios. The distribution of </w:t>
      </w:r>
      <w:r w:rsidRPr="00450098">
        <w:rPr>
          <w:i/>
          <w:lang w:val="en-US"/>
        </w:rPr>
        <w:t>gpp</w:t>
      </w:r>
      <w:r w:rsidRPr="00450098">
        <w:rPr>
          <w:lang w:val="en-US"/>
        </w:rPr>
        <w:t xml:space="preserve"> of the </w:t>
      </w:r>
      <w:r w:rsidRPr="00450098">
        <w:rPr>
          <w:i/>
          <w:lang w:val="en-US"/>
        </w:rPr>
        <w:t>CONs</w:t>
      </w:r>
      <w:r w:rsidRPr="00450098">
        <w:rPr>
          <w:lang w:val="en-US"/>
        </w:rPr>
        <w:t xml:space="preserve"> scenario was more broadly diversified and the median value was higher than that of the reference. The median does not return to its initial state during the considered period of time. Note that with normally distributed data, the median corresponds to the arithmetic mean.</w:t>
      </w:r>
    </w:p>
    <w:p w:rsidR="00D7084D" w:rsidRDefault="00450098">
      <w:r>
        <w:rPr>
          <w:noProof/>
          <w:lang w:eastAsia="de-DE"/>
        </w:rPr>
        <w:drawing>
          <wp:inline distT="0" distB="0" distL="0" distR="0" wp14:anchorId="5AE0334E" wp14:editId="661D1D16">
            <wp:extent cx="5760000" cy="2015776"/>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fig33-1.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60000" cy="2015776"/>
                    </a:xfrm>
                    <a:prstGeom prst="rect">
                      <a:avLst/>
                    </a:prstGeom>
                    <a:noFill/>
                    <a:ln w="9525">
                      <a:noFill/>
                      <a:headEnd/>
                      <a:tailEnd/>
                    </a:ln>
                  </pic:spPr>
                </pic:pic>
              </a:graphicData>
            </a:graphic>
          </wp:inline>
        </w:drawing>
      </w:r>
    </w:p>
    <w:p w:rsidR="00D7084D" w:rsidRPr="00450098" w:rsidRDefault="00450098">
      <w:pPr>
        <w:pStyle w:val="Beschriftung1"/>
        <w:rPr>
          <w:lang w:val="en-US"/>
        </w:rPr>
        <w:pPrChange w:id="222" w:author="Ulrike Hiltner" w:date="2017-12-08T15:23:00Z">
          <w:pPr/>
        </w:pPrChange>
      </w:pPr>
      <w:r w:rsidRPr="00450098">
        <w:rPr>
          <w:lang w:val="en-US"/>
        </w:rPr>
        <w:t xml:space="preserve">Fig 4.1: Simulation experiment. a.) Results for the scenario settings used in FORMIND, simulated over 116 years for the forest stand of Paracou (line graphs). </w:t>
      </w:r>
      <w:proofErr w:type="gramStart"/>
      <w:r w:rsidRPr="00450098">
        <w:rPr>
          <w:lang w:val="en-US"/>
        </w:rPr>
        <w:t>Starting from an equilibrium phase of the primary succession, the development of the aboveground biomass after a logging event (1986) until the end of the 21</w:t>
      </w:r>
      <w:r w:rsidRPr="00B84CB7">
        <w:rPr>
          <w:vertAlign w:val="superscript"/>
          <w:lang w:val="en-US"/>
        </w:rPr>
        <w:t>st</w:t>
      </w:r>
      <w:r w:rsidRPr="00450098">
        <w:rPr>
          <w:lang w:val="en-US"/>
        </w:rPr>
        <w:t xml:space="preserve"> century is presented.</w:t>
      </w:r>
      <w:proofErr w:type="gramEnd"/>
      <w:r w:rsidRPr="00450098">
        <w:rPr>
          <w:lang w:val="en-US"/>
        </w:rPr>
        <w:t xml:space="preserve"> The dots indicate the averaged values of the simulation results either for a 50-year spin-up period (primary succession) or secondary succession. b.) Scenario-dependent density distributions of gross primary production after selective logging in 1986, shown for the two phases of secondary succession: recovering phase (1987-2050) and late-successional phase (2051-2100). Median values (dashed lines) enable an ordinal evaluation of the scenarios.</w:t>
      </w:r>
    </w:p>
    <w:p w:rsidR="00D7084D" w:rsidRPr="00450098" w:rsidRDefault="00450098">
      <w:pPr>
        <w:pStyle w:val="berschrift1"/>
        <w:rPr>
          <w:lang w:val="en-US"/>
        </w:rPr>
      </w:pPr>
      <w:bookmarkStart w:id="223" w:name="header4"/>
      <w:bookmarkEnd w:id="223"/>
      <w:r w:rsidRPr="00450098">
        <w:rPr>
          <w:lang w:val="en-US"/>
        </w:rPr>
        <w:lastRenderedPageBreak/>
        <w:t>4. Discussion</w:t>
      </w:r>
    </w:p>
    <w:p w:rsidR="00D7084D" w:rsidRPr="00450098" w:rsidRDefault="00450098">
      <w:pPr>
        <w:pStyle w:val="berschrift2"/>
        <w:rPr>
          <w:lang w:val="en-US"/>
        </w:rPr>
      </w:pPr>
      <w:bookmarkStart w:id="224" w:name="header4.1"/>
      <w:bookmarkEnd w:id="224"/>
      <w:r w:rsidRPr="00450098">
        <w:rPr>
          <w:lang w:val="en-US"/>
        </w:rPr>
        <w:t>4.1. Simulation experiment</w:t>
      </w:r>
    </w:p>
    <w:p w:rsidR="00D7084D" w:rsidRPr="00450098" w:rsidRDefault="00450098">
      <w:pPr>
        <w:rPr>
          <w:lang w:val="en-US"/>
        </w:rPr>
      </w:pPr>
      <w:r w:rsidRPr="00450098">
        <w:rPr>
          <w:lang w:val="en-US"/>
        </w:rPr>
        <w:t xml:space="preserve">With the dynamic, individual-oriented forest model of the Paracou test site, we simulated the secondary succession after selective logging in two scenarios, in which different damage intensities were assumed. The biomass production of these two scenarios was compared with a reference showing undisturbed forest growth. Subsequently, we analyzed the simulation results of aboveground biomass production at both forest stand and species group level and evaluated their resilience and structural composition. For the </w:t>
      </w:r>
      <w:r w:rsidRPr="00450098">
        <w:rPr>
          <w:i/>
          <w:lang w:val="en-US"/>
        </w:rPr>
        <w:t>RIL</w:t>
      </w:r>
      <w:r w:rsidRPr="00450098">
        <w:rPr>
          <w:lang w:val="en-US"/>
        </w:rPr>
        <w:t xml:space="preserve"> scenario (</w:t>
      </w:r>
      <w:r w:rsidRPr="00450098">
        <w:rPr>
          <w:i/>
          <w:lang w:val="en-US"/>
        </w:rPr>
        <w:t>reduced impact logging</w:t>
      </w:r>
      <w:r w:rsidRPr="00450098">
        <w:rPr>
          <w:lang w:val="en-US"/>
        </w:rPr>
        <w:t>) we have calculated the parameter values of damage for each stem diameter class from the forest inventory data of the T1-</w:t>
      </w:r>
      <w:r w:rsidRPr="00450098">
        <w:rPr>
          <w:i/>
          <w:lang w:val="en-US"/>
        </w:rPr>
        <w:t>RIL</w:t>
      </w:r>
      <w:r w:rsidRPr="00450098">
        <w:rPr>
          <w:lang w:val="en-US"/>
        </w:rPr>
        <w:t xml:space="preserve"> plots (cf. Fig. 3.3b). This type of damage only reflected the influence of man and machine on the remaining forest stand. Damage to the remaining forest stand caused by falling trees or the development of skidding trails was not taken into account. In addition, the fall direction of the logged trees was controlled and potentially harvest-able trees (so-called future trees) remained undamaged in the </w:t>
      </w:r>
      <w:r w:rsidRPr="00450098">
        <w:rPr>
          <w:i/>
          <w:lang w:val="en-US"/>
        </w:rPr>
        <w:t>RIL</w:t>
      </w:r>
      <w:r w:rsidRPr="00450098">
        <w:rPr>
          <w:lang w:val="en-US"/>
        </w:rPr>
        <w:t xml:space="preserve">. The scenario </w:t>
      </w:r>
      <w:r w:rsidRPr="00450098">
        <w:rPr>
          <w:i/>
          <w:lang w:val="en-US"/>
        </w:rPr>
        <w:t>CONs</w:t>
      </w:r>
      <w:r w:rsidRPr="00450098">
        <w:rPr>
          <w:lang w:val="en-US"/>
        </w:rPr>
        <w:t xml:space="preserve"> (conventional logging) was a fictitious scenario that was created for further discussion. The damage intensity per stem diameter class was assumed to be significantly higher than that of </w:t>
      </w:r>
      <w:r w:rsidRPr="00450098">
        <w:rPr>
          <w:i/>
          <w:lang w:val="en-US"/>
        </w:rPr>
        <w:t>RIL</w:t>
      </w:r>
      <w:r w:rsidRPr="00450098">
        <w:rPr>
          <w:lang w:val="en-US"/>
        </w:rPr>
        <w:t>. In addition, the fall direction of logged trees was not controlled and future trees could be damaged.</w:t>
      </w:r>
    </w:p>
    <w:p w:rsidR="00D7084D" w:rsidRPr="00450098" w:rsidRDefault="00450098">
      <w:pPr>
        <w:rPr>
          <w:lang w:val="en-US"/>
        </w:rPr>
      </w:pPr>
      <w:r w:rsidRPr="00450098">
        <w:rPr>
          <w:lang w:val="en-US"/>
        </w:rPr>
        <w:t>On the basis of the extrapolation of the biomass production of the forest stand beyond the period of the forest inventory data of Paracou, we were able to make long-term statements about the structure and dynamics of the secondary succession. The resilience of biomass production could be used as an indicator for the definition of sustainable silviculture strategies. This was possible at both the stand and species group level. The species composition of forest ecosystems varies over time, depending on natural disturbances and climate fluctuations (Thompson 2011). The fluctuations, however, remain more or less constant, within the limits of natural variations, related to a state of equilibrium (Sakschewski et al. 2016). In a state of equilibrium, forests can produce a variety of products and services that can be useful to mankind (Simula 2009). A change in forest state results from a loss of resilience, with a partial or complete shift to an ecosystem type other than that expected for the location. Such changes in state lead to a reduction in the production of goods and services. Therefore, a change in species composition can be used as an indicator of degradation (Thompson 2011). Our results of the simulation experiment on disturbing the growth dynamics and structure of Paracou's forest showed that the conservation of biodiversity and species composition is crucial for sustainable forest management and a key factor for the long-term preservation of the forest ecosystem. The management module could be used to estimate the harvest yield of a logging event. This was possible because the forest model calculates on the basis of individual trees.</w:t>
      </w:r>
    </w:p>
    <w:p w:rsidR="00D7084D" w:rsidRPr="00450098" w:rsidRDefault="00450098">
      <w:pPr>
        <w:rPr>
          <w:lang w:val="en-US"/>
        </w:rPr>
      </w:pPr>
      <w:r w:rsidRPr="00450098">
        <w:rPr>
          <w:lang w:val="en-US"/>
        </w:rPr>
        <w:t xml:space="preserve">In summary, we come to the conclusion that </w:t>
      </w:r>
      <w:r w:rsidRPr="00450098">
        <w:rPr>
          <w:i/>
          <w:lang w:val="en-US"/>
        </w:rPr>
        <w:t>RIL</w:t>
      </w:r>
      <w:r w:rsidRPr="00450098">
        <w:rPr>
          <w:lang w:val="en-US"/>
        </w:rPr>
        <w:t xml:space="preserve"> strategies are advantageous for the resilience of the forest stand. A similar species composition as well as biomass balance could already be achieved about 70 years after the event, as in the status quo. This is important against the background of carbon fixation and biodiversity debates. This is important against the background of carbon fixation and biodiversity debates. The yield of the conventional scenario </w:t>
      </w:r>
      <w:r w:rsidRPr="00450098">
        <w:rPr>
          <w:i/>
          <w:lang w:val="en-US"/>
        </w:rPr>
        <w:t>CONs</w:t>
      </w:r>
      <w:r w:rsidRPr="00450098">
        <w:rPr>
          <w:lang w:val="en-US"/>
        </w:rPr>
        <w:t xml:space="preserve"> was just as high as that of the </w:t>
      </w:r>
      <w:r w:rsidRPr="00450098">
        <w:rPr>
          <w:i/>
          <w:lang w:val="en-US"/>
        </w:rPr>
        <w:t>RIL</w:t>
      </w:r>
      <w:r w:rsidRPr="00450098">
        <w:rPr>
          <w:lang w:val="en-US"/>
        </w:rPr>
        <w:t xml:space="preserve"> scenario, but damaged the remaining forest stand in such a way that it produced less biomass in the secondary equilibrium until 2100. The simulation experiment also showed that the structure of the forest stand was changed so much after the intervention of </w:t>
      </w:r>
      <w:r w:rsidRPr="00450098">
        <w:rPr>
          <w:i/>
          <w:lang w:val="en-US"/>
        </w:rPr>
        <w:t>CONs</w:t>
      </w:r>
      <w:r w:rsidRPr="00450098">
        <w:rPr>
          <w:lang w:val="en-US"/>
        </w:rPr>
        <w:t xml:space="preserve"> that a different type of forest would result.</w:t>
      </w:r>
    </w:p>
    <w:p w:rsidR="00D7084D" w:rsidRPr="00450098" w:rsidRDefault="00450098">
      <w:pPr>
        <w:pStyle w:val="berschrift2"/>
        <w:rPr>
          <w:lang w:val="en-US"/>
        </w:rPr>
      </w:pPr>
      <w:bookmarkStart w:id="225" w:name="header4.2"/>
      <w:bookmarkEnd w:id="225"/>
      <w:r w:rsidRPr="00450098">
        <w:rPr>
          <w:lang w:val="en-US"/>
        </w:rPr>
        <w:t>4.2. Model performance</w:t>
      </w:r>
    </w:p>
    <w:p w:rsidR="00D7084D" w:rsidRPr="00450098" w:rsidRDefault="00450098">
      <w:pPr>
        <w:rPr>
          <w:lang w:val="en-US"/>
        </w:rPr>
      </w:pPr>
      <w:r w:rsidRPr="00450098">
        <w:rPr>
          <w:lang w:val="en-US"/>
        </w:rPr>
        <w:t xml:space="preserve">The challenge of this study was to map the succession of the forest structure at Paracou's test site as accurately as possible using the model. This was important in order to investigate different logging scenarios depending on the application. In order to be able to make a statement about the efficiency of </w:t>
      </w:r>
      <w:r w:rsidRPr="00450098">
        <w:rPr>
          <w:lang w:val="en-US"/>
        </w:rPr>
        <w:lastRenderedPageBreak/>
        <w:t>our simulation experiment, the parameterization of the forest model was first calibrated with field data from forest inventories for the attributes aboveground biomass and basal area. FORMIND is individual-</w:t>
      </w:r>
      <w:r w:rsidR="00B84CB7" w:rsidRPr="00450098">
        <w:rPr>
          <w:lang w:val="en-US"/>
        </w:rPr>
        <w:t>based;</w:t>
      </w:r>
      <w:r w:rsidRPr="00450098">
        <w:rPr>
          <w:lang w:val="en-US"/>
        </w:rPr>
        <w:t xml:space="preserve"> i. e. the tree growth of individual trees belonging to plant functional types </w:t>
      </w:r>
      <w:r w:rsidRPr="00450098">
        <w:rPr>
          <w:i/>
          <w:lang w:val="en-US"/>
        </w:rPr>
        <w:t>PFT</w:t>
      </w:r>
      <w:r w:rsidRPr="00450098">
        <w:rPr>
          <w:lang w:val="en-US"/>
        </w:rPr>
        <w:t xml:space="preserve"> could be dynamically simulated. In order to be able to make a statement about the performance of our simulation experiment, the parameterization of the forest model was first calibrated with field data from forest inventories for the attributes aboveground biomass and tree size-tree number-distribution. A management module was then added. The simulation results of logging of the T1-</w:t>
      </w:r>
      <w:r w:rsidRPr="00450098">
        <w:rPr>
          <w:i/>
          <w:lang w:val="en-US"/>
        </w:rPr>
        <w:t>RIL</w:t>
      </w:r>
      <w:r w:rsidRPr="00450098">
        <w:rPr>
          <w:lang w:val="en-US"/>
        </w:rPr>
        <w:t xml:space="preserve"> were validated with other inventory data from the Paracou test site. The deviations between simulated and observed biomass production differed by less than the observed variability (</w:t>
      </w:r>
      <w:proofErr w:type="gramStart"/>
      <w:r w:rsidRPr="00450098">
        <w:rPr>
          <w:i/>
          <w:lang w:val="en-US"/>
        </w:rPr>
        <w:t>sd</w:t>
      </w:r>
      <w:proofErr w:type="gramEnd"/>
      <w:r w:rsidRPr="00450098">
        <w:rPr>
          <w:lang w:val="en-US"/>
        </w:rPr>
        <w:t xml:space="preserve">) for the total stand. The forest structure was also well represented. Proof of this was the high degree of consistency between the temporal </w:t>
      </w:r>
      <w:proofErr w:type="gramStart"/>
      <w:r w:rsidR="00B84CB7" w:rsidRPr="00450098">
        <w:rPr>
          <w:lang w:val="en-US"/>
        </w:rPr>
        <w:t>develop</w:t>
      </w:r>
      <w:r w:rsidR="00B84CB7">
        <w:rPr>
          <w:lang w:val="en-US"/>
        </w:rPr>
        <w:t>m</w:t>
      </w:r>
      <w:r w:rsidR="00B84CB7" w:rsidRPr="00450098">
        <w:rPr>
          <w:lang w:val="en-US"/>
        </w:rPr>
        <w:t>ent</w:t>
      </w:r>
      <w:proofErr w:type="gramEnd"/>
      <w:r w:rsidRPr="00450098">
        <w:rPr>
          <w:lang w:val="en-US"/>
        </w:rPr>
        <w:t xml:space="preserve"> of the species group composition (cf. Fig. 3.1; 3.2.a).</w:t>
      </w:r>
    </w:p>
    <w:p w:rsidR="00D7084D" w:rsidRPr="00450098" w:rsidRDefault="00450098">
      <w:pPr>
        <w:rPr>
          <w:lang w:val="en-US"/>
        </w:rPr>
      </w:pPr>
      <w:r w:rsidRPr="00450098">
        <w:rPr>
          <w:lang w:val="en-US"/>
        </w:rPr>
        <w:t xml:space="preserve">In summary, one reason for the very good model performance was the excellent data basis from the forest stands at the Paracou test site: the tree species grouping into </w:t>
      </w:r>
      <w:r w:rsidRPr="00450098">
        <w:rPr>
          <w:i/>
          <w:lang w:val="en-US"/>
        </w:rPr>
        <w:t>PFT</w:t>
      </w:r>
      <w:r w:rsidRPr="00450098">
        <w:rPr>
          <w:lang w:val="en-US"/>
        </w:rPr>
        <w:t xml:space="preserve">s and the calculation of parameter values for both geometric relationships of trees and model processes (e.g. tree growth rates, mortality rates) were calculated and not only estimated </w:t>
      </w:r>
      <w:r w:rsidR="00C41B75">
        <w:fldChar w:fldCharType="begin"/>
      </w:r>
      <w:r w:rsidR="00C41B75" w:rsidRPr="00074ED5">
        <w:rPr>
          <w:lang w:val="en-US"/>
          <w:rPrChange w:id="226" w:author="Ulrike Hiltner" w:date="2018-01-12T09:51:00Z">
            <w:rPr/>
          </w:rPrChange>
        </w:rPr>
        <w:instrText xml:space="preserve"> HYPERLINK \l "headerA1.1" \h </w:instrText>
      </w:r>
      <w:r w:rsidR="00C41B75">
        <w:fldChar w:fldCharType="separate"/>
      </w:r>
      <w:r w:rsidRPr="00450098">
        <w:rPr>
          <w:lang w:val="en-US"/>
        </w:rPr>
        <w:t>(Appendix A1, Tab. A1.1)</w:t>
      </w:r>
      <w:r w:rsidR="00C41B75">
        <w:rPr>
          <w:lang w:val="en-US"/>
        </w:rPr>
        <w:fldChar w:fldCharType="end"/>
      </w:r>
      <w:r w:rsidRPr="00450098">
        <w:rPr>
          <w:lang w:val="en-US"/>
        </w:rPr>
        <w:t xml:space="preserve">. Another reason was that the calibration and fine-tuning took into account the simulated and observed number of trees per size class. The tree size-tree number-distribution explicitly reflected the structure of Paracou's forest stand. It was important to select the corresponding target function for the </w:t>
      </w:r>
      <w:r w:rsidRPr="00450098">
        <w:rPr>
          <w:i/>
          <w:lang w:val="en-US"/>
        </w:rPr>
        <w:t>DDS</w:t>
      </w:r>
      <w:r w:rsidRPr="00450098">
        <w:rPr>
          <w:lang w:val="en-US"/>
        </w:rPr>
        <w:t xml:space="preserve"> procedure (Lehmann and </w:t>
      </w:r>
      <w:proofErr w:type="spellStart"/>
      <w:r w:rsidRPr="00450098">
        <w:rPr>
          <w:lang w:val="en-US"/>
        </w:rPr>
        <w:t>Huth</w:t>
      </w:r>
      <w:proofErr w:type="spellEnd"/>
      <w:r w:rsidRPr="00450098">
        <w:rPr>
          <w:lang w:val="en-US"/>
        </w:rPr>
        <w:t xml:space="preserve"> 2015).</w:t>
      </w:r>
    </w:p>
    <w:p w:rsidR="00D7084D" w:rsidRPr="00450098" w:rsidRDefault="00450098">
      <w:pPr>
        <w:pStyle w:val="berschrift2"/>
        <w:rPr>
          <w:lang w:val="en-US"/>
        </w:rPr>
      </w:pPr>
      <w:bookmarkStart w:id="227" w:name="header4.3"/>
      <w:bookmarkEnd w:id="227"/>
      <w:r w:rsidRPr="00450098">
        <w:rPr>
          <w:lang w:val="en-US"/>
        </w:rPr>
        <w:t>4.3. Conclusion and perspectives</w:t>
      </w:r>
    </w:p>
    <w:p w:rsidR="00D7084D" w:rsidRPr="00450098" w:rsidRDefault="00450098">
      <w:pPr>
        <w:rPr>
          <w:lang w:val="en-US"/>
        </w:rPr>
      </w:pPr>
      <w:r w:rsidRPr="00450098">
        <w:rPr>
          <w:lang w:val="en-US"/>
        </w:rPr>
        <w:t xml:space="preserve">With this study, an attempt was made to extend the current state of research both methodologically and scientifically. Methodologically, there was uncertainty regarding the model performance of FORMIND, as no validation of the simulation results of selective logging with field data has been carried out so far. The question of to what extent different disturbance intensities in selective logging can influence the future development of a forest stand was scientifically still open. Our goal was to contribute to the development of sustainable forest management strategies in the Amazon forest. At the global level, the protection of the Amazon rain forest contributes significantly to the conservation of biodiversity and the preservation of an important component in the global carbon cycle. In addition to other ecosystem services, the Amazon provides useful resources such as timber. High deforestation rates have long been contributing to the degradation of its forests [IPCC (2014); Global Forest Watch 2014]. In order to help solve this issue, we have chosen a mechanistic approach in which the forest structure and growth dynamics can be assessed not only in the short term, but also in the long term by linking observations (forest inventory data from Paracou in French Guiana) and model simulations (FORMIND forest model with management module). A tool was created to investigate selective logging scenarios by validating short-term simulation results with field data. With regard to methodological and scientific findings, the following questions have to be answered or clarified: How do repeated deforestation events affect the resilience and species composition? What role does the specification of minimum trunk diameters of logged trees play in this context? Damage to forest stand caused by deforestation events, which damage intensities result for skid roads, overthrow, falling trees, thinning, fuel wood. </w:t>
      </w:r>
      <w:proofErr w:type="gramStart"/>
      <w:r w:rsidRPr="00450098">
        <w:rPr>
          <w:lang w:val="en-US"/>
        </w:rPr>
        <w:t>etc</w:t>
      </w:r>
      <w:proofErr w:type="gramEnd"/>
      <w:r w:rsidRPr="00450098">
        <w:rPr>
          <w:lang w:val="en-US"/>
        </w:rPr>
        <w:t>. What influence do environmental factors such as climate have on biomass growth and the structure of a production forest? Can studies such as these be extended to the entire Amazon region for the Paracou site?</w:t>
      </w:r>
    </w:p>
    <w:p w:rsidR="00D7084D" w:rsidRPr="00450098" w:rsidRDefault="00450098">
      <w:pPr>
        <w:rPr>
          <w:lang w:val="en-US"/>
        </w:rPr>
      </w:pPr>
      <w:r w:rsidRPr="00450098">
        <w:rPr>
          <w:lang w:val="en-US"/>
        </w:rPr>
        <w:t xml:space="preserve">In the future, we intend to develop reduced impact strategies by means of further simulation experiments showing the best possible relationship between maximum yield and minimum impact of logging on forest growth. Furthermore, we intend to evaluate the effects of a wider range of management strategies on long-term forest growth dynamics by implementing an updated version of the management module into the model architecture. This methodological approach will allow the </w:t>
      </w:r>
      <w:r w:rsidRPr="00450098">
        <w:rPr>
          <w:lang w:val="en-US"/>
        </w:rPr>
        <w:lastRenderedPageBreak/>
        <w:t>development of silviculture strategies that are more economic and ecological friendly. Knowledge gained through such simulation experiments may help decision-making (REDD+ and FSC-labeling).</w:t>
      </w:r>
    </w:p>
    <w:p w:rsidR="00D7084D" w:rsidRPr="00450098" w:rsidRDefault="00450098">
      <w:pPr>
        <w:pStyle w:val="berschrift1"/>
        <w:rPr>
          <w:lang w:val="en-US"/>
        </w:rPr>
      </w:pPr>
      <w:bookmarkStart w:id="228" w:name="acknowledgements"/>
      <w:bookmarkEnd w:id="228"/>
      <w:r w:rsidRPr="00450098">
        <w:rPr>
          <w:lang w:val="en-US"/>
        </w:rPr>
        <w:t>Acknowledgements</w:t>
      </w:r>
    </w:p>
    <w:p w:rsidR="00B84CB7" w:rsidRDefault="00450098">
      <w:pPr>
        <w:rPr>
          <w:ins w:id="229" w:author="Ulrike Hiltner" w:date="2017-12-08T15:26:00Z"/>
          <w:lang w:val="en-US"/>
        </w:rPr>
      </w:pPr>
      <w:r w:rsidRPr="00450098">
        <w:rPr>
          <w:lang w:val="en-US"/>
        </w:rPr>
        <w:t xml:space="preserve">We want to thank </w:t>
      </w:r>
      <w:r w:rsidRPr="00450098">
        <w:rPr>
          <w:i/>
          <w:lang w:val="en-US"/>
        </w:rPr>
        <w:t xml:space="preserve">Prof. Dr. </w:t>
      </w:r>
      <w:proofErr w:type="spellStart"/>
      <w:r w:rsidRPr="00450098">
        <w:rPr>
          <w:i/>
          <w:lang w:val="en-US"/>
        </w:rPr>
        <w:t>Stéphane</w:t>
      </w:r>
      <w:proofErr w:type="spellEnd"/>
      <w:r w:rsidRPr="00450098">
        <w:rPr>
          <w:i/>
          <w:lang w:val="en-US"/>
        </w:rPr>
        <w:t xml:space="preserve"> </w:t>
      </w:r>
      <w:proofErr w:type="spellStart"/>
      <w:r w:rsidRPr="00450098">
        <w:rPr>
          <w:i/>
          <w:lang w:val="en-US"/>
        </w:rPr>
        <w:t>Traissac</w:t>
      </w:r>
      <w:proofErr w:type="spellEnd"/>
      <w:r w:rsidRPr="00450098">
        <w:rPr>
          <w:lang w:val="en-US"/>
        </w:rPr>
        <w:t xml:space="preserve"> very much for his valuable comments and support regarding the model parameterization as well as </w:t>
      </w:r>
      <w:r w:rsidRPr="00450098">
        <w:rPr>
          <w:i/>
          <w:lang w:val="en-US"/>
        </w:rPr>
        <w:t xml:space="preserve">Laurent </w:t>
      </w:r>
      <w:proofErr w:type="spellStart"/>
      <w:r w:rsidRPr="00450098">
        <w:rPr>
          <w:i/>
          <w:lang w:val="en-US"/>
        </w:rPr>
        <w:t>Descroix</w:t>
      </w:r>
      <w:proofErr w:type="spellEnd"/>
      <w:r w:rsidRPr="00450098">
        <w:rPr>
          <w:lang w:val="en-US"/>
        </w:rPr>
        <w:t xml:space="preserve"> for his helpful discussion on the silviculture of French Guiana's production forests. We also want to thank the anonymous reviewers for their valuable comments. We gratefully acknowledge the </w:t>
      </w:r>
      <w:r w:rsidRPr="00450098">
        <w:rPr>
          <w:i/>
          <w:lang w:val="en-US"/>
        </w:rPr>
        <w:t>German Federal Environmental Foundation - DBU</w:t>
      </w:r>
      <w:r w:rsidRPr="00450098">
        <w:rPr>
          <w:lang w:val="en-US"/>
        </w:rPr>
        <w:t xml:space="preserve"> for funding </w:t>
      </w:r>
      <w:r w:rsidRPr="00450098">
        <w:rPr>
          <w:i/>
          <w:lang w:val="en-US"/>
        </w:rPr>
        <w:t xml:space="preserve">Ulrike </w:t>
      </w:r>
      <w:proofErr w:type="spellStart"/>
      <w:r w:rsidRPr="00450098">
        <w:rPr>
          <w:i/>
          <w:lang w:val="en-US"/>
        </w:rPr>
        <w:t>Hiltner</w:t>
      </w:r>
      <w:r w:rsidRPr="00450098">
        <w:rPr>
          <w:lang w:val="en-US"/>
        </w:rPr>
        <w:t>'s</w:t>
      </w:r>
      <w:proofErr w:type="spellEnd"/>
      <w:r w:rsidRPr="00450098">
        <w:rPr>
          <w:lang w:val="en-US"/>
        </w:rPr>
        <w:t xml:space="preserve"> PhD project AZ 20015/398.</w:t>
      </w:r>
    </w:p>
    <w:p w:rsidR="00B84CB7" w:rsidRDefault="00B84CB7">
      <w:pPr>
        <w:rPr>
          <w:ins w:id="230" w:author="Ulrike Hiltner" w:date="2017-12-08T15:26:00Z"/>
          <w:lang w:val="en-US"/>
        </w:rPr>
        <w:pPrChange w:id="231" w:author="Ulrike Hiltner" w:date="2017-12-08T15:26:00Z">
          <w:pPr>
            <w:spacing w:after="200"/>
            <w:jc w:val="left"/>
          </w:pPr>
        </w:pPrChange>
      </w:pPr>
      <w:ins w:id="232" w:author="Ulrike Hiltner" w:date="2017-12-08T15:26:00Z">
        <w:r>
          <w:rPr>
            <w:lang w:val="en-US"/>
          </w:rPr>
          <w:br w:type="page"/>
        </w:r>
      </w:ins>
    </w:p>
    <w:p w:rsidR="00D7084D" w:rsidRPr="00450098" w:rsidDel="00B84CB7" w:rsidRDefault="00D7084D">
      <w:pPr>
        <w:rPr>
          <w:del w:id="233" w:author="Ulrike Hiltner" w:date="2017-12-08T15:26:00Z"/>
          <w:lang w:val="en-US"/>
        </w:rPr>
      </w:pPr>
    </w:p>
    <w:p w:rsidR="00D7084D" w:rsidRPr="00450098" w:rsidRDefault="00450098">
      <w:pPr>
        <w:pStyle w:val="berschrift1"/>
        <w:rPr>
          <w:lang w:val="en-US"/>
        </w:rPr>
      </w:pPr>
      <w:bookmarkStart w:id="234" w:name="headerA1"/>
      <w:bookmarkEnd w:id="234"/>
      <w:r w:rsidRPr="00450098">
        <w:rPr>
          <w:lang w:val="en-US"/>
        </w:rPr>
        <w:t>Appendix A1</w:t>
      </w:r>
    </w:p>
    <w:p w:rsidR="00D7084D" w:rsidRPr="00450098" w:rsidRDefault="00450098">
      <w:pPr>
        <w:rPr>
          <w:lang w:val="en-US"/>
        </w:rPr>
      </w:pPr>
      <w:r w:rsidRPr="00450098">
        <w:rPr>
          <w:lang w:val="en-US"/>
        </w:rPr>
        <w:t xml:space="preserve">Additional information on the parameterization process of the FORMIND forest model including management module and detailed lists of the parameter values used are documented below. Please, find a detailed model description in Fischer et al. (2016) or on the </w:t>
      </w:r>
      <w:r>
        <w:fldChar w:fldCharType="begin"/>
      </w:r>
      <w:ins w:id="235" w:author="Ulrike Hiltner" w:date="2017-12-08T15:34:00Z">
        <w:r w:rsidR="00EE3446" w:rsidRPr="00074ED5">
          <w:rPr>
            <w:lang w:val="en-US"/>
            <w:rPrChange w:id="236" w:author="Ulrike Hiltner" w:date="2018-01-12T09:51:00Z">
              <w:rPr/>
            </w:rPrChange>
          </w:rPr>
          <w:instrText xml:space="preserve">HYPERLINK "C:\\Arbeit\\Diss\\TP3_Publikationen\\ArtikelTwo\\www.formind.org" \h </w:instrText>
        </w:r>
      </w:ins>
      <w:del w:id="237" w:author="Ulrike Hiltner" w:date="2017-12-08T15:34:00Z">
        <w:r w:rsidRPr="00450098" w:rsidDel="00EE3446">
          <w:rPr>
            <w:lang w:val="en-US"/>
          </w:rPr>
          <w:delInstrText xml:space="preserve"> HYPERLINK "www.formind.org" \h </w:delInstrText>
        </w:r>
      </w:del>
      <w:r>
        <w:fldChar w:fldCharType="separate"/>
      </w:r>
      <w:r w:rsidRPr="00450098">
        <w:rPr>
          <w:lang w:val="en-US"/>
        </w:rPr>
        <w:t>homepage www.FORMIND.org</w:t>
      </w:r>
      <w:r>
        <w:fldChar w:fldCharType="end"/>
      </w:r>
      <w:r w:rsidRPr="00450098">
        <w:rPr>
          <w:lang w:val="en-US"/>
        </w:rPr>
        <w:t>.</w:t>
      </w:r>
    </w:p>
    <w:p w:rsidR="00D7084D" w:rsidRPr="00450098" w:rsidRDefault="00450098">
      <w:pPr>
        <w:pStyle w:val="berschrift2"/>
        <w:rPr>
          <w:lang w:val="en-US"/>
        </w:rPr>
      </w:pPr>
      <w:bookmarkStart w:id="238" w:name="headerA1.1"/>
      <w:bookmarkEnd w:id="238"/>
      <w:r w:rsidRPr="00450098">
        <w:rPr>
          <w:lang w:val="en-US"/>
        </w:rPr>
        <w:t>A1.1 The model's parameterization</w:t>
      </w:r>
    </w:p>
    <w:p w:rsidR="00D7084D" w:rsidRPr="00450098" w:rsidRDefault="00450098">
      <w:pPr>
        <w:rPr>
          <w:lang w:val="en-US"/>
        </w:rPr>
      </w:pPr>
      <w:r w:rsidRPr="00450098">
        <w:rPr>
          <w:b/>
          <w:lang w:val="en-US"/>
        </w:rPr>
        <w:t>The model landscape</w:t>
      </w:r>
      <w:r w:rsidRPr="00450098">
        <w:rPr>
          <w:lang w:val="en-US"/>
        </w:rPr>
        <w:t xml:space="preserve"> is defined as squared area from 1 ha up to several km</w:t>
      </w:r>
      <w:r w:rsidRPr="00450098">
        <w:rPr>
          <w:vertAlign w:val="superscript"/>
          <w:lang w:val="en-US"/>
        </w:rPr>
        <w:t>2</w:t>
      </w:r>
      <w:r w:rsidRPr="00450098">
        <w:rPr>
          <w:lang w:val="en-US"/>
        </w:rPr>
        <w:t xml:space="preserve"> (in this study 16 ha) being composed of such squared patches (Fig. </w:t>
      </w:r>
      <w:proofErr w:type="gramStart"/>
      <w:r w:rsidRPr="00450098">
        <w:rPr>
          <w:lang w:val="en-US"/>
        </w:rPr>
        <w:t>A1.1.1).</w:t>
      </w:r>
      <w:proofErr w:type="gramEnd"/>
    </w:p>
    <w:p w:rsidR="00B84CB7" w:rsidRDefault="00450098">
      <w:pPr>
        <w:rPr>
          <w:ins w:id="239" w:author="Ulrike Hiltner" w:date="2017-12-08T15:26:00Z"/>
          <w:lang w:val="en-US"/>
        </w:rPr>
      </w:pPr>
      <w:r>
        <w:rPr>
          <w:noProof/>
          <w:lang w:eastAsia="de-DE"/>
        </w:rPr>
        <w:drawing>
          <wp:inline distT="0" distB="0" distL="0" distR="0" wp14:anchorId="4CCD5C52" wp14:editId="7D5B9E29">
            <wp:extent cx="2880000" cy="2387985"/>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FORMIND_Plot.jpg"/>
                    <pic:cNvPicPr>
                      <a:picLocks noChangeAspect="1" noChangeArrowheads="1"/>
                    </pic:cNvPicPr>
                  </pic:nvPicPr>
                  <pic:blipFill>
                    <a:blip r:embed="rId13"/>
                    <a:stretch>
                      <a:fillRect/>
                    </a:stretch>
                  </pic:blipFill>
                  <pic:spPr bwMode="auto">
                    <a:xfrm>
                      <a:off x="0" y="0"/>
                      <a:ext cx="2880000" cy="2387985"/>
                    </a:xfrm>
                    <a:prstGeom prst="rect">
                      <a:avLst/>
                    </a:prstGeom>
                    <a:noFill/>
                    <a:ln w="9525">
                      <a:noFill/>
                      <a:headEnd/>
                      <a:tailEnd/>
                    </a:ln>
                  </pic:spPr>
                </pic:pic>
              </a:graphicData>
            </a:graphic>
          </wp:inline>
        </w:drawing>
      </w:r>
      <w:r w:rsidRPr="00450098">
        <w:rPr>
          <w:lang w:val="en-US"/>
        </w:rPr>
        <w:t xml:space="preserve"> </w:t>
      </w:r>
    </w:p>
    <w:p w:rsidR="00D7084D" w:rsidRPr="00450098" w:rsidRDefault="00450098">
      <w:pPr>
        <w:pStyle w:val="Beschriftung1"/>
        <w:rPr>
          <w:lang w:val="en-US"/>
        </w:rPr>
        <w:pPrChange w:id="240" w:author="Ulrike Hiltner" w:date="2017-12-08T15:26:00Z">
          <w:pPr/>
        </w:pPrChange>
      </w:pPr>
      <w:r w:rsidRPr="00450098">
        <w:rPr>
          <w:lang w:val="en-US"/>
        </w:rPr>
        <w:t>Fig A1.1.1: The FORMIND model's patch structure. The model landscape is defined as squared area from 1 ha up to several km</w:t>
      </w:r>
      <w:r w:rsidRPr="00450098">
        <w:rPr>
          <w:vertAlign w:val="superscript"/>
          <w:lang w:val="en-US"/>
        </w:rPr>
        <w:t>2</w:t>
      </w:r>
      <w:r w:rsidRPr="00450098">
        <w:rPr>
          <w:lang w:val="en-US"/>
        </w:rPr>
        <w:t xml:space="preserve"> (in this study 16 ha) being composed of squared patches (20 m x 20 m). Patches obtain an explicit spatial position, while the trees within a patch are positioned explicitly depending on the light climate on the ground.</w:t>
      </w:r>
    </w:p>
    <w:p w:rsidR="00D7084D" w:rsidRPr="00450098" w:rsidRDefault="00450098">
      <w:pPr>
        <w:rPr>
          <w:lang w:val="en-US"/>
        </w:rPr>
      </w:pPr>
      <w:r w:rsidRPr="00450098">
        <w:rPr>
          <w:b/>
          <w:lang w:val="en-US"/>
        </w:rPr>
        <w:t>Allometric relations of the trees</w:t>
      </w:r>
      <w:r w:rsidRPr="00450098">
        <w:rPr>
          <w:lang w:val="en-US"/>
        </w:rPr>
        <w:t xml:space="preserve"> were modeled on a tree-level for all stem diameter measurements. Undetermined tree species were gathered and their parameter values were averaged. Since wood density is related to the forest stand dynamics, we assigned all available wood densities after </w:t>
      </w:r>
      <w:proofErr w:type="spellStart"/>
      <w:r w:rsidRPr="00450098">
        <w:rPr>
          <w:lang w:val="en-US"/>
        </w:rPr>
        <w:t>Chave</w:t>
      </w:r>
      <w:proofErr w:type="spellEnd"/>
      <w:r w:rsidRPr="00450098">
        <w:rPr>
          <w:lang w:val="en-US"/>
        </w:rPr>
        <w:t xml:space="preserve"> et al. (2009) and </w:t>
      </w:r>
      <w:proofErr w:type="spellStart"/>
      <w:r w:rsidRPr="00450098">
        <w:rPr>
          <w:lang w:val="en-US"/>
        </w:rPr>
        <w:t>Zanne</w:t>
      </w:r>
      <w:proofErr w:type="spellEnd"/>
      <w:r w:rsidRPr="00450098">
        <w:rPr>
          <w:lang w:val="en-US"/>
        </w:rPr>
        <w:t xml:space="preserve"> et al. (2009) to the tree species and completed undetermined ones by deriving mean wood densities that were genre-, family- or study site-specific. All derived geometric relations were then aggregated group-specifically to model tree growth individually. The functional relations used are documented in Tab. A1.1.1 and the parameter values can be found in Tab. A1.1.2. Throughout the study corrected values of </w:t>
      </w:r>
      <w:proofErr w:type="spellStart"/>
      <w:r w:rsidRPr="00450098">
        <w:rPr>
          <w:i/>
          <w:lang w:val="en-US"/>
        </w:rPr>
        <w:t>dbh</w:t>
      </w:r>
      <w:proofErr w:type="spellEnd"/>
      <w:r w:rsidRPr="00450098">
        <w:rPr>
          <w:lang w:val="en-US"/>
        </w:rPr>
        <w:t xml:space="preserve">-measurements were used </w:t>
      </w:r>
      <w:r w:rsidR="00C41B75">
        <w:fldChar w:fldCharType="begin"/>
      </w:r>
      <w:r w:rsidR="00C41B75" w:rsidRPr="00074ED5">
        <w:rPr>
          <w:lang w:val="en-US"/>
          <w:rPrChange w:id="241" w:author="Ulrike Hiltner" w:date="2018-01-12T09:51:00Z">
            <w:rPr/>
          </w:rPrChange>
        </w:rPr>
        <w:instrText xml:space="preserve"> HYPERLINK \l "headerA1.2" </w:instrText>
      </w:r>
      <w:r w:rsidR="00C41B75" w:rsidRPr="00074ED5">
        <w:rPr>
          <w:lang w:val="en-US"/>
          <w:rPrChange w:id="242" w:author="Ulrike Hiltner" w:date="2018-01-12T09:51:00Z">
            <w:rPr/>
          </w:rPrChange>
        </w:rPr>
        <w:instrText xml:space="preserve">\h </w:instrText>
      </w:r>
      <w:r w:rsidR="00C41B75">
        <w:fldChar w:fldCharType="separate"/>
      </w:r>
      <w:r w:rsidRPr="00450098">
        <w:rPr>
          <w:lang w:val="en-US"/>
        </w:rPr>
        <w:t>(cf. Appendix A1.2)</w:t>
      </w:r>
      <w:r w:rsidR="00C41B75">
        <w:rPr>
          <w:lang w:val="en-US"/>
        </w:rPr>
        <w:fldChar w:fldCharType="end"/>
      </w:r>
      <w:r w:rsidRPr="00450098">
        <w:rPr>
          <w:lang w:val="en-US"/>
        </w:rPr>
        <w:t>.</w:t>
      </w:r>
    </w:p>
    <w:p w:rsidR="00D7084D" w:rsidRDefault="00450098">
      <w:pPr>
        <w:pStyle w:val="Beschriftung1"/>
        <w:pPrChange w:id="243" w:author="Ulrike Hiltner" w:date="2017-12-08T15:27:00Z">
          <w:pPr/>
        </w:pPrChange>
      </w:pPr>
      <w:r w:rsidRPr="00450098">
        <w:rPr>
          <w:lang w:val="en-US"/>
        </w:rPr>
        <w:t xml:space="preserve">Tab. A1.1.1: Functional relations used in this study with </w:t>
      </w:r>
      <w:r w:rsidRPr="00450098">
        <w:rPr>
          <w:i/>
          <w:lang w:val="en-US"/>
        </w:rPr>
        <w:t>agb</w:t>
      </w:r>
      <w:r w:rsidRPr="00450098">
        <w:rPr>
          <w:lang w:val="en-US"/>
        </w:rPr>
        <w:t xml:space="preserve">: aboveground biomass; </w:t>
      </w:r>
      <w:r w:rsidRPr="00450098">
        <w:rPr>
          <w:i/>
          <w:lang w:val="en-US"/>
        </w:rPr>
        <w:t>cd</w:t>
      </w:r>
      <w:r w:rsidRPr="00450098">
        <w:rPr>
          <w:lang w:val="en-US"/>
        </w:rPr>
        <w:t xml:space="preserve">: crown diameter; </w:t>
      </w:r>
      <w:proofErr w:type="spellStart"/>
      <w:r w:rsidRPr="00450098">
        <w:rPr>
          <w:i/>
          <w:lang w:val="en-US"/>
        </w:rPr>
        <w:t>circ</w:t>
      </w:r>
      <w:proofErr w:type="spellEnd"/>
      <w:r w:rsidRPr="00450098">
        <w:rPr>
          <w:lang w:val="en-US"/>
        </w:rPr>
        <w:t xml:space="preserve">: stem circumference; </w:t>
      </w:r>
      <w:r w:rsidRPr="00450098">
        <w:rPr>
          <w:i/>
          <w:lang w:val="en-US"/>
        </w:rPr>
        <w:t>cl</w:t>
      </w:r>
      <w:r w:rsidRPr="00450098">
        <w:rPr>
          <w:lang w:val="en-US"/>
        </w:rPr>
        <w:t xml:space="preserve">: crown length; </w:t>
      </w:r>
      <w:r w:rsidRPr="00450098">
        <w:rPr>
          <w:i/>
          <w:lang w:val="en-US"/>
        </w:rPr>
        <w:t>dbh</w:t>
      </w:r>
      <w:r w:rsidRPr="00450098">
        <w:rPr>
          <w:lang w:val="en-US"/>
        </w:rPr>
        <w:t xml:space="preserve">: stem diameter at breast height; </w:t>
      </w:r>
      <w:proofErr w:type="spellStart"/>
      <w:r w:rsidRPr="00450098">
        <w:rPr>
          <w:i/>
          <w:lang w:val="en-US"/>
        </w:rPr>
        <w:t>dinc</w:t>
      </w:r>
      <w:proofErr w:type="spellEnd"/>
      <w:r w:rsidRPr="00450098">
        <w:rPr>
          <w:lang w:val="en-US"/>
        </w:rPr>
        <w:t xml:space="preserve">: stem diameter increment; </w:t>
      </w:r>
      <w:r w:rsidRPr="00450098">
        <w:rPr>
          <w:i/>
          <w:lang w:val="en-US"/>
        </w:rPr>
        <w:t>f</w:t>
      </w:r>
      <w:r w:rsidRPr="00450098">
        <w:rPr>
          <w:lang w:val="en-US"/>
        </w:rPr>
        <w:t xml:space="preserve">: form factor; </w:t>
      </w:r>
      <w:r w:rsidRPr="00450098">
        <w:rPr>
          <w:i/>
          <w:lang w:val="en-US"/>
        </w:rPr>
        <w:t>h</w:t>
      </w:r>
      <w:r w:rsidRPr="00450098">
        <w:rPr>
          <w:lang w:val="en-US"/>
        </w:rPr>
        <w:t xml:space="preserve">: growth height; </w:t>
      </w:r>
      <w:proofErr w:type="spellStart"/>
      <w:r w:rsidRPr="00450098">
        <w:rPr>
          <w:i/>
          <w:lang w:val="en-US"/>
        </w:rPr>
        <w:t>lai</w:t>
      </w:r>
      <w:proofErr w:type="spellEnd"/>
      <w:r w:rsidRPr="00450098">
        <w:rPr>
          <w:lang w:val="en-US"/>
        </w:rPr>
        <w:t xml:space="preserve">: leaf area index; </w:t>
      </w:r>
      <w:r w:rsidRPr="00450098">
        <w:rPr>
          <w:i/>
          <w:lang w:val="en-US"/>
        </w:rPr>
        <w:t>m</w:t>
      </w:r>
      <w:r w:rsidRPr="00450098">
        <w:rPr>
          <w:lang w:val="en-US"/>
        </w:rPr>
        <w:t>: stem based mortality rate</w:t>
      </w:r>
      <w:proofErr w:type="gramStart"/>
      <w:r w:rsidRPr="00450098">
        <w:rPr>
          <w:lang w:val="en-US"/>
        </w:rPr>
        <w:t xml:space="preserve">; </w:t>
      </w:r>
      <w:proofErr w:type="gramEnd"/>
      <m:oMath>
        <m:r>
          <w:rPr>
            <w:rFonts w:ascii="Cambria Math" w:hAnsi="Cambria Math"/>
          </w:rPr>
          <m:t>ρ</m:t>
        </m:r>
      </m:oMath>
      <w:r w:rsidRPr="00450098">
        <w:rPr>
          <w:lang w:val="en-US"/>
        </w:rPr>
        <w:t xml:space="preserve">: wood density; </w:t>
      </w:r>
      <w:proofErr w:type="spellStart"/>
      <w:r w:rsidRPr="00450098">
        <w:rPr>
          <w:i/>
          <w:lang w:val="en-US"/>
        </w:rPr>
        <w:t>tr</w:t>
      </w:r>
      <w:proofErr w:type="spellEnd"/>
      <w:r w:rsidRPr="00450098">
        <w:rPr>
          <w:lang w:val="en-US"/>
        </w:rPr>
        <w:t xml:space="preserve">: fraction of stem biomass to total aboveground biomass. </w:t>
      </w:r>
      <w:r>
        <w:t xml:space="preserve">Further </w:t>
      </w:r>
      <w:proofErr w:type="spellStart"/>
      <w:r>
        <w:t>basic</w:t>
      </w:r>
      <w:proofErr w:type="spellEnd"/>
      <w:r>
        <w:t xml:space="preserve"> </w:t>
      </w:r>
      <w:proofErr w:type="spellStart"/>
      <w:r>
        <w:t>functions</w:t>
      </w:r>
      <w:proofErr w:type="spellEnd"/>
      <w:r>
        <w:t xml:space="preserve"> </w:t>
      </w:r>
      <w:proofErr w:type="spellStart"/>
      <w:r>
        <w:t>are</w:t>
      </w:r>
      <w:proofErr w:type="spellEnd"/>
      <w:r>
        <w:t xml:space="preserve"> </w:t>
      </w:r>
      <w:proofErr w:type="spellStart"/>
      <w:r>
        <w:t>listed</w:t>
      </w:r>
      <w:proofErr w:type="spellEnd"/>
      <w:r>
        <w:t xml:space="preserve"> in Fischer et al. (2016).</w:t>
      </w:r>
    </w:p>
    <w:tbl>
      <w:tblPr>
        <w:tblW w:w="0" w:type="auto"/>
        <w:tblLook w:val="07E0" w:firstRow="1" w:lastRow="1" w:firstColumn="1" w:lastColumn="1" w:noHBand="1" w:noVBand="1"/>
        <w:tblPrChange w:id="244" w:author="Ulrike Hiltner" w:date="2017-12-08T15:27:00Z">
          <w:tblPr>
            <w:tblW w:w="2708" w:type="pct"/>
            <w:tblLook w:val="07E0" w:firstRow="1" w:lastRow="1" w:firstColumn="1" w:lastColumn="1" w:noHBand="1" w:noVBand="1"/>
          </w:tblPr>
        </w:tblPrChange>
      </w:tblPr>
      <w:tblGrid>
        <w:gridCol w:w="2774"/>
        <w:gridCol w:w="5427"/>
        <w:tblGridChange w:id="245">
          <w:tblGrid>
            <w:gridCol w:w="2055"/>
            <w:gridCol w:w="2975"/>
          </w:tblGrid>
        </w:tblGridChange>
      </w:tblGrid>
      <w:tr w:rsidR="00D7084D" w:rsidTr="00B84CB7">
        <w:tc>
          <w:tcPr>
            <w:tcW w:w="0" w:type="auto"/>
            <w:tcBorders>
              <w:bottom w:val="single" w:sz="0" w:space="0" w:color="auto"/>
            </w:tcBorders>
            <w:vAlign w:val="bottom"/>
            <w:tcPrChange w:id="246" w:author="Ulrike Hiltner" w:date="2017-12-08T15:27:00Z">
              <w:tcPr>
                <w:tcW w:w="0" w:type="auto"/>
                <w:tcBorders>
                  <w:bottom w:val="single" w:sz="0" w:space="0" w:color="auto"/>
                </w:tcBorders>
                <w:vAlign w:val="bottom"/>
              </w:tcPr>
            </w:tcPrChange>
          </w:tcPr>
          <w:p w:rsidR="00D7084D" w:rsidRDefault="00450098">
            <w:pPr>
              <w:pStyle w:val="Tablestyle"/>
              <w:pPrChange w:id="247" w:author="Ulrike Hiltner" w:date="2017-12-08T15:27:00Z">
                <w:pPr>
                  <w:jc w:val="left"/>
                </w:pPr>
              </w:pPrChange>
            </w:pPr>
            <w:r>
              <w:t>geometric relation</w:t>
            </w:r>
          </w:p>
        </w:tc>
        <w:tc>
          <w:tcPr>
            <w:tcW w:w="0" w:type="auto"/>
            <w:tcBorders>
              <w:bottom w:val="single" w:sz="0" w:space="0" w:color="auto"/>
            </w:tcBorders>
            <w:vAlign w:val="bottom"/>
            <w:tcPrChange w:id="248" w:author="Ulrike Hiltner" w:date="2017-12-08T15:27:00Z">
              <w:tcPr>
                <w:tcW w:w="0" w:type="auto"/>
                <w:tcBorders>
                  <w:bottom w:val="single" w:sz="0" w:space="0" w:color="auto"/>
                </w:tcBorders>
                <w:vAlign w:val="bottom"/>
              </w:tcPr>
            </w:tcPrChange>
          </w:tcPr>
          <w:p w:rsidR="00D7084D" w:rsidRDefault="00450098">
            <w:pPr>
              <w:pStyle w:val="Tablestyle"/>
              <w:pPrChange w:id="249" w:author="Ulrike Hiltner" w:date="2017-12-08T15:27:00Z">
                <w:pPr>
                  <w:jc w:val="left"/>
                </w:pPr>
              </w:pPrChange>
            </w:pPr>
            <w:r>
              <w:t>function</w:t>
            </w:r>
          </w:p>
        </w:tc>
      </w:tr>
      <w:tr w:rsidR="00D7084D" w:rsidTr="00B84CB7">
        <w:tc>
          <w:tcPr>
            <w:tcW w:w="0" w:type="auto"/>
            <w:tcPrChange w:id="250" w:author="Ulrike Hiltner" w:date="2017-12-08T15:27:00Z">
              <w:tcPr>
                <w:tcW w:w="0" w:type="auto"/>
              </w:tcPr>
            </w:tcPrChange>
          </w:tcPr>
          <w:p w:rsidR="00D7084D" w:rsidRDefault="00450098">
            <w:pPr>
              <w:pStyle w:val="Tablestyle"/>
              <w:pPrChange w:id="251" w:author="Ulrike Hiltner" w:date="2017-12-08T15:27:00Z">
                <w:pPr>
                  <w:jc w:val="left"/>
                </w:pPr>
              </w:pPrChange>
            </w:pPr>
            <w:r>
              <w:t>stem circumference-dbh</w:t>
            </w:r>
          </w:p>
        </w:tc>
        <w:tc>
          <w:tcPr>
            <w:tcW w:w="0" w:type="auto"/>
            <w:tcPrChange w:id="252" w:author="Ulrike Hiltner" w:date="2017-12-08T15:27:00Z">
              <w:tcPr>
                <w:tcW w:w="0" w:type="auto"/>
              </w:tcPr>
            </w:tcPrChange>
          </w:tcPr>
          <w:p w:rsidR="00D7084D" w:rsidRDefault="00450098">
            <w:pPr>
              <w:pStyle w:val="Tablestyle"/>
              <w:pPrChange w:id="253" w:author="Ulrike Hiltner" w:date="2017-12-08T15:27:00Z">
                <w:pPr>
                  <w:jc w:val="left"/>
                </w:pPr>
              </w:pPrChange>
            </w:pPr>
            <m:oMathPara>
              <m:oMath>
                <m:r>
                  <w:rPr>
                    <w:rFonts w:ascii="Cambria Math" w:hAnsi="Cambria Math"/>
                  </w:rPr>
                  <m:t>dbh(circ)=circ/π</m:t>
                </m:r>
              </m:oMath>
            </m:oMathPara>
          </w:p>
        </w:tc>
      </w:tr>
      <w:tr w:rsidR="00D7084D" w:rsidTr="00B84CB7">
        <w:tc>
          <w:tcPr>
            <w:tcW w:w="0" w:type="auto"/>
            <w:tcPrChange w:id="254" w:author="Ulrike Hiltner" w:date="2017-12-08T15:27:00Z">
              <w:tcPr>
                <w:tcW w:w="0" w:type="auto"/>
              </w:tcPr>
            </w:tcPrChange>
          </w:tcPr>
          <w:p w:rsidR="00D7084D" w:rsidRDefault="00450098">
            <w:pPr>
              <w:pStyle w:val="Tablestyle"/>
              <w:pPrChange w:id="255" w:author="Ulrike Hiltner" w:date="2017-12-08T15:27:00Z">
                <w:pPr>
                  <w:jc w:val="left"/>
                </w:pPr>
              </w:pPrChange>
            </w:pPr>
            <w:r>
              <w:t>aboveground biomass-dbh</w:t>
            </w:r>
          </w:p>
        </w:tc>
        <w:tc>
          <w:tcPr>
            <w:tcW w:w="0" w:type="auto"/>
            <w:tcPrChange w:id="256" w:author="Ulrike Hiltner" w:date="2017-12-08T15:27:00Z">
              <w:tcPr>
                <w:tcW w:w="0" w:type="auto"/>
              </w:tcPr>
            </w:tcPrChange>
          </w:tcPr>
          <w:p w:rsidR="00D7084D" w:rsidRDefault="00450098">
            <w:pPr>
              <w:pStyle w:val="Tablestyle"/>
              <w:pPrChange w:id="257" w:author="Ulrike Hiltner" w:date="2017-12-08T15:27:00Z">
                <w:pPr>
                  <w:jc w:val="left"/>
                </w:pPr>
              </w:pPrChange>
            </w:pPr>
            <m:oMathPara>
              <m:oMath>
                <m:r>
                  <w:rPr>
                    <w:rFonts w:ascii="Cambria Math" w:hAnsi="Cambria Math"/>
                  </w:rPr>
                  <m:t>agb(dbh)=π/4*ρ/tr*db</m:t>
                </m:r>
                <m:sSup>
                  <m:sSupPr>
                    <m:ctrlPr>
                      <w:rPr>
                        <w:rFonts w:ascii="Cambria Math" w:hAnsi="Cambria Math"/>
                      </w:rPr>
                    </m:ctrlPr>
                  </m:sSupPr>
                  <m:e>
                    <m:r>
                      <w:rPr>
                        <w:rFonts w:ascii="Cambria Math" w:hAnsi="Cambria Math"/>
                      </w:rPr>
                      <m:t>h</m:t>
                    </m:r>
                  </m:e>
                  <m:sup>
                    <m:r>
                      <w:rPr>
                        <w:rFonts w:ascii="Cambria Math" w:hAnsi="Cambria Math"/>
                      </w:rPr>
                      <m:t>2</m:t>
                    </m:r>
                  </m:sup>
                </m:sSup>
                <m:r>
                  <w:rPr>
                    <w:rFonts w:ascii="Cambria Math" w:hAnsi="Cambria Math"/>
                  </w:rPr>
                  <m:t>*h*f</m:t>
                </m:r>
              </m:oMath>
            </m:oMathPara>
          </w:p>
        </w:tc>
      </w:tr>
      <w:tr w:rsidR="00D7084D" w:rsidTr="00B84CB7">
        <w:tc>
          <w:tcPr>
            <w:tcW w:w="0" w:type="auto"/>
            <w:tcPrChange w:id="258" w:author="Ulrike Hiltner" w:date="2017-12-08T15:27:00Z">
              <w:tcPr>
                <w:tcW w:w="0" w:type="auto"/>
              </w:tcPr>
            </w:tcPrChange>
          </w:tcPr>
          <w:p w:rsidR="00D7084D" w:rsidRDefault="00450098">
            <w:pPr>
              <w:pStyle w:val="Tablestyle"/>
              <w:pPrChange w:id="259" w:author="Ulrike Hiltner" w:date="2017-12-08T15:27:00Z">
                <w:pPr>
                  <w:jc w:val="left"/>
                </w:pPr>
              </w:pPrChange>
            </w:pPr>
            <w:r>
              <w:t>crown diameter-dbh</w:t>
            </w:r>
          </w:p>
        </w:tc>
        <w:tc>
          <w:tcPr>
            <w:tcW w:w="0" w:type="auto"/>
            <w:tcPrChange w:id="260" w:author="Ulrike Hiltner" w:date="2017-12-08T15:27:00Z">
              <w:tcPr>
                <w:tcW w:w="0" w:type="auto"/>
              </w:tcPr>
            </w:tcPrChange>
          </w:tcPr>
          <w:p w:rsidR="00D7084D" w:rsidRDefault="00450098">
            <w:pPr>
              <w:pStyle w:val="Tablestyle"/>
              <w:pPrChange w:id="261" w:author="Ulrike Hiltner" w:date="2017-12-08T15:27:00Z">
                <w:pPr>
                  <w:jc w:val="left"/>
                </w:pPr>
              </w:pPrChange>
            </w:pPr>
            <m:oMathPara>
              <m:oMath>
                <m:r>
                  <w:rPr>
                    <w:rFonts w:ascii="Cambria Math" w:hAnsi="Cambria Math"/>
                  </w:rPr>
                  <m:t>cd(dbh)=c</m:t>
                </m:r>
                <m:sSub>
                  <m:sSubPr>
                    <m:ctrlPr>
                      <w:rPr>
                        <w:rFonts w:ascii="Cambria Math" w:hAnsi="Cambria Math"/>
                      </w:rPr>
                    </m:ctrlPr>
                  </m:sSubPr>
                  <m:e>
                    <m:r>
                      <w:rPr>
                        <w:rFonts w:ascii="Cambria Math" w:hAnsi="Cambria Math"/>
                      </w:rPr>
                      <m:t>d</m:t>
                    </m:r>
                  </m:e>
                  <m:sub>
                    <m:r>
                      <w:rPr>
                        <w:rFonts w:ascii="Cambria Math" w:hAnsi="Cambria Math"/>
                      </w:rPr>
                      <m:t>0</m:t>
                    </m:r>
                  </m:sub>
                </m:sSub>
                <m:r>
                  <w:rPr>
                    <w:rFonts w:ascii="Cambria Math" w:hAnsi="Cambria Math"/>
                  </w:rPr>
                  <m:t>*db</m:t>
                </m:r>
                <m:sSup>
                  <m:sSupPr>
                    <m:ctrlPr>
                      <w:rPr>
                        <w:rFonts w:ascii="Cambria Math" w:hAnsi="Cambria Math"/>
                      </w:rPr>
                    </m:ctrlPr>
                  </m:sSupPr>
                  <m:e>
                    <m:r>
                      <w:rPr>
                        <w:rFonts w:ascii="Cambria Math" w:hAnsi="Cambria Math"/>
                      </w:rPr>
                      <m:t>h</m:t>
                    </m:r>
                  </m:e>
                  <m:sup>
                    <m:r>
                      <w:rPr>
                        <w:rFonts w:ascii="Cambria Math" w:hAnsi="Cambria Math"/>
                      </w:rPr>
                      <m:t>c</m:t>
                    </m:r>
                    <m:sSub>
                      <m:sSubPr>
                        <m:ctrlPr>
                          <w:rPr>
                            <w:rFonts w:ascii="Cambria Math" w:hAnsi="Cambria Math"/>
                          </w:rPr>
                        </m:ctrlPr>
                      </m:sSubPr>
                      <m:e>
                        <m:r>
                          <w:rPr>
                            <w:rFonts w:ascii="Cambria Math" w:hAnsi="Cambria Math"/>
                          </w:rPr>
                          <m:t>d</m:t>
                        </m:r>
                      </m:e>
                      <m:sub>
                        <m:r>
                          <w:rPr>
                            <w:rFonts w:ascii="Cambria Math" w:hAnsi="Cambria Math"/>
                          </w:rPr>
                          <m:t>1</m:t>
                        </m:r>
                      </m:sub>
                    </m:sSub>
                  </m:sup>
                </m:sSup>
              </m:oMath>
            </m:oMathPara>
          </w:p>
        </w:tc>
      </w:tr>
      <w:tr w:rsidR="00D7084D" w:rsidTr="00B84CB7">
        <w:tc>
          <w:tcPr>
            <w:tcW w:w="0" w:type="auto"/>
            <w:tcPrChange w:id="262" w:author="Ulrike Hiltner" w:date="2017-12-08T15:27:00Z">
              <w:tcPr>
                <w:tcW w:w="0" w:type="auto"/>
              </w:tcPr>
            </w:tcPrChange>
          </w:tcPr>
          <w:p w:rsidR="00D7084D" w:rsidRDefault="00450098">
            <w:pPr>
              <w:pStyle w:val="Tablestyle"/>
              <w:pPrChange w:id="263" w:author="Ulrike Hiltner" w:date="2017-12-08T15:27:00Z">
                <w:pPr>
                  <w:jc w:val="left"/>
                </w:pPr>
              </w:pPrChange>
            </w:pPr>
            <w:r>
              <w:t>crown length-height</w:t>
            </w:r>
          </w:p>
        </w:tc>
        <w:tc>
          <w:tcPr>
            <w:tcW w:w="0" w:type="auto"/>
            <w:tcPrChange w:id="264" w:author="Ulrike Hiltner" w:date="2017-12-08T15:27:00Z">
              <w:tcPr>
                <w:tcW w:w="0" w:type="auto"/>
              </w:tcPr>
            </w:tcPrChange>
          </w:tcPr>
          <w:p w:rsidR="00D7084D" w:rsidRDefault="00450098">
            <w:pPr>
              <w:pStyle w:val="Tablestyle"/>
              <w:pPrChange w:id="265" w:author="Ulrike Hiltner" w:date="2017-12-08T15:27:00Z">
                <w:pPr>
                  <w:jc w:val="left"/>
                </w:pPr>
              </w:pPrChange>
            </w:pPr>
            <m:oMathPara>
              <m:oMath>
                <m:r>
                  <w:rPr>
                    <w:rFonts w:ascii="Cambria Math" w:hAnsi="Cambria Math"/>
                  </w:rPr>
                  <m:t>cl(h)=c</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*h</m:t>
                </m:r>
              </m:oMath>
            </m:oMathPara>
          </w:p>
        </w:tc>
      </w:tr>
      <w:tr w:rsidR="00D7084D" w:rsidTr="00B84CB7">
        <w:tc>
          <w:tcPr>
            <w:tcW w:w="0" w:type="auto"/>
            <w:tcPrChange w:id="266" w:author="Ulrike Hiltner" w:date="2017-12-08T15:27:00Z">
              <w:tcPr>
                <w:tcW w:w="0" w:type="auto"/>
              </w:tcPr>
            </w:tcPrChange>
          </w:tcPr>
          <w:p w:rsidR="00D7084D" w:rsidRDefault="00450098">
            <w:pPr>
              <w:pStyle w:val="Tablestyle"/>
              <w:pPrChange w:id="267" w:author="Ulrike Hiltner" w:date="2017-12-08T15:27:00Z">
                <w:pPr>
                  <w:jc w:val="left"/>
                </w:pPr>
              </w:pPrChange>
            </w:pPr>
            <w:r>
              <w:t>stem diameter increment-dbh</w:t>
            </w:r>
          </w:p>
        </w:tc>
        <w:tc>
          <w:tcPr>
            <w:tcW w:w="0" w:type="auto"/>
            <w:tcPrChange w:id="268" w:author="Ulrike Hiltner" w:date="2017-12-08T15:27:00Z">
              <w:tcPr>
                <w:tcW w:w="0" w:type="auto"/>
              </w:tcPr>
            </w:tcPrChange>
          </w:tcPr>
          <w:p w:rsidR="00D7084D" w:rsidRDefault="00450098">
            <w:pPr>
              <w:pStyle w:val="Tablestyle"/>
              <w:pPrChange w:id="269" w:author="Ulrike Hiltner" w:date="2017-12-08T15:27:00Z">
                <w:pPr>
                  <w:jc w:val="left"/>
                </w:pPr>
              </w:pPrChange>
            </w:pPr>
            <m:oMathPara>
              <m:oMath>
                <m:r>
                  <w:rPr>
                    <w:rFonts w:ascii="Cambria Math" w:hAnsi="Cambria Math"/>
                  </w:rPr>
                  <m:t>dinc(dbh)=</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*dbh*(1-dbh/db</m:t>
                </m:r>
                <m:sSub>
                  <m:sSubPr>
                    <m:ctrlPr>
                      <w:rPr>
                        <w:rFonts w:ascii="Cambria Math" w:hAnsi="Cambria Math"/>
                      </w:rPr>
                    </m:ctrlPr>
                  </m:sSubPr>
                  <m:e>
                    <m:r>
                      <w:rPr>
                        <w:rFonts w:ascii="Cambria Math" w:hAnsi="Cambria Math"/>
                      </w:rPr>
                      <m:t>h</m:t>
                    </m:r>
                  </m:e>
                  <m:sub>
                    <m:r>
                      <w:rPr>
                        <w:rFonts w:ascii="Cambria Math" w:hAnsi="Cambria Math"/>
                      </w:rPr>
                      <m:t>max</m:t>
                    </m:r>
                  </m:sub>
                </m:sSub>
                <m:r>
                  <w:rPr>
                    <w:rFonts w:ascii="Cambria Math" w:hAnsi="Cambria Math"/>
                  </w:rPr>
                  <m:t>)*exp(-</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*dbh)</m:t>
                </m:r>
              </m:oMath>
            </m:oMathPara>
          </w:p>
        </w:tc>
      </w:tr>
      <w:tr w:rsidR="00D7084D" w:rsidTr="00B84CB7">
        <w:tc>
          <w:tcPr>
            <w:tcW w:w="0" w:type="auto"/>
            <w:tcPrChange w:id="270" w:author="Ulrike Hiltner" w:date="2017-12-08T15:27:00Z">
              <w:tcPr>
                <w:tcW w:w="0" w:type="auto"/>
              </w:tcPr>
            </w:tcPrChange>
          </w:tcPr>
          <w:p w:rsidR="00D7084D" w:rsidRDefault="00450098">
            <w:pPr>
              <w:pStyle w:val="Tablestyle"/>
              <w:pPrChange w:id="271" w:author="Ulrike Hiltner" w:date="2017-12-08T15:27:00Z">
                <w:pPr>
                  <w:jc w:val="left"/>
                </w:pPr>
              </w:pPrChange>
            </w:pPr>
            <w:r>
              <w:t>form factor-dbh</w:t>
            </w:r>
          </w:p>
        </w:tc>
        <w:tc>
          <w:tcPr>
            <w:tcW w:w="0" w:type="auto"/>
            <w:tcPrChange w:id="272" w:author="Ulrike Hiltner" w:date="2017-12-08T15:27:00Z">
              <w:tcPr>
                <w:tcW w:w="0" w:type="auto"/>
              </w:tcPr>
            </w:tcPrChange>
          </w:tcPr>
          <w:p w:rsidR="00D7084D" w:rsidRDefault="00450098">
            <w:pPr>
              <w:pStyle w:val="Tablestyle"/>
              <w:pPrChange w:id="273" w:author="Ulrike Hiltner" w:date="2017-12-08T15:27:00Z">
                <w:pPr>
                  <w:jc w:val="left"/>
                </w:pPr>
              </w:pPrChange>
            </w:pPr>
            <m:oMathPara>
              <m:oMath>
                <m:r>
                  <w:rPr>
                    <w:rFonts w:ascii="Cambria Math" w:hAnsi="Cambria Math"/>
                  </w:rPr>
                  <m:t>f(dbh)=</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*db</m:t>
                </m:r>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f</m:t>
                        </m:r>
                      </m:e>
                      <m:sub>
                        <m:r>
                          <w:rPr>
                            <w:rFonts w:ascii="Cambria Math" w:hAnsi="Cambria Math"/>
                          </w:rPr>
                          <m:t>1</m:t>
                        </m:r>
                      </m:sub>
                    </m:sSub>
                  </m:sup>
                </m:sSup>
              </m:oMath>
            </m:oMathPara>
          </w:p>
        </w:tc>
      </w:tr>
      <w:tr w:rsidR="00D7084D" w:rsidTr="00B84CB7">
        <w:tc>
          <w:tcPr>
            <w:tcW w:w="0" w:type="auto"/>
            <w:tcPrChange w:id="274" w:author="Ulrike Hiltner" w:date="2017-12-08T15:27:00Z">
              <w:tcPr>
                <w:tcW w:w="0" w:type="auto"/>
              </w:tcPr>
            </w:tcPrChange>
          </w:tcPr>
          <w:p w:rsidR="00D7084D" w:rsidRDefault="00450098">
            <w:pPr>
              <w:pStyle w:val="Tablestyle"/>
              <w:pPrChange w:id="275" w:author="Ulrike Hiltner" w:date="2017-12-08T15:27:00Z">
                <w:pPr>
                  <w:jc w:val="left"/>
                </w:pPr>
              </w:pPrChange>
            </w:pPr>
            <w:r>
              <w:t>tree height-dbh</w:t>
            </w:r>
          </w:p>
        </w:tc>
        <w:tc>
          <w:tcPr>
            <w:tcW w:w="0" w:type="auto"/>
            <w:tcPrChange w:id="276" w:author="Ulrike Hiltner" w:date="2017-12-08T15:27:00Z">
              <w:tcPr>
                <w:tcW w:w="0" w:type="auto"/>
              </w:tcPr>
            </w:tcPrChange>
          </w:tcPr>
          <w:p w:rsidR="00D7084D" w:rsidRDefault="00450098">
            <w:pPr>
              <w:pStyle w:val="Tablestyle"/>
              <w:pPrChange w:id="277" w:author="Ulrike Hiltner" w:date="2017-12-08T15:27:00Z">
                <w:pPr>
                  <w:jc w:val="left"/>
                </w:pPr>
              </w:pPrChange>
            </w:pPr>
            <m:oMathPara>
              <m:oMath>
                <m:r>
                  <w:rPr>
                    <w:rFonts w:ascii="Cambria Math" w:hAnsi="Cambria Math"/>
                  </w:rPr>
                  <m:t>h(dbh)=</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*dbh/(</m:t>
                </m:r>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+dbh)</m:t>
                </m:r>
              </m:oMath>
            </m:oMathPara>
          </w:p>
        </w:tc>
      </w:tr>
      <w:tr w:rsidR="00D7084D" w:rsidTr="00B84CB7">
        <w:tc>
          <w:tcPr>
            <w:tcW w:w="0" w:type="auto"/>
            <w:tcPrChange w:id="278" w:author="Ulrike Hiltner" w:date="2017-12-08T15:27:00Z">
              <w:tcPr>
                <w:tcW w:w="0" w:type="auto"/>
              </w:tcPr>
            </w:tcPrChange>
          </w:tcPr>
          <w:p w:rsidR="00D7084D" w:rsidRDefault="00450098">
            <w:pPr>
              <w:pStyle w:val="Tablestyle"/>
              <w:pPrChange w:id="279" w:author="Ulrike Hiltner" w:date="2017-12-08T15:27:00Z">
                <w:pPr>
                  <w:jc w:val="left"/>
                </w:pPr>
              </w:pPrChange>
            </w:pPr>
            <w:r>
              <w:lastRenderedPageBreak/>
              <w:t>leaf area index-dbh</w:t>
            </w:r>
          </w:p>
        </w:tc>
        <w:tc>
          <w:tcPr>
            <w:tcW w:w="0" w:type="auto"/>
            <w:tcPrChange w:id="280" w:author="Ulrike Hiltner" w:date="2017-12-08T15:27:00Z">
              <w:tcPr>
                <w:tcW w:w="0" w:type="auto"/>
              </w:tcPr>
            </w:tcPrChange>
          </w:tcPr>
          <w:p w:rsidR="00D7084D" w:rsidRDefault="00450098">
            <w:pPr>
              <w:pStyle w:val="Tablestyle"/>
              <w:pPrChange w:id="281" w:author="Ulrike Hiltner" w:date="2017-12-08T15:27:00Z">
                <w:pPr>
                  <w:jc w:val="left"/>
                </w:pPr>
              </w:pPrChange>
            </w:pPr>
            <m:oMathPara>
              <m:oMath>
                <m:r>
                  <w:rPr>
                    <w:rFonts w:ascii="Cambria Math" w:hAnsi="Cambria Math"/>
                  </w:rPr>
                  <m:t>lai(dbh)=</m:t>
                </m:r>
                <m:sSub>
                  <m:sSubPr>
                    <m:ctrlPr>
                      <w:rPr>
                        <w:rFonts w:ascii="Cambria Math" w:hAnsi="Cambria Math"/>
                      </w:rPr>
                    </m:ctrlPr>
                  </m:sSubPr>
                  <m:e>
                    <m:r>
                      <w:rPr>
                        <w:rFonts w:ascii="Cambria Math" w:hAnsi="Cambria Math"/>
                      </w:rPr>
                      <m:t>l</m:t>
                    </m:r>
                  </m:e>
                  <m:sub>
                    <m:r>
                      <w:rPr>
                        <w:rFonts w:ascii="Cambria Math" w:hAnsi="Cambria Math"/>
                      </w:rPr>
                      <m:t>0</m:t>
                    </m:r>
                  </m:sub>
                </m:sSub>
                <m:r>
                  <w:rPr>
                    <w:rFonts w:ascii="Cambria Math" w:hAnsi="Cambria Math"/>
                  </w:rPr>
                  <m:t>*db</m:t>
                </m:r>
                <m:sSup>
                  <m:sSupPr>
                    <m:ctrlPr>
                      <w:rPr>
                        <w:rFonts w:ascii="Cambria Math" w:hAnsi="Cambria Math"/>
                      </w:rPr>
                    </m:ctrlPr>
                  </m:sSupPr>
                  <m:e>
                    <m:r>
                      <w:rPr>
                        <w:rFonts w:ascii="Cambria Math" w:hAnsi="Cambria Math"/>
                      </w:rPr>
                      <m:t>h</m:t>
                    </m:r>
                  </m:e>
                  <m:sup>
                    <m:sSub>
                      <m:sSubPr>
                        <m:ctrlPr>
                          <w:rPr>
                            <w:rFonts w:ascii="Cambria Math" w:hAnsi="Cambria Math"/>
                          </w:rPr>
                        </m:ctrlPr>
                      </m:sSubPr>
                      <m:e>
                        <m:r>
                          <w:rPr>
                            <w:rFonts w:ascii="Cambria Math" w:hAnsi="Cambria Math"/>
                          </w:rPr>
                          <m:t>l</m:t>
                        </m:r>
                      </m:e>
                      <m:sub>
                        <m:r>
                          <w:rPr>
                            <w:rFonts w:ascii="Cambria Math" w:hAnsi="Cambria Math"/>
                          </w:rPr>
                          <m:t>1</m:t>
                        </m:r>
                      </m:sub>
                    </m:sSub>
                  </m:sup>
                </m:sSup>
              </m:oMath>
            </m:oMathPara>
          </w:p>
        </w:tc>
      </w:tr>
      <w:tr w:rsidR="00D7084D" w:rsidTr="00B84CB7">
        <w:tc>
          <w:tcPr>
            <w:tcW w:w="0" w:type="auto"/>
            <w:tcPrChange w:id="282" w:author="Ulrike Hiltner" w:date="2017-12-08T15:27:00Z">
              <w:tcPr>
                <w:tcW w:w="0" w:type="auto"/>
              </w:tcPr>
            </w:tcPrChange>
          </w:tcPr>
          <w:p w:rsidR="00D7084D" w:rsidRDefault="00450098">
            <w:pPr>
              <w:pStyle w:val="Tablestyle"/>
              <w:pPrChange w:id="283" w:author="Ulrike Hiltner" w:date="2017-12-08T15:27:00Z">
                <w:pPr>
                  <w:jc w:val="left"/>
                </w:pPr>
              </w:pPrChange>
            </w:pPr>
            <w:r>
              <w:t>mortality-dbh</w:t>
            </w:r>
          </w:p>
        </w:tc>
        <w:tc>
          <w:tcPr>
            <w:tcW w:w="0" w:type="auto"/>
            <w:tcPrChange w:id="284" w:author="Ulrike Hiltner" w:date="2017-12-08T15:27:00Z">
              <w:tcPr>
                <w:tcW w:w="0" w:type="auto"/>
              </w:tcPr>
            </w:tcPrChange>
          </w:tcPr>
          <w:p w:rsidR="00D7084D" w:rsidRDefault="00450098">
            <w:pPr>
              <w:pStyle w:val="Tablestyle"/>
              <w:pPrChange w:id="285" w:author="Ulrike Hiltner" w:date="2017-12-08T15:27:00Z">
                <w:pPr>
                  <w:jc w:val="left"/>
                </w:pPr>
              </w:pPrChange>
            </w:pPr>
            <m:oMathPara>
              <m:oMath>
                <m:r>
                  <w:rPr>
                    <w:rFonts w:ascii="Cambria Math" w:hAnsi="Cambria Math"/>
                  </w:rPr>
                  <m:t>m(dbh)=</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*dbh</m:t>
                    </m:r>
                  </m:sup>
                </m:sSup>
              </m:oMath>
            </m:oMathPara>
          </w:p>
        </w:tc>
      </w:tr>
    </w:tbl>
    <w:p w:rsidR="00D7084D" w:rsidRDefault="00D7084D"/>
    <w:p w:rsidR="00D7084D" w:rsidRPr="00450098" w:rsidRDefault="00450098">
      <w:pPr>
        <w:pStyle w:val="Beschriftung1"/>
        <w:rPr>
          <w:lang w:val="en-US"/>
        </w:rPr>
        <w:pPrChange w:id="286" w:author="Ulrike Hiltner" w:date="2017-12-08T15:27:00Z">
          <w:pPr/>
        </w:pPrChange>
      </w:pPr>
      <w:r w:rsidRPr="00450098">
        <w:rPr>
          <w:lang w:val="en-US"/>
        </w:rPr>
        <w:t xml:space="preserve">Tab. A1.1.2: </w:t>
      </w:r>
      <w:r w:rsidRPr="00450098">
        <w:rPr>
          <w:i/>
          <w:lang w:val="en-US"/>
        </w:rPr>
        <w:t>PFT</w:t>
      </w:r>
      <w:r w:rsidRPr="00450098">
        <w:rPr>
          <w:lang w:val="en-US"/>
        </w:rPr>
        <w:t>-specific parameter values and their meaning or unit of the forest model FORMIND used for the Paracou test site.</w:t>
      </w:r>
    </w:p>
    <w:tbl>
      <w:tblPr>
        <w:tblW w:w="5000" w:type="pct"/>
        <w:tblLook w:val="07E0" w:firstRow="1" w:lastRow="1" w:firstColumn="1" w:lastColumn="1" w:noHBand="1" w:noVBand="1"/>
      </w:tblPr>
      <w:tblGrid>
        <w:gridCol w:w="1068"/>
        <w:gridCol w:w="1135"/>
        <w:gridCol w:w="1038"/>
        <w:gridCol w:w="558"/>
        <w:gridCol w:w="635"/>
        <w:gridCol w:w="635"/>
        <w:gridCol w:w="635"/>
        <w:gridCol w:w="635"/>
        <w:gridCol w:w="635"/>
        <w:gridCol w:w="635"/>
        <w:gridCol w:w="635"/>
        <w:gridCol w:w="1044"/>
      </w:tblGrid>
      <w:tr w:rsidR="00D7084D">
        <w:tc>
          <w:tcPr>
            <w:tcW w:w="0" w:type="auto"/>
            <w:tcBorders>
              <w:bottom w:val="single" w:sz="0" w:space="0" w:color="auto"/>
            </w:tcBorders>
            <w:vAlign w:val="bottom"/>
          </w:tcPr>
          <w:p w:rsidR="00D7084D" w:rsidRDefault="00450098">
            <w:pPr>
              <w:pStyle w:val="Tablestyle"/>
              <w:pPrChange w:id="287" w:author="Ulrike Hiltner" w:date="2017-12-08T15:27:00Z">
                <w:pPr>
                  <w:jc w:val="left"/>
                </w:pPr>
              </w:pPrChange>
            </w:pPr>
            <w:proofErr w:type="spellStart"/>
            <w:r>
              <w:t>parameter</w:t>
            </w:r>
            <w:proofErr w:type="spellEnd"/>
          </w:p>
        </w:tc>
        <w:tc>
          <w:tcPr>
            <w:tcW w:w="0" w:type="auto"/>
            <w:tcBorders>
              <w:bottom w:val="single" w:sz="0" w:space="0" w:color="auto"/>
            </w:tcBorders>
            <w:vAlign w:val="bottom"/>
          </w:tcPr>
          <w:p w:rsidR="00D7084D" w:rsidRDefault="00450098">
            <w:pPr>
              <w:pStyle w:val="Tablestyle"/>
              <w:pPrChange w:id="288" w:author="Ulrike Hiltner" w:date="2017-12-08T15:27:00Z">
                <w:pPr>
                  <w:jc w:val="left"/>
                </w:pPr>
              </w:pPrChange>
            </w:pPr>
            <w:r>
              <w:t>pescription</w:t>
            </w:r>
          </w:p>
        </w:tc>
        <w:tc>
          <w:tcPr>
            <w:tcW w:w="0" w:type="auto"/>
            <w:tcBorders>
              <w:bottom w:val="single" w:sz="0" w:space="0" w:color="auto"/>
            </w:tcBorders>
            <w:vAlign w:val="bottom"/>
          </w:tcPr>
          <w:p w:rsidR="00D7084D" w:rsidRDefault="00450098">
            <w:pPr>
              <w:pStyle w:val="Tablestyle"/>
              <w:pPrChange w:id="289" w:author="Ulrike Hiltner" w:date="2017-12-08T15:27:00Z">
                <w:pPr>
                  <w:jc w:val="left"/>
                </w:pPr>
              </w:pPrChange>
            </w:pPr>
            <w:r>
              <w:t>unit</w:t>
            </w:r>
          </w:p>
        </w:tc>
        <w:tc>
          <w:tcPr>
            <w:tcW w:w="0" w:type="auto"/>
            <w:tcBorders>
              <w:bottom w:val="single" w:sz="0" w:space="0" w:color="auto"/>
            </w:tcBorders>
            <w:vAlign w:val="bottom"/>
          </w:tcPr>
          <w:p w:rsidR="00D7084D" w:rsidRDefault="00450098">
            <w:pPr>
              <w:pStyle w:val="Tablestyle"/>
              <w:pPrChange w:id="290" w:author="Ulrike Hiltner" w:date="2017-12-08T15:27:00Z">
                <w:pPr>
                  <w:jc w:val="left"/>
                </w:pPr>
              </w:pPrChange>
            </w:pPr>
            <w:r>
              <w:t>PFT1</w:t>
            </w:r>
          </w:p>
        </w:tc>
        <w:tc>
          <w:tcPr>
            <w:tcW w:w="0" w:type="auto"/>
            <w:tcBorders>
              <w:bottom w:val="single" w:sz="0" w:space="0" w:color="auto"/>
            </w:tcBorders>
            <w:vAlign w:val="bottom"/>
          </w:tcPr>
          <w:p w:rsidR="00D7084D" w:rsidRDefault="00450098">
            <w:pPr>
              <w:pStyle w:val="Tablestyle"/>
              <w:pPrChange w:id="291" w:author="Ulrike Hiltner" w:date="2017-12-08T15:27:00Z">
                <w:pPr>
                  <w:jc w:val="left"/>
                </w:pPr>
              </w:pPrChange>
            </w:pPr>
            <w:r>
              <w:t>PFT2</w:t>
            </w:r>
          </w:p>
        </w:tc>
        <w:tc>
          <w:tcPr>
            <w:tcW w:w="0" w:type="auto"/>
            <w:tcBorders>
              <w:bottom w:val="single" w:sz="0" w:space="0" w:color="auto"/>
            </w:tcBorders>
            <w:vAlign w:val="bottom"/>
          </w:tcPr>
          <w:p w:rsidR="00D7084D" w:rsidRDefault="00450098">
            <w:pPr>
              <w:pStyle w:val="Tablestyle"/>
              <w:pPrChange w:id="292" w:author="Ulrike Hiltner" w:date="2017-12-08T15:27:00Z">
                <w:pPr>
                  <w:jc w:val="left"/>
                </w:pPr>
              </w:pPrChange>
            </w:pPr>
            <w:r>
              <w:t>PFT3</w:t>
            </w:r>
          </w:p>
        </w:tc>
        <w:tc>
          <w:tcPr>
            <w:tcW w:w="0" w:type="auto"/>
            <w:tcBorders>
              <w:bottom w:val="single" w:sz="0" w:space="0" w:color="auto"/>
            </w:tcBorders>
            <w:vAlign w:val="bottom"/>
          </w:tcPr>
          <w:p w:rsidR="00D7084D" w:rsidRDefault="00450098">
            <w:pPr>
              <w:pStyle w:val="Tablestyle"/>
              <w:pPrChange w:id="293" w:author="Ulrike Hiltner" w:date="2017-12-08T15:27:00Z">
                <w:pPr>
                  <w:jc w:val="left"/>
                </w:pPr>
              </w:pPrChange>
            </w:pPr>
            <w:r>
              <w:t>PFT4</w:t>
            </w:r>
          </w:p>
        </w:tc>
        <w:tc>
          <w:tcPr>
            <w:tcW w:w="0" w:type="auto"/>
            <w:tcBorders>
              <w:bottom w:val="single" w:sz="0" w:space="0" w:color="auto"/>
            </w:tcBorders>
            <w:vAlign w:val="bottom"/>
          </w:tcPr>
          <w:p w:rsidR="00D7084D" w:rsidRDefault="00450098">
            <w:pPr>
              <w:pStyle w:val="Tablestyle"/>
              <w:pPrChange w:id="294" w:author="Ulrike Hiltner" w:date="2017-12-08T15:27:00Z">
                <w:pPr>
                  <w:jc w:val="left"/>
                </w:pPr>
              </w:pPrChange>
            </w:pPr>
            <w:r>
              <w:t>PFT5</w:t>
            </w:r>
          </w:p>
        </w:tc>
        <w:tc>
          <w:tcPr>
            <w:tcW w:w="0" w:type="auto"/>
            <w:tcBorders>
              <w:bottom w:val="single" w:sz="0" w:space="0" w:color="auto"/>
            </w:tcBorders>
            <w:vAlign w:val="bottom"/>
          </w:tcPr>
          <w:p w:rsidR="00D7084D" w:rsidRDefault="00450098">
            <w:pPr>
              <w:pStyle w:val="Tablestyle"/>
              <w:pPrChange w:id="295" w:author="Ulrike Hiltner" w:date="2017-12-08T15:27:00Z">
                <w:pPr>
                  <w:jc w:val="left"/>
                </w:pPr>
              </w:pPrChange>
            </w:pPr>
            <w:r>
              <w:t>PFT6</w:t>
            </w:r>
          </w:p>
        </w:tc>
        <w:tc>
          <w:tcPr>
            <w:tcW w:w="0" w:type="auto"/>
            <w:tcBorders>
              <w:bottom w:val="single" w:sz="0" w:space="0" w:color="auto"/>
            </w:tcBorders>
            <w:vAlign w:val="bottom"/>
          </w:tcPr>
          <w:p w:rsidR="00D7084D" w:rsidRDefault="00450098">
            <w:pPr>
              <w:pStyle w:val="Tablestyle"/>
              <w:pPrChange w:id="296" w:author="Ulrike Hiltner" w:date="2017-12-08T15:27:00Z">
                <w:pPr>
                  <w:jc w:val="left"/>
                </w:pPr>
              </w:pPrChange>
            </w:pPr>
            <w:r>
              <w:t>PFT7</w:t>
            </w:r>
          </w:p>
        </w:tc>
        <w:tc>
          <w:tcPr>
            <w:tcW w:w="0" w:type="auto"/>
            <w:tcBorders>
              <w:bottom w:val="single" w:sz="0" w:space="0" w:color="auto"/>
            </w:tcBorders>
            <w:vAlign w:val="bottom"/>
          </w:tcPr>
          <w:p w:rsidR="00D7084D" w:rsidRDefault="00450098">
            <w:pPr>
              <w:pStyle w:val="Tablestyle"/>
              <w:pPrChange w:id="297" w:author="Ulrike Hiltner" w:date="2017-12-08T15:27:00Z">
                <w:pPr>
                  <w:jc w:val="left"/>
                </w:pPr>
              </w:pPrChange>
            </w:pPr>
            <w:r>
              <w:t>PFT8</w:t>
            </w:r>
          </w:p>
        </w:tc>
        <w:tc>
          <w:tcPr>
            <w:tcW w:w="0" w:type="auto"/>
            <w:tcBorders>
              <w:bottom w:val="single" w:sz="0" w:space="0" w:color="auto"/>
            </w:tcBorders>
            <w:vAlign w:val="bottom"/>
          </w:tcPr>
          <w:p w:rsidR="00D7084D" w:rsidRDefault="00450098">
            <w:pPr>
              <w:pStyle w:val="Tablestyle"/>
              <w:pPrChange w:id="298" w:author="Ulrike Hiltner" w:date="2017-12-08T15:27:00Z">
                <w:pPr>
                  <w:jc w:val="left"/>
                </w:pPr>
              </w:pPrChange>
            </w:pPr>
            <w:r>
              <w:t>reference</w:t>
            </w:r>
          </w:p>
        </w:tc>
      </w:tr>
      <w:tr w:rsidR="00D7084D">
        <w:tc>
          <w:tcPr>
            <w:tcW w:w="0" w:type="auto"/>
          </w:tcPr>
          <w:p w:rsidR="00D7084D" w:rsidRDefault="00450098">
            <w:pPr>
              <w:pStyle w:val="Tablestyle"/>
              <w:pPrChange w:id="299" w:author="Ulrike Hiltner" w:date="2017-12-08T15:27:00Z">
                <w:pPr>
                  <w:jc w:val="left"/>
                </w:pPr>
              </w:pPrChange>
            </w:pPr>
            <w:r>
              <w:t>light and establishment</w:t>
            </w:r>
          </w:p>
        </w:tc>
        <w:tc>
          <w:tcPr>
            <w:tcW w:w="0" w:type="auto"/>
          </w:tcPr>
          <w:p w:rsidR="00D7084D" w:rsidRDefault="00D7084D">
            <w:pPr>
              <w:pStyle w:val="Tablestyle"/>
              <w:pPrChange w:id="300" w:author="Ulrike Hiltner" w:date="2017-12-08T15:27:00Z">
                <w:pPr/>
              </w:pPrChange>
            </w:pPr>
          </w:p>
        </w:tc>
        <w:tc>
          <w:tcPr>
            <w:tcW w:w="0" w:type="auto"/>
          </w:tcPr>
          <w:p w:rsidR="00D7084D" w:rsidRDefault="00D7084D">
            <w:pPr>
              <w:pStyle w:val="Tablestyle"/>
              <w:pPrChange w:id="301" w:author="Ulrike Hiltner" w:date="2017-12-08T15:27:00Z">
                <w:pPr/>
              </w:pPrChange>
            </w:pPr>
          </w:p>
        </w:tc>
        <w:tc>
          <w:tcPr>
            <w:tcW w:w="0" w:type="auto"/>
          </w:tcPr>
          <w:p w:rsidR="00D7084D" w:rsidRDefault="00D7084D">
            <w:pPr>
              <w:pStyle w:val="Tablestyle"/>
              <w:pPrChange w:id="302" w:author="Ulrike Hiltner" w:date="2017-12-08T15:27:00Z">
                <w:pPr/>
              </w:pPrChange>
            </w:pPr>
          </w:p>
        </w:tc>
        <w:tc>
          <w:tcPr>
            <w:tcW w:w="0" w:type="auto"/>
          </w:tcPr>
          <w:p w:rsidR="00D7084D" w:rsidRDefault="00D7084D">
            <w:pPr>
              <w:pStyle w:val="Tablestyle"/>
              <w:pPrChange w:id="303" w:author="Ulrike Hiltner" w:date="2017-12-08T15:27:00Z">
                <w:pPr/>
              </w:pPrChange>
            </w:pPr>
          </w:p>
        </w:tc>
        <w:tc>
          <w:tcPr>
            <w:tcW w:w="0" w:type="auto"/>
          </w:tcPr>
          <w:p w:rsidR="00D7084D" w:rsidRDefault="00D7084D">
            <w:pPr>
              <w:pStyle w:val="Tablestyle"/>
              <w:pPrChange w:id="304" w:author="Ulrike Hiltner" w:date="2017-12-08T15:27:00Z">
                <w:pPr/>
              </w:pPrChange>
            </w:pPr>
          </w:p>
        </w:tc>
        <w:tc>
          <w:tcPr>
            <w:tcW w:w="0" w:type="auto"/>
          </w:tcPr>
          <w:p w:rsidR="00D7084D" w:rsidRDefault="00D7084D">
            <w:pPr>
              <w:pStyle w:val="Tablestyle"/>
              <w:pPrChange w:id="305" w:author="Ulrike Hiltner" w:date="2017-12-08T15:27:00Z">
                <w:pPr/>
              </w:pPrChange>
            </w:pPr>
          </w:p>
        </w:tc>
        <w:tc>
          <w:tcPr>
            <w:tcW w:w="0" w:type="auto"/>
          </w:tcPr>
          <w:p w:rsidR="00D7084D" w:rsidRDefault="00D7084D">
            <w:pPr>
              <w:pStyle w:val="Tablestyle"/>
              <w:pPrChange w:id="306" w:author="Ulrike Hiltner" w:date="2017-12-08T15:27:00Z">
                <w:pPr/>
              </w:pPrChange>
            </w:pPr>
          </w:p>
        </w:tc>
        <w:tc>
          <w:tcPr>
            <w:tcW w:w="0" w:type="auto"/>
          </w:tcPr>
          <w:p w:rsidR="00D7084D" w:rsidRDefault="00D7084D">
            <w:pPr>
              <w:pStyle w:val="Tablestyle"/>
              <w:pPrChange w:id="307" w:author="Ulrike Hiltner" w:date="2017-12-08T15:27:00Z">
                <w:pPr/>
              </w:pPrChange>
            </w:pPr>
          </w:p>
        </w:tc>
        <w:tc>
          <w:tcPr>
            <w:tcW w:w="0" w:type="auto"/>
          </w:tcPr>
          <w:p w:rsidR="00D7084D" w:rsidRDefault="00D7084D">
            <w:pPr>
              <w:pStyle w:val="Tablestyle"/>
              <w:pPrChange w:id="308" w:author="Ulrike Hiltner" w:date="2017-12-08T15:27:00Z">
                <w:pPr/>
              </w:pPrChange>
            </w:pPr>
          </w:p>
        </w:tc>
        <w:tc>
          <w:tcPr>
            <w:tcW w:w="0" w:type="auto"/>
          </w:tcPr>
          <w:p w:rsidR="00D7084D" w:rsidRDefault="00D7084D">
            <w:pPr>
              <w:pStyle w:val="Tablestyle"/>
              <w:pPrChange w:id="309" w:author="Ulrike Hiltner" w:date="2017-12-08T15:27:00Z">
                <w:pPr/>
              </w:pPrChange>
            </w:pPr>
          </w:p>
        </w:tc>
        <w:tc>
          <w:tcPr>
            <w:tcW w:w="0" w:type="auto"/>
          </w:tcPr>
          <w:p w:rsidR="00D7084D" w:rsidRDefault="00D7084D">
            <w:pPr>
              <w:pStyle w:val="Tablestyle"/>
              <w:pPrChange w:id="310" w:author="Ulrike Hiltner" w:date="2017-12-08T15:27:00Z">
                <w:pPr/>
              </w:pPrChange>
            </w:pPr>
          </w:p>
        </w:tc>
      </w:tr>
      <w:tr w:rsidR="00D7084D">
        <w:tc>
          <w:tcPr>
            <w:tcW w:w="0" w:type="auto"/>
          </w:tcPr>
          <w:p w:rsidR="00D7084D" w:rsidRDefault="00450098">
            <w:pPr>
              <w:pStyle w:val="Tablestyle"/>
              <w:pPrChange w:id="311" w:author="Ulrike Hiltner" w:date="2017-12-08T15:27:00Z">
                <w:pPr>
                  <w:jc w:val="left"/>
                </w:pPr>
              </w:pPrChange>
            </w:pPr>
            <w:r>
              <w:t>k</w:t>
            </w:r>
          </w:p>
        </w:tc>
        <w:tc>
          <w:tcPr>
            <w:tcW w:w="0" w:type="auto"/>
          </w:tcPr>
          <w:p w:rsidR="00D7084D" w:rsidRDefault="00450098">
            <w:pPr>
              <w:pStyle w:val="Tablestyle"/>
              <w:pPrChange w:id="312" w:author="Ulrike Hiltner" w:date="2017-12-08T15:27:00Z">
                <w:pPr>
                  <w:jc w:val="left"/>
                </w:pPr>
              </w:pPrChange>
            </w:pPr>
            <w:r>
              <w:t>light extinction coefficient</w:t>
            </w:r>
          </w:p>
        </w:tc>
        <w:tc>
          <w:tcPr>
            <w:tcW w:w="0" w:type="auto"/>
          </w:tcPr>
          <w:p w:rsidR="00D7084D" w:rsidRDefault="00450098">
            <w:pPr>
              <w:pStyle w:val="Tablestyle"/>
              <w:pPrChange w:id="313" w:author="Ulrike Hiltner" w:date="2017-12-08T15:27:00Z">
                <w:pPr>
                  <w:jc w:val="left"/>
                </w:pPr>
              </w:pPrChange>
            </w:pPr>
            <w:r>
              <w:t>-</w:t>
            </w:r>
          </w:p>
        </w:tc>
        <w:tc>
          <w:tcPr>
            <w:tcW w:w="0" w:type="auto"/>
          </w:tcPr>
          <w:p w:rsidR="00D7084D" w:rsidRDefault="00450098">
            <w:pPr>
              <w:pStyle w:val="Tablestyle"/>
              <w:pPrChange w:id="314" w:author="Ulrike Hiltner" w:date="2017-12-08T15:27:00Z">
                <w:pPr>
                  <w:jc w:val="left"/>
                </w:pPr>
              </w:pPrChange>
            </w:pPr>
            <w:r>
              <w:t>0.7</w:t>
            </w:r>
          </w:p>
        </w:tc>
        <w:tc>
          <w:tcPr>
            <w:tcW w:w="0" w:type="auto"/>
          </w:tcPr>
          <w:p w:rsidR="00D7084D" w:rsidRDefault="00450098">
            <w:pPr>
              <w:pStyle w:val="Tablestyle"/>
              <w:pPrChange w:id="315" w:author="Ulrike Hiltner" w:date="2017-12-08T15:27:00Z">
                <w:pPr>
                  <w:jc w:val="left"/>
                </w:pPr>
              </w:pPrChange>
            </w:pPr>
            <w:r>
              <w:t>0.7</w:t>
            </w:r>
          </w:p>
        </w:tc>
        <w:tc>
          <w:tcPr>
            <w:tcW w:w="0" w:type="auto"/>
          </w:tcPr>
          <w:p w:rsidR="00D7084D" w:rsidRDefault="00450098">
            <w:pPr>
              <w:pStyle w:val="Tablestyle"/>
              <w:pPrChange w:id="316" w:author="Ulrike Hiltner" w:date="2017-12-08T15:27:00Z">
                <w:pPr>
                  <w:jc w:val="left"/>
                </w:pPr>
              </w:pPrChange>
            </w:pPr>
            <w:r>
              <w:t>0.7</w:t>
            </w:r>
          </w:p>
        </w:tc>
        <w:tc>
          <w:tcPr>
            <w:tcW w:w="0" w:type="auto"/>
          </w:tcPr>
          <w:p w:rsidR="00D7084D" w:rsidRDefault="00450098">
            <w:pPr>
              <w:pStyle w:val="Tablestyle"/>
              <w:pPrChange w:id="317" w:author="Ulrike Hiltner" w:date="2017-12-08T15:27:00Z">
                <w:pPr>
                  <w:jc w:val="left"/>
                </w:pPr>
              </w:pPrChange>
            </w:pPr>
            <w:r>
              <w:t>0.7</w:t>
            </w:r>
          </w:p>
        </w:tc>
        <w:tc>
          <w:tcPr>
            <w:tcW w:w="0" w:type="auto"/>
          </w:tcPr>
          <w:p w:rsidR="00D7084D" w:rsidRDefault="00450098">
            <w:pPr>
              <w:pStyle w:val="Tablestyle"/>
              <w:pPrChange w:id="318" w:author="Ulrike Hiltner" w:date="2017-12-08T15:27:00Z">
                <w:pPr>
                  <w:jc w:val="left"/>
                </w:pPr>
              </w:pPrChange>
            </w:pPr>
            <w:r>
              <w:t>0.7</w:t>
            </w:r>
          </w:p>
        </w:tc>
        <w:tc>
          <w:tcPr>
            <w:tcW w:w="0" w:type="auto"/>
          </w:tcPr>
          <w:p w:rsidR="00D7084D" w:rsidRDefault="00450098">
            <w:pPr>
              <w:pStyle w:val="Tablestyle"/>
              <w:pPrChange w:id="319" w:author="Ulrike Hiltner" w:date="2017-12-08T15:27:00Z">
                <w:pPr>
                  <w:jc w:val="left"/>
                </w:pPr>
              </w:pPrChange>
            </w:pPr>
            <w:r>
              <w:t>0.7</w:t>
            </w:r>
          </w:p>
        </w:tc>
        <w:tc>
          <w:tcPr>
            <w:tcW w:w="0" w:type="auto"/>
          </w:tcPr>
          <w:p w:rsidR="00D7084D" w:rsidRDefault="00450098">
            <w:pPr>
              <w:pStyle w:val="Tablestyle"/>
              <w:pPrChange w:id="320" w:author="Ulrike Hiltner" w:date="2017-12-08T15:27:00Z">
                <w:pPr>
                  <w:jc w:val="left"/>
                </w:pPr>
              </w:pPrChange>
            </w:pPr>
            <w:r>
              <w:t>0.7</w:t>
            </w:r>
          </w:p>
        </w:tc>
        <w:tc>
          <w:tcPr>
            <w:tcW w:w="0" w:type="auto"/>
          </w:tcPr>
          <w:p w:rsidR="00D7084D" w:rsidRDefault="00450098">
            <w:pPr>
              <w:pStyle w:val="Tablestyle"/>
              <w:pPrChange w:id="321" w:author="Ulrike Hiltner" w:date="2017-12-08T15:27:00Z">
                <w:pPr>
                  <w:jc w:val="left"/>
                </w:pPr>
              </w:pPrChange>
            </w:pPr>
            <w:r>
              <w:t>0.7</w:t>
            </w:r>
          </w:p>
        </w:tc>
        <w:tc>
          <w:tcPr>
            <w:tcW w:w="0" w:type="auto"/>
          </w:tcPr>
          <w:p w:rsidR="00D7084D" w:rsidRDefault="00450098">
            <w:pPr>
              <w:pStyle w:val="Tablestyle"/>
              <w:pPrChange w:id="322" w:author="Ulrike Hiltner" w:date="2017-12-08T15:27:00Z">
                <w:pPr>
                  <w:jc w:val="left"/>
                </w:pPr>
              </w:pPrChange>
            </w:pPr>
            <w:r>
              <w:t>Köhler et al. (2003)</w:t>
            </w:r>
          </w:p>
        </w:tc>
      </w:tr>
      <w:tr w:rsidR="00D7084D">
        <w:tc>
          <w:tcPr>
            <w:tcW w:w="0" w:type="auto"/>
          </w:tcPr>
          <w:p w:rsidR="00D7084D" w:rsidRDefault="00450098">
            <w:pPr>
              <w:pStyle w:val="Tablestyle"/>
              <w:pPrChange w:id="323" w:author="Ulrike Hiltner" w:date="2017-12-08T15:27:00Z">
                <w:pPr>
                  <w:jc w:val="left"/>
                </w:pPr>
              </w:pPrChange>
            </w:pPr>
            <w:r>
              <w:t>n</w:t>
            </w:r>
            <w:r>
              <w:rPr>
                <w:vertAlign w:val="subscript"/>
              </w:rPr>
              <w:t>seed</w:t>
            </w:r>
          </w:p>
        </w:tc>
        <w:tc>
          <w:tcPr>
            <w:tcW w:w="0" w:type="auto"/>
          </w:tcPr>
          <w:p w:rsidR="00D7084D" w:rsidRDefault="00450098">
            <w:pPr>
              <w:pStyle w:val="Tablestyle"/>
              <w:pPrChange w:id="324" w:author="Ulrike Hiltner" w:date="2017-12-08T15:27:00Z">
                <w:pPr>
                  <w:jc w:val="left"/>
                </w:pPr>
              </w:pPrChange>
            </w:pPr>
            <w:r>
              <w:t>global number of seeds</w:t>
            </w:r>
          </w:p>
        </w:tc>
        <w:tc>
          <w:tcPr>
            <w:tcW w:w="0" w:type="auto"/>
          </w:tcPr>
          <w:p w:rsidR="00D7084D" w:rsidRDefault="00450098">
            <w:pPr>
              <w:pStyle w:val="Tablestyle"/>
              <w:pPrChange w:id="325" w:author="Ulrike Hiltner" w:date="2017-12-08T15:27:00Z">
                <w:pPr>
                  <w:jc w:val="left"/>
                </w:pPr>
              </w:pPrChange>
            </w:pPr>
            <w:r>
              <w:t>1 ha</w:t>
            </w:r>
            <w:r>
              <w:rPr>
                <w:vertAlign w:val="superscript"/>
              </w:rPr>
              <w:t>-1</w:t>
            </w:r>
          </w:p>
        </w:tc>
        <w:tc>
          <w:tcPr>
            <w:tcW w:w="0" w:type="auto"/>
          </w:tcPr>
          <w:p w:rsidR="00D7084D" w:rsidRDefault="00450098">
            <w:pPr>
              <w:pStyle w:val="Tablestyle"/>
              <w:pPrChange w:id="326" w:author="Ulrike Hiltner" w:date="2017-12-08T15:27:00Z">
                <w:pPr>
                  <w:jc w:val="left"/>
                </w:pPr>
              </w:pPrChange>
            </w:pPr>
            <w:r>
              <w:t>2</w:t>
            </w:r>
          </w:p>
        </w:tc>
        <w:tc>
          <w:tcPr>
            <w:tcW w:w="0" w:type="auto"/>
          </w:tcPr>
          <w:p w:rsidR="00D7084D" w:rsidRDefault="00450098">
            <w:pPr>
              <w:pStyle w:val="Tablestyle"/>
              <w:pPrChange w:id="327" w:author="Ulrike Hiltner" w:date="2017-12-08T15:27:00Z">
                <w:pPr>
                  <w:jc w:val="left"/>
                </w:pPr>
              </w:pPrChange>
            </w:pPr>
            <w:r>
              <w:t>27</w:t>
            </w:r>
          </w:p>
        </w:tc>
        <w:tc>
          <w:tcPr>
            <w:tcW w:w="0" w:type="auto"/>
          </w:tcPr>
          <w:p w:rsidR="00D7084D" w:rsidRDefault="00450098">
            <w:pPr>
              <w:pStyle w:val="Tablestyle"/>
              <w:pPrChange w:id="328" w:author="Ulrike Hiltner" w:date="2017-12-08T15:27:00Z">
                <w:pPr>
                  <w:jc w:val="left"/>
                </w:pPr>
              </w:pPrChange>
            </w:pPr>
            <w:r>
              <w:t>2</w:t>
            </w:r>
          </w:p>
        </w:tc>
        <w:tc>
          <w:tcPr>
            <w:tcW w:w="0" w:type="auto"/>
          </w:tcPr>
          <w:p w:rsidR="00D7084D" w:rsidRDefault="00450098">
            <w:pPr>
              <w:pStyle w:val="Tablestyle"/>
              <w:pPrChange w:id="329" w:author="Ulrike Hiltner" w:date="2017-12-08T15:27:00Z">
                <w:pPr>
                  <w:jc w:val="left"/>
                </w:pPr>
              </w:pPrChange>
            </w:pPr>
            <w:r>
              <w:t>15</w:t>
            </w:r>
          </w:p>
        </w:tc>
        <w:tc>
          <w:tcPr>
            <w:tcW w:w="0" w:type="auto"/>
          </w:tcPr>
          <w:p w:rsidR="00D7084D" w:rsidRDefault="00450098">
            <w:pPr>
              <w:pStyle w:val="Tablestyle"/>
              <w:pPrChange w:id="330" w:author="Ulrike Hiltner" w:date="2017-12-08T15:27:00Z">
                <w:pPr>
                  <w:jc w:val="left"/>
                </w:pPr>
              </w:pPrChange>
            </w:pPr>
            <w:r>
              <w:t>14</w:t>
            </w:r>
          </w:p>
        </w:tc>
        <w:tc>
          <w:tcPr>
            <w:tcW w:w="0" w:type="auto"/>
          </w:tcPr>
          <w:p w:rsidR="00D7084D" w:rsidRDefault="00450098">
            <w:pPr>
              <w:pStyle w:val="Tablestyle"/>
              <w:pPrChange w:id="331" w:author="Ulrike Hiltner" w:date="2017-12-08T15:27:00Z">
                <w:pPr>
                  <w:jc w:val="left"/>
                </w:pPr>
              </w:pPrChange>
            </w:pPr>
            <w:r>
              <w:t>16</w:t>
            </w:r>
          </w:p>
        </w:tc>
        <w:tc>
          <w:tcPr>
            <w:tcW w:w="0" w:type="auto"/>
          </w:tcPr>
          <w:p w:rsidR="00D7084D" w:rsidRDefault="00450098">
            <w:pPr>
              <w:pStyle w:val="Tablestyle"/>
              <w:pPrChange w:id="332" w:author="Ulrike Hiltner" w:date="2017-12-08T15:27:00Z">
                <w:pPr>
                  <w:jc w:val="left"/>
                </w:pPr>
              </w:pPrChange>
            </w:pPr>
            <w:r>
              <w:t>20</w:t>
            </w:r>
          </w:p>
        </w:tc>
        <w:tc>
          <w:tcPr>
            <w:tcW w:w="0" w:type="auto"/>
          </w:tcPr>
          <w:p w:rsidR="00D7084D" w:rsidRDefault="00450098">
            <w:pPr>
              <w:pStyle w:val="Tablestyle"/>
              <w:pPrChange w:id="333" w:author="Ulrike Hiltner" w:date="2017-12-08T15:27:00Z">
                <w:pPr>
                  <w:jc w:val="left"/>
                </w:pPr>
              </w:pPrChange>
            </w:pPr>
            <w:r>
              <w:t>2</w:t>
            </w:r>
          </w:p>
        </w:tc>
        <w:tc>
          <w:tcPr>
            <w:tcW w:w="0" w:type="auto"/>
          </w:tcPr>
          <w:p w:rsidR="00D7084D" w:rsidRDefault="00450098">
            <w:pPr>
              <w:pStyle w:val="Tablestyle"/>
              <w:pPrChange w:id="334" w:author="Ulrike Hiltner" w:date="2017-12-08T15:27:00Z">
                <w:pPr>
                  <w:jc w:val="left"/>
                </w:pPr>
              </w:pPrChange>
            </w:pPr>
            <w:r>
              <w:t>fine-tuned</w:t>
            </w:r>
          </w:p>
        </w:tc>
      </w:tr>
      <w:tr w:rsidR="00D7084D">
        <w:tc>
          <w:tcPr>
            <w:tcW w:w="0" w:type="auto"/>
          </w:tcPr>
          <w:p w:rsidR="00D7084D" w:rsidRDefault="00450098">
            <w:pPr>
              <w:pStyle w:val="Tablestyle"/>
              <w:pPrChange w:id="335" w:author="Ulrike Hiltner" w:date="2017-12-08T15:27:00Z">
                <w:pPr>
                  <w:jc w:val="left"/>
                </w:pPr>
              </w:pPrChange>
            </w:pPr>
            <w:r>
              <w:t>i</w:t>
            </w:r>
            <w:r>
              <w:rPr>
                <w:vertAlign w:val="subscript"/>
              </w:rPr>
              <w:t>seed</w:t>
            </w:r>
          </w:p>
        </w:tc>
        <w:tc>
          <w:tcPr>
            <w:tcW w:w="0" w:type="auto"/>
          </w:tcPr>
          <w:p w:rsidR="00D7084D" w:rsidRPr="00450098" w:rsidRDefault="00450098">
            <w:pPr>
              <w:pStyle w:val="Tablestyle"/>
              <w:rPr>
                <w:lang w:val="en-US"/>
              </w:rPr>
              <w:pPrChange w:id="336" w:author="Ulrike Hiltner" w:date="2017-12-08T15:27:00Z">
                <w:pPr>
                  <w:jc w:val="left"/>
                </w:pPr>
              </w:pPrChange>
            </w:pPr>
            <w:r w:rsidRPr="00450098">
              <w:rPr>
                <w:lang w:val="en-US"/>
              </w:rPr>
              <w:t>min. light intensity to establish</w:t>
            </w:r>
          </w:p>
        </w:tc>
        <w:tc>
          <w:tcPr>
            <w:tcW w:w="0" w:type="auto"/>
          </w:tcPr>
          <w:p w:rsidR="00D7084D" w:rsidRDefault="00450098">
            <w:pPr>
              <w:pStyle w:val="Tablestyle"/>
              <w:pPrChange w:id="337" w:author="Ulrike Hiltner" w:date="2017-12-08T15:27:00Z">
                <w:pPr>
                  <w:jc w:val="left"/>
                </w:pPr>
              </w:pPrChange>
            </w:pPr>
            <w:r>
              <w:t>-</w:t>
            </w:r>
          </w:p>
        </w:tc>
        <w:tc>
          <w:tcPr>
            <w:tcW w:w="0" w:type="auto"/>
          </w:tcPr>
          <w:p w:rsidR="00D7084D" w:rsidRDefault="00450098">
            <w:pPr>
              <w:pStyle w:val="Tablestyle"/>
              <w:pPrChange w:id="338" w:author="Ulrike Hiltner" w:date="2017-12-08T15:27:00Z">
                <w:pPr>
                  <w:jc w:val="left"/>
                </w:pPr>
              </w:pPrChange>
            </w:pPr>
            <w:r>
              <w:t>0.01</w:t>
            </w:r>
          </w:p>
        </w:tc>
        <w:tc>
          <w:tcPr>
            <w:tcW w:w="0" w:type="auto"/>
          </w:tcPr>
          <w:p w:rsidR="00D7084D" w:rsidRDefault="00450098">
            <w:pPr>
              <w:pStyle w:val="Tablestyle"/>
              <w:pPrChange w:id="339" w:author="Ulrike Hiltner" w:date="2017-12-08T15:27:00Z">
                <w:pPr>
                  <w:jc w:val="left"/>
                </w:pPr>
              </w:pPrChange>
            </w:pPr>
            <w:r>
              <w:t>0.01</w:t>
            </w:r>
          </w:p>
        </w:tc>
        <w:tc>
          <w:tcPr>
            <w:tcW w:w="0" w:type="auto"/>
          </w:tcPr>
          <w:p w:rsidR="00D7084D" w:rsidRDefault="00450098">
            <w:pPr>
              <w:pStyle w:val="Tablestyle"/>
              <w:pPrChange w:id="340" w:author="Ulrike Hiltner" w:date="2017-12-08T15:27:00Z">
                <w:pPr>
                  <w:jc w:val="left"/>
                </w:pPr>
              </w:pPrChange>
            </w:pPr>
            <w:r>
              <w:t>0.05</w:t>
            </w:r>
          </w:p>
        </w:tc>
        <w:tc>
          <w:tcPr>
            <w:tcW w:w="0" w:type="auto"/>
          </w:tcPr>
          <w:p w:rsidR="00D7084D" w:rsidRDefault="00450098">
            <w:pPr>
              <w:pStyle w:val="Tablestyle"/>
              <w:pPrChange w:id="341" w:author="Ulrike Hiltner" w:date="2017-12-08T15:27:00Z">
                <w:pPr>
                  <w:jc w:val="left"/>
                </w:pPr>
              </w:pPrChange>
            </w:pPr>
            <w:r>
              <w:t>0.20</w:t>
            </w:r>
          </w:p>
        </w:tc>
        <w:tc>
          <w:tcPr>
            <w:tcW w:w="0" w:type="auto"/>
          </w:tcPr>
          <w:p w:rsidR="00D7084D" w:rsidRDefault="00450098">
            <w:pPr>
              <w:pStyle w:val="Tablestyle"/>
              <w:pPrChange w:id="342" w:author="Ulrike Hiltner" w:date="2017-12-08T15:27:00Z">
                <w:pPr>
                  <w:jc w:val="left"/>
                </w:pPr>
              </w:pPrChange>
            </w:pPr>
            <w:r>
              <w:t>0.01</w:t>
            </w:r>
          </w:p>
        </w:tc>
        <w:tc>
          <w:tcPr>
            <w:tcW w:w="0" w:type="auto"/>
          </w:tcPr>
          <w:p w:rsidR="00D7084D" w:rsidRDefault="00450098">
            <w:pPr>
              <w:pStyle w:val="Tablestyle"/>
              <w:pPrChange w:id="343" w:author="Ulrike Hiltner" w:date="2017-12-08T15:27:00Z">
                <w:pPr>
                  <w:jc w:val="left"/>
                </w:pPr>
              </w:pPrChange>
            </w:pPr>
            <w:r>
              <w:t>0.02</w:t>
            </w:r>
          </w:p>
        </w:tc>
        <w:tc>
          <w:tcPr>
            <w:tcW w:w="0" w:type="auto"/>
          </w:tcPr>
          <w:p w:rsidR="00D7084D" w:rsidRDefault="00450098">
            <w:pPr>
              <w:pStyle w:val="Tablestyle"/>
              <w:pPrChange w:id="344" w:author="Ulrike Hiltner" w:date="2017-12-08T15:27:00Z">
                <w:pPr>
                  <w:jc w:val="left"/>
                </w:pPr>
              </w:pPrChange>
            </w:pPr>
            <w:r>
              <w:t>0.15</w:t>
            </w:r>
          </w:p>
        </w:tc>
        <w:tc>
          <w:tcPr>
            <w:tcW w:w="0" w:type="auto"/>
          </w:tcPr>
          <w:p w:rsidR="00D7084D" w:rsidRDefault="00450098">
            <w:pPr>
              <w:pStyle w:val="Tablestyle"/>
              <w:pPrChange w:id="345" w:author="Ulrike Hiltner" w:date="2017-12-08T15:27:00Z">
                <w:pPr>
                  <w:jc w:val="left"/>
                </w:pPr>
              </w:pPrChange>
            </w:pPr>
            <w:r>
              <w:t>0.01</w:t>
            </w:r>
          </w:p>
        </w:tc>
        <w:tc>
          <w:tcPr>
            <w:tcW w:w="0" w:type="auto"/>
          </w:tcPr>
          <w:p w:rsidR="00D7084D" w:rsidRDefault="00450098">
            <w:pPr>
              <w:pStyle w:val="Tablestyle"/>
              <w:pPrChange w:id="346" w:author="Ulrike Hiltner" w:date="2017-12-08T15:27:00Z">
                <w:pPr>
                  <w:jc w:val="left"/>
                </w:pPr>
              </w:pPrChange>
            </w:pPr>
            <w:r>
              <w:t>Köhler et al. (2003)</w:t>
            </w:r>
          </w:p>
        </w:tc>
      </w:tr>
      <w:tr w:rsidR="00D7084D">
        <w:tc>
          <w:tcPr>
            <w:tcW w:w="0" w:type="auto"/>
          </w:tcPr>
          <w:p w:rsidR="00D7084D" w:rsidRDefault="00450098">
            <w:pPr>
              <w:pStyle w:val="Tablestyle"/>
              <w:pPrChange w:id="347" w:author="Ulrike Hiltner" w:date="2017-12-08T15:27:00Z">
                <w:pPr>
                  <w:jc w:val="left"/>
                </w:pPr>
              </w:pPrChange>
            </w:pPr>
            <w:r>
              <w:t>geometry</w:t>
            </w:r>
          </w:p>
        </w:tc>
        <w:tc>
          <w:tcPr>
            <w:tcW w:w="0" w:type="auto"/>
          </w:tcPr>
          <w:p w:rsidR="00D7084D" w:rsidRDefault="00D7084D">
            <w:pPr>
              <w:pStyle w:val="Tablestyle"/>
              <w:pPrChange w:id="348" w:author="Ulrike Hiltner" w:date="2017-12-08T15:27:00Z">
                <w:pPr/>
              </w:pPrChange>
            </w:pPr>
          </w:p>
        </w:tc>
        <w:tc>
          <w:tcPr>
            <w:tcW w:w="0" w:type="auto"/>
          </w:tcPr>
          <w:p w:rsidR="00D7084D" w:rsidRDefault="00D7084D">
            <w:pPr>
              <w:pStyle w:val="Tablestyle"/>
              <w:pPrChange w:id="349" w:author="Ulrike Hiltner" w:date="2017-12-08T15:27:00Z">
                <w:pPr/>
              </w:pPrChange>
            </w:pPr>
          </w:p>
        </w:tc>
        <w:tc>
          <w:tcPr>
            <w:tcW w:w="0" w:type="auto"/>
          </w:tcPr>
          <w:p w:rsidR="00D7084D" w:rsidRDefault="00D7084D">
            <w:pPr>
              <w:pStyle w:val="Tablestyle"/>
              <w:pPrChange w:id="350" w:author="Ulrike Hiltner" w:date="2017-12-08T15:27:00Z">
                <w:pPr/>
              </w:pPrChange>
            </w:pPr>
          </w:p>
        </w:tc>
        <w:tc>
          <w:tcPr>
            <w:tcW w:w="0" w:type="auto"/>
          </w:tcPr>
          <w:p w:rsidR="00D7084D" w:rsidRDefault="00D7084D">
            <w:pPr>
              <w:pStyle w:val="Tablestyle"/>
              <w:pPrChange w:id="351" w:author="Ulrike Hiltner" w:date="2017-12-08T15:27:00Z">
                <w:pPr/>
              </w:pPrChange>
            </w:pPr>
          </w:p>
        </w:tc>
        <w:tc>
          <w:tcPr>
            <w:tcW w:w="0" w:type="auto"/>
          </w:tcPr>
          <w:p w:rsidR="00D7084D" w:rsidRDefault="00D7084D">
            <w:pPr>
              <w:pStyle w:val="Tablestyle"/>
              <w:pPrChange w:id="352" w:author="Ulrike Hiltner" w:date="2017-12-08T15:27:00Z">
                <w:pPr/>
              </w:pPrChange>
            </w:pPr>
          </w:p>
        </w:tc>
        <w:tc>
          <w:tcPr>
            <w:tcW w:w="0" w:type="auto"/>
          </w:tcPr>
          <w:p w:rsidR="00D7084D" w:rsidRDefault="00D7084D">
            <w:pPr>
              <w:pStyle w:val="Tablestyle"/>
              <w:pPrChange w:id="353" w:author="Ulrike Hiltner" w:date="2017-12-08T15:27:00Z">
                <w:pPr/>
              </w:pPrChange>
            </w:pPr>
          </w:p>
        </w:tc>
        <w:tc>
          <w:tcPr>
            <w:tcW w:w="0" w:type="auto"/>
          </w:tcPr>
          <w:p w:rsidR="00D7084D" w:rsidRDefault="00D7084D">
            <w:pPr>
              <w:pStyle w:val="Tablestyle"/>
              <w:pPrChange w:id="354" w:author="Ulrike Hiltner" w:date="2017-12-08T15:27:00Z">
                <w:pPr/>
              </w:pPrChange>
            </w:pPr>
          </w:p>
        </w:tc>
        <w:tc>
          <w:tcPr>
            <w:tcW w:w="0" w:type="auto"/>
          </w:tcPr>
          <w:p w:rsidR="00D7084D" w:rsidRDefault="00D7084D">
            <w:pPr>
              <w:pStyle w:val="Tablestyle"/>
              <w:pPrChange w:id="355" w:author="Ulrike Hiltner" w:date="2017-12-08T15:27:00Z">
                <w:pPr/>
              </w:pPrChange>
            </w:pPr>
          </w:p>
        </w:tc>
        <w:tc>
          <w:tcPr>
            <w:tcW w:w="0" w:type="auto"/>
          </w:tcPr>
          <w:p w:rsidR="00D7084D" w:rsidRDefault="00D7084D">
            <w:pPr>
              <w:pStyle w:val="Tablestyle"/>
              <w:pPrChange w:id="356" w:author="Ulrike Hiltner" w:date="2017-12-08T15:27:00Z">
                <w:pPr/>
              </w:pPrChange>
            </w:pPr>
          </w:p>
        </w:tc>
        <w:tc>
          <w:tcPr>
            <w:tcW w:w="0" w:type="auto"/>
          </w:tcPr>
          <w:p w:rsidR="00D7084D" w:rsidRDefault="00D7084D">
            <w:pPr>
              <w:pStyle w:val="Tablestyle"/>
              <w:pPrChange w:id="357" w:author="Ulrike Hiltner" w:date="2017-12-08T15:27:00Z">
                <w:pPr/>
              </w:pPrChange>
            </w:pPr>
          </w:p>
        </w:tc>
        <w:tc>
          <w:tcPr>
            <w:tcW w:w="0" w:type="auto"/>
          </w:tcPr>
          <w:p w:rsidR="00D7084D" w:rsidRDefault="00D7084D">
            <w:pPr>
              <w:pStyle w:val="Tablestyle"/>
              <w:pPrChange w:id="358" w:author="Ulrike Hiltner" w:date="2017-12-08T15:27:00Z">
                <w:pPr/>
              </w:pPrChange>
            </w:pPr>
          </w:p>
        </w:tc>
      </w:tr>
      <w:tr w:rsidR="00D7084D">
        <w:tc>
          <w:tcPr>
            <w:tcW w:w="0" w:type="auto"/>
          </w:tcPr>
          <w:p w:rsidR="00D7084D" w:rsidRDefault="00450098">
            <w:pPr>
              <w:pStyle w:val="Tablestyle"/>
              <w:pPrChange w:id="359" w:author="Ulrike Hiltner" w:date="2017-12-08T15:27:00Z">
                <w:pPr>
                  <w:jc w:val="left"/>
                </w:pPr>
              </w:pPrChange>
            </w:pPr>
            <w:r>
              <w:t>h</w:t>
            </w:r>
            <w:r>
              <w:rPr>
                <w:vertAlign w:val="subscript"/>
              </w:rPr>
              <w:t>max</w:t>
            </w:r>
          </w:p>
        </w:tc>
        <w:tc>
          <w:tcPr>
            <w:tcW w:w="0" w:type="auto"/>
          </w:tcPr>
          <w:p w:rsidR="00D7084D" w:rsidRDefault="00450098">
            <w:pPr>
              <w:pStyle w:val="Tablestyle"/>
              <w:pPrChange w:id="360" w:author="Ulrike Hiltner" w:date="2017-12-08T15:27:00Z">
                <w:pPr>
                  <w:jc w:val="left"/>
                </w:pPr>
              </w:pPrChange>
            </w:pPr>
            <w:r>
              <w:t>max. growth height</w:t>
            </w:r>
          </w:p>
        </w:tc>
        <w:tc>
          <w:tcPr>
            <w:tcW w:w="0" w:type="auto"/>
          </w:tcPr>
          <w:p w:rsidR="00D7084D" w:rsidRDefault="00450098">
            <w:pPr>
              <w:pStyle w:val="Tablestyle"/>
              <w:pPrChange w:id="361" w:author="Ulrike Hiltner" w:date="2017-12-08T15:27:00Z">
                <w:pPr>
                  <w:jc w:val="left"/>
                </w:pPr>
              </w:pPrChange>
            </w:pPr>
            <w:r>
              <w:t>m</w:t>
            </w:r>
          </w:p>
        </w:tc>
        <w:tc>
          <w:tcPr>
            <w:tcW w:w="0" w:type="auto"/>
          </w:tcPr>
          <w:p w:rsidR="00D7084D" w:rsidRDefault="00450098">
            <w:pPr>
              <w:pStyle w:val="Tablestyle"/>
              <w:pPrChange w:id="362" w:author="Ulrike Hiltner" w:date="2017-12-08T15:27:00Z">
                <w:pPr>
                  <w:jc w:val="left"/>
                </w:pPr>
              </w:pPrChange>
            </w:pPr>
            <w:r>
              <w:t>16.50</w:t>
            </w:r>
          </w:p>
        </w:tc>
        <w:tc>
          <w:tcPr>
            <w:tcW w:w="0" w:type="auto"/>
          </w:tcPr>
          <w:p w:rsidR="00D7084D" w:rsidRDefault="00450098">
            <w:pPr>
              <w:pStyle w:val="Tablestyle"/>
              <w:pPrChange w:id="363" w:author="Ulrike Hiltner" w:date="2017-12-08T15:27:00Z">
                <w:pPr>
                  <w:jc w:val="left"/>
                </w:pPr>
              </w:pPrChange>
            </w:pPr>
            <w:r>
              <w:t>34.22</w:t>
            </w:r>
          </w:p>
        </w:tc>
        <w:tc>
          <w:tcPr>
            <w:tcW w:w="0" w:type="auto"/>
          </w:tcPr>
          <w:p w:rsidR="00D7084D" w:rsidRDefault="00450098">
            <w:pPr>
              <w:pStyle w:val="Tablestyle"/>
              <w:pPrChange w:id="364" w:author="Ulrike Hiltner" w:date="2017-12-08T15:27:00Z">
                <w:pPr>
                  <w:jc w:val="left"/>
                </w:pPr>
              </w:pPrChange>
            </w:pPr>
            <w:r>
              <w:t>34.61</w:t>
            </w:r>
          </w:p>
        </w:tc>
        <w:tc>
          <w:tcPr>
            <w:tcW w:w="0" w:type="auto"/>
          </w:tcPr>
          <w:p w:rsidR="00D7084D" w:rsidRDefault="00450098">
            <w:pPr>
              <w:pStyle w:val="Tablestyle"/>
              <w:pPrChange w:id="365" w:author="Ulrike Hiltner" w:date="2017-12-08T15:27:00Z">
                <w:pPr>
                  <w:jc w:val="left"/>
                </w:pPr>
              </w:pPrChange>
            </w:pPr>
            <w:r>
              <w:t>34.85</w:t>
            </w:r>
          </w:p>
        </w:tc>
        <w:tc>
          <w:tcPr>
            <w:tcW w:w="0" w:type="auto"/>
          </w:tcPr>
          <w:p w:rsidR="00D7084D" w:rsidRDefault="00450098">
            <w:pPr>
              <w:pStyle w:val="Tablestyle"/>
              <w:pPrChange w:id="366" w:author="Ulrike Hiltner" w:date="2017-12-08T15:27:00Z">
                <w:pPr>
                  <w:jc w:val="left"/>
                </w:pPr>
              </w:pPrChange>
            </w:pPr>
            <w:r>
              <w:t>40.40</w:t>
            </w:r>
          </w:p>
        </w:tc>
        <w:tc>
          <w:tcPr>
            <w:tcW w:w="0" w:type="auto"/>
          </w:tcPr>
          <w:p w:rsidR="00D7084D" w:rsidRDefault="00450098">
            <w:pPr>
              <w:pStyle w:val="Tablestyle"/>
              <w:pPrChange w:id="367" w:author="Ulrike Hiltner" w:date="2017-12-08T15:27:00Z">
                <w:pPr>
                  <w:jc w:val="left"/>
                </w:pPr>
              </w:pPrChange>
            </w:pPr>
            <w:r>
              <w:t>39.96</w:t>
            </w:r>
          </w:p>
        </w:tc>
        <w:tc>
          <w:tcPr>
            <w:tcW w:w="0" w:type="auto"/>
          </w:tcPr>
          <w:p w:rsidR="00D7084D" w:rsidRDefault="00450098">
            <w:pPr>
              <w:pStyle w:val="Tablestyle"/>
              <w:pPrChange w:id="368" w:author="Ulrike Hiltner" w:date="2017-12-08T15:27:00Z">
                <w:pPr>
                  <w:jc w:val="left"/>
                </w:pPr>
              </w:pPrChange>
            </w:pPr>
            <w:r>
              <w:t>38.58</w:t>
            </w:r>
          </w:p>
        </w:tc>
        <w:tc>
          <w:tcPr>
            <w:tcW w:w="0" w:type="auto"/>
          </w:tcPr>
          <w:p w:rsidR="00D7084D" w:rsidRDefault="00450098">
            <w:pPr>
              <w:pStyle w:val="Tablestyle"/>
              <w:pPrChange w:id="369" w:author="Ulrike Hiltner" w:date="2017-12-08T15:27:00Z">
                <w:pPr>
                  <w:jc w:val="left"/>
                </w:pPr>
              </w:pPrChange>
            </w:pPr>
            <w:r>
              <w:t>39.06</w:t>
            </w:r>
          </w:p>
        </w:tc>
        <w:tc>
          <w:tcPr>
            <w:tcW w:w="0" w:type="auto"/>
          </w:tcPr>
          <w:p w:rsidR="00D7084D" w:rsidRDefault="00450098">
            <w:pPr>
              <w:pStyle w:val="Tablestyle"/>
              <w:pPrChange w:id="370" w:author="Ulrike Hiltner" w:date="2017-12-08T15:27:00Z">
                <w:pPr>
                  <w:jc w:val="left"/>
                </w:pPr>
              </w:pPrChange>
            </w:pPr>
            <w:r>
              <w:t>derived from inventory data</w:t>
            </w:r>
          </w:p>
        </w:tc>
      </w:tr>
      <w:tr w:rsidR="00D7084D" w:rsidRPr="00074ED5">
        <w:tc>
          <w:tcPr>
            <w:tcW w:w="0" w:type="auto"/>
          </w:tcPr>
          <w:p w:rsidR="00D7084D" w:rsidRDefault="00450098">
            <w:pPr>
              <w:pStyle w:val="Tablestyle"/>
              <w:pPrChange w:id="371" w:author="Ulrike Hiltner" w:date="2017-12-08T15:27:00Z">
                <w:pPr>
                  <w:jc w:val="left"/>
                </w:pPr>
              </w:pPrChange>
            </w:pPr>
            <w:r>
              <w:t>h</w:t>
            </w:r>
            <w:r>
              <w:rPr>
                <w:vertAlign w:val="subscript"/>
              </w:rPr>
              <w:t>0</w:t>
            </w:r>
          </w:p>
        </w:tc>
        <w:tc>
          <w:tcPr>
            <w:tcW w:w="0" w:type="auto"/>
          </w:tcPr>
          <w:p w:rsidR="00D7084D" w:rsidRDefault="00450098">
            <w:pPr>
              <w:pStyle w:val="Tablestyle"/>
              <w:pPrChange w:id="372" w:author="Ulrike Hiltner" w:date="2017-12-08T15:27:00Z">
                <w:pPr>
                  <w:jc w:val="left"/>
                </w:pPr>
              </w:pPrChange>
            </w:pPr>
            <w:r>
              <w:t>height-dbh-relation</w:t>
            </w:r>
          </w:p>
        </w:tc>
        <w:tc>
          <w:tcPr>
            <w:tcW w:w="0" w:type="auto"/>
          </w:tcPr>
          <w:p w:rsidR="00D7084D" w:rsidRDefault="00450098">
            <w:pPr>
              <w:pStyle w:val="Tablestyle"/>
              <w:pPrChange w:id="373" w:author="Ulrike Hiltner" w:date="2017-12-08T15:27:00Z">
                <w:pPr>
                  <w:jc w:val="left"/>
                </w:pPr>
              </w:pPrChange>
            </w:pPr>
            <w:r>
              <w:t>-</w:t>
            </w:r>
          </w:p>
        </w:tc>
        <w:tc>
          <w:tcPr>
            <w:tcW w:w="0" w:type="auto"/>
          </w:tcPr>
          <w:p w:rsidR="00D7084D" w:rsidRDefault="00450098">
            <w:pPr>
              <w:pStyle w:val="Tablestyle"/>
              <w:pPrChange w:id="374" w:author="Ulrike Hiltner" w:date="2017-12-08T15:27:00Z">
                <w:pPr>
                  <w:jc w:val="left"/>
                </w:pPr>
              </w:pPrChange>
            </w:pPr>
            <w:r>
              <w:t>47.0</w:t>
            </w:r>
          </w:p>
        </w:tc>
        <w:tc>
          <w:tcPr>
            <w:tcW w:w="0" w:type="auto"/>
          </w:tcPr>
          <w:p w:rsidR="00D7084D" w:rsidRDefault="00450098">
            <w:pPr>
              <w:pStyle w:val="Tablestyle"/>
              <w:pPrChange w:id="375" w:author="Ulrike Hiltner" w:date="2017-12-08T15:27:00Z">
                <w:pPr>
                  <w:jc w:val="left"/>
                </w:pPr>
              </w:pPrChange>
            </w:pPr>
            <w:r>
              <w:t>47.0</w:t>
            </w:r>
          </w:p>
        </w:tc>
        <w:tc>
          <w:tcPr>
            <w:tcW w:w="0" w:type="auto"/>
          </w:tcPr>
          <w:p w:rsidR="00D7084D" w:rsidRDefault="00450098">
            <w:pPr>
              <w:pStyle w:val="Tablestyle"/>
              <w:pPrChange w:id="376" w:author="Ulrike Hiltner" w:date="2017-12-08T15:27:00Z">
                <w:pPr>
                  <w:jc w:val="left"/>
                </w:pPr>
              </w:pPrChange>
            </w:pPr>
            <w:r>
              <w:t>47.0</w:t>
            </w:r>
          </w:p>
        </w:tc>
        <w:tc>
          <w:tcPr>
            <w:tcW w:w="0" w:type="auto"/>
          </w:tcPr>
          <w:p w:rsidR="00D7084D" w:rsidRDefault="00450098">
            <w:pPr>
              <w:pStyle w:val="Tablestyle"/>
              <w:pPrChange w:id="377" w:author="Ulrike Hiltner" w:date="2017-12-08T15:27:00Z">
                <w:pPr>
                  <w:jc w:val="left"/>
                </w:pPr>
              </w:pPrChange>
            </w:pPr>
            <w:r>
              <w:t>47.0</w:t>
            </w:r>
          </w:p>
        </w:tc>
        <w:tc>
          <w:tcPr>
            <w:tcW w:w="0" w:type="auto"/>
          </w:tcPr>
          <w:p w:rsidR="00D7084D" w:rsidRDefault="00450098">
            <w:pPr>
              <w:pStyle w:val="Tablestyle"/>
              <w:pPrChange w:id="378" w:author="Ulrike Hiltner" w:date="2017-12-08T15:27:00Z">
                <w:pPr>
                  <w:jc w:val="left"/>
                </w:pPr>
              </w:pPrChange>
            </w:pPr>
            <w:r>
              <w:t>47.0</w:t>
            </w:r>
          </w:p>
        </w:tc>
        <w:tc>
          <w:tcPr>
            <w:tcW w:w="0" w:type="auto"/>
          </w:tcPr>
          <w:p w:rsidR="00D7084D" w:rsidRDefault="00450098">
            <w:pPr>
              <w:pStyle w:val="Tablestyle"/>
              <w:pPrChange w:id="379" w:author="Ulrike Hiltner" w:date="2017-12-08T15:27:00Z">
                <w:pPr>
                  <w:jc w:val="left"/>
                </w:pPr>
              </w:pPrChange>
            </w:pPr>
            <w:r>
              <w:t>47.0</w:t>
            </w:r>
          </w:p>
        </w:tc>
        <w:tc>
          <w:tcPr>
            <w:tcW w:w="0" w:type="auto"/>
          </w:tcPr>
          <w:p w:rsidR="00D7084D" w:rsidRDefault="00450098">
            <w:pPr>
              <w:pStyle w:val="Tablestyle"/>
              <w:pPrChange w:id="380" w:author="Ulrike Hiltner" w:date="2017-12-08T15:27:00Z">
                <w:pPr>
                  <w:jc w:val="left"/>
                </w:pPr>
              </w:pPrChange>
            </w:pPr>
            <w:r>
              <w:t>47.0</w:t>
            </w:r>
          </w:p>
        </w:tc>
        <w:tc>
          <w:tcPr>
            <w:tcW w:w="0" w:type="auto"/>
          </w:tcPr>
          <w:p w:rsidR="00D7084D" w:rsidRDefault="00450098">
            <w:pPr>
              <w:pStyle w:val="Tablestyle"/>
              <w:pPrChange w:id="381" w:author="Ulrike Hiltner" w:date="2017-12-08T15:27:00Z">
                <w:pPr>
                  <w:jc w:val="left"/>
                </w:pPr>
              </w:pPrChange>
            </w:pPr>
            <w:r>
              <w:t>47.0</w:t>
            </w:r>
          </w:p>
        </w:tc>
        <w:tc>
          <w:tcPr>
            <w:tcW w:w="0" w:type="auto"/>
          </w:tcPr>
          <w:p w:rsidR="00D7084D" w:rsidRPr="00450098" w:rsidRDefault="00450098">
            <w:pPr>
              <w:pStyle w:val="Tablestyle"/>
              <w:rPr>
                <w:lang w:val="en-US"/>
              </w:rPr>
              <w:pPrChange w:id="382" w:author="Ulrike Hiltner" w:date="2017-12-08T15:27:00Z">
                <w:pPr>
                  <w:jc w:val="left"/>
                </w:pPr>
              </w:pPrChange>
            </w:pPr>
            <w:r w:rsidRPr="00450098">
              <w:rPr>
                <w:lang w:val="en-US"/>
              </w:rPr>
              <w:t xml:space="preserve">calculated from Molto, </w:t>
            </w:r>
            <w:proofErr w:type="spellStart"/>
            <w:r w:rsidRPr="00450098">
              <w:rPr>
                <w:lang w:val="en-US"/>
              </w:rPr>
              <w:t>Hérault</w:t>
            </w:r>
            <w:proofErr w:type="spellEnd"/>
            <w:r w:rsidRPr="00450098">
              <w:rPr>
                <w:lang w:val="en-US"/>
              </w:rPr>
              <w:t xml:space="preserve">, </w:t>
            </w:r>
            <w:proofErr w:type="spellStart"/>
            <w:r w:rsidRPr="00450098">
              <w:rPr>
                <w:lang w:val="en-US"/>
              </w:rPr>
              <w:t>Boreux</w:t>
            </w:r>
            <w:proofErr w:type="spellEnd"/>
            <w:r w:rsidRPr="00450098">
              <w:rPr>
                <w:lang w:val="en-US"/>
              </w:rPr>
              <w:t xml:space="preserve">, et al. (2014b); Molto, </w:t>
            </w:r>
            <w:proofErr w:type="spellStart"/>
            <w:r w:rsidRPr="00450098">
              <w:rPr>
                <w:lang w:val="en-US"/>
              </w:rPr>
              <w:t>Hérault</w:t>
            </w:r>
            <w:proofErr w:type="spellEnd"/>
            <w:r w:rsidRPr="00450098">
              <w:rPr>
                <w:lang w:val="en-US"/>
              </w:rPr>
              <w:t xml:space="preserve">, </w:t>
            </w:r>
            <w:proofErr w:type="spellStart"/>
            <w:r w:rsidRPr="00450098">
              <w:rPr>
                <w:lang w:val="en-US"/>
              </w:rPr>
              <w:t>Boreux</w:t>
            </w:r>
            <w:proofErr w:type="spellEnd"/>
            <w:r w:rsidRPr="00450098">
              <w:rPr>
                <w:lang w:val="en-US"/>
              </w:rPr>
              <w:t>, et al. (2014a)</w:t>
            </w:r>
          </w:p>
        </w:tc>
      </w:tr>
      <w:tr w:rsidR="00D7084D" w:rsidRPr="00074ED5">
        <w:tc>
          <w:tcPr>
            <w:tcW w:w="0" w:type="auto"/>
          </w:tcPr>
          <w:p w:rsidR="00D7084D" w:rsidRDefault="00450098">
            <w:pPr>
              <w:pStyle w:val="Tablestyle"/>
              <w:pPrChange w:id="383" w:author="Ulrike Hiltner" w:date="2017-12-08T15:27:00Z">
                <w:pPr>
                  <w:jc w:val="left"/>
                </w:pPr>
              </w:pPrChange>
            </w:pPr>
            <w:r>
              <w:t>h</w:t>
            </w:r>
            <w:r>
              <w:rPr>
                <w:vertAlign w:val="subscript"/>
              </w:rPr>
              <w:t>1</w:t>
            </w:r>
          </w:p>
        </w:tc>
        <w:tc>
          <w:tcPr>
            <w:tcW w:w="0" w:type="auto"/>
          </w:tcPr>
          <w:p w:rsidR="00D7084D" w:rsidRDefault="00450098">
            <w:pPr>
              <w:pStyle w:val="Tablestyle"/>
              <w:pPrChange w:id="384" w:author="Ulrike Hiltner" w:date="2017-12-08T15:27:00Z">
                <w:pPr>
                  <w:jc w:val="left"/>
                </w:pPr>
              </w:pPrChange>
            </w:pPr>
            <w:r>
              <w:t>height-dbh-relation</w:t>
            </w:r>
          </w:p>
        </w:tc>
        <w:tc>
          <w:tcPr>
            <w:tcW w:w="0" w:type="auto"/>
          </w:tcPr>
          <w:p w:rsidR="00D7084D" w:rsidRDefault="00450098">
            <w:pPr>
              <w:pStyle w:val="Tablestyle"/>
              <w:pPrChange w:id="385" w:author="Ulrike Hiltner" w:date="2017-12-08T15:27:00Z">
                <w:pPr>
                  <w:jc w:val="left"/>
                </w:pPr>
              </w:pPrChange>
            </w:pPr>
            <w:r>
              <w:t>-</w:t>
            </w:r>
          </w:p>
        </w:tc>
        <w:tc>
          <w:tcPr>
            <w:tcW w:w="0" w:type="auto"/>
          </w:tcPr>
          <w:p w:rsidR="00D7084D" w:rsidRDefault="00450098">
            <w:pPr>
              <w:pStyle w:val="Tablestyle"/>
              <w:pPrChange w:id="386" w:author="Ulrike Hiltner" w:date="2017-12-08T15:27:00Z">
                <w:pPr>
                  <w:jc w:val="left"/>
                </w:pPr>
              </w:pPrChange>
            </w:pPr>
            <w:r>
              <w:t>0.276</w:t>
            </w:r>
          </w:p>
        </w:tc>
        <w:tc>
          <w:tcPr>
            <w:tcW w:w="0" w:type="auto"/>
          </w:tcPr>
          <w:p w:rsidR="00D7084D" w:rsidRDefault="00450098">
            <w:pPr>
              <w:pStyle w:val="Tablestyle"/>
              <w:pPrChange w:id="387" w:author="Ulrike Hiltner" w:date="2017-12-08T15:27:00Z">
                <w:pPr>
                  <w:jc w:val="left"/>
                </w:pPr>
              </w:pPrChange>
            </w:pPr>
            <w:r>
              <w:t>0.276</w:t>
            </w:r>
          </w:p>
        </w:tc>
        <w:tc>
          <w:tcPr>
            <w:tcW w:w="0" w:type="auto"/>
          </w:tcPr>
          <w:p w:rsidR="00D7084D" w:rsidRDefault="00450098">
            <w:pPr>
              <w:pStyle w:val="Tablestyle"/>
              <w:pPrChange w:id="388" w:author="Ulrike Hiltner" w:date="2017-12-08T15:27:00Z">
                <w:pPr>
                  <w:jc w:val="left"/>
                </w:pPr>
              </w:pPrChange>
            </w:pPr>
            <w:r>
              <w:t>0.276</w:t>
            </w:r>
          </w:p>
        </w:tc>
        <w:tc>
          <w:tcPr>
            <w:tcW w:w="0" w:type="auto"/>
          </w:tcPr>
          <w:p w:rsidR="00D7084D" w:rsidRDefault="00450098">
            <w:pPr>
              <w:pStyle w:val="Tablestyle"/>
              <w:pPrChange w:id="389" w:author="Ulrike Hiltner" w:date="2017-12-08T15:27:00Z">
                <w:pPr>
                  <w:jc w:val="left"/>
                </w:pPr>
              </w:pPrChange>
            </w:pPr>
            <w:r>
              <w:t>0.276</w:t>
            </w:r>
          </w:p>
        </w:tc>
        <w:tc>
          <w:tcPr>
            <w:tcW w:w="0" w:type="auto"/>
          </w:tcPr>
          <w:p w:rsidR="00D7084D" w:rsidRDefault="00450098">
            <w:pPr>
              <w:pStyle w:val="Tablestyle"/>
              <w:pPrChange w:id="390" w:author="Ulrike Hiltner" w:date="2017-12-08T15:27:00Z">
                <w:pPr>
                  <w:jc w:val="left"/>
                </w:pPr>
              </w:pPrChange>
            </w:pPr>
            <w:r>
              <w:t>0.276</w:t>
            </w:r>
          </w:p>
        </w:tc>
        <w:tc>
          <w:tcPr>
            <w:tcW w:w="0" w:type="auto"/>
          </w:tcPr>
          <w:p w:rsidR="00D7084D" w:rsidRDefault="00450098">
            <w:pPr>
              <w:pStyle w:val="Tablestyle"/>
              <w:pPrChange w:id="391" w:author="Ulrike Hiltner" w:date="2017-12-08T15:27:00Z">
                <w:pPr>
                  <w:jc w:val="left"/>
                </w:pPr>
              </w:pPrChange>
            </w:pPr>
            <w:r>
              <w:t>0.276</w:t>
            </w:r>
          </w:p>
        </w:tc>
        <w:tc>
          <w:tcPr>
            <w:tcW w:w="0" w:type="auto"/>
          </w:tcPr>
          <w:p w:rsidR="00D7084D" w:rsidRDefault="00450098">
            <w:pPr>
              <w:pStyle w:val="Tablestyle"/>
              <w:pPrChange w:id="392" w:author="Ulrike Hiltner" w:date="2017-12-08T15:27:00Z">
                <w:pPr>
                  <w:jc w:val="left"/>
                </w:pPr>
              </w:pPrChange>
            </w:pPr>
            <w:r>
              <w:t>0.276</w:t>
            </w:r>
          </w:p>
        </w:tc>
        <w:tc>
          <w:tcPr>
            <w:tcW w:w="0" w:type="auto"/>
          </w:tcPr>
          <w:p w:rsidR="00D7084D" w:rsidRDefault="00450098">
            <w:pPr>
              <w:pStyle w:val="Tablestyle"/>
              <w:pPrChange w:id="393" w:author="Ulrike Hiltner" w:date="2017-12-08T15:27:00Z">
                <w:pPr>
                  <w:jc w:val="left"/>
                </w:pPr>
              </w:pPrChange>
            </w:pPr>
            <w:r>
              <w:t>0.276</w:t>
            </w:r>
          </w:p>
        </w:tc>
        <w:tc>
          <w:tcPr>
            <w:tcW w:w="0" w:type="auto"/>
          </w:tcPr>
          <w:p w:rsidR="00D7084D" w:rsidRPr="00450098" w:rsidRDefault="00450098">
            <w:pPr>
              <w:pStyle w:val="Tablestyle"/>
              <w:rPr>
                <w:lang w:val="en-US"/>
              </w:rPr>
              <w:pPrChange w:id="394" w:author="Ulrike Hiltner" w:date="2017-12-08T15:27:00Z">
                <w:pPr>
                  <w:jc w:val="left"/>
                </w:pPr>
              </w:pPrChange>
            </w:pPr>
            <w:r w:rsidRPr="00450098">
              <w:rPr>
                <w:lang w:val="en-US"/>
              </w:rPr>
              <w:t xml:space="preserve">calculated from Molto, </w:t>
            </w:r>
            <w:proofErr w:type="spellStart"/>
            <w:r w:rsidRPr="00450098">
              <w:rPr>
                <w:lang w:val="en-US"/>
              </w:rPr>
              <w:t>Hérault</w:t>
            </w:r>
            <w:proofErr w:type="spellEnd"/>
            <w:r w:rsidRPr="00450098">
              <w:rPr>
                <w:lang w:val="en-US"/>
              </w:rPr>
              <w:t xml:space="preserve">, </w:t>
            </w:r>
            <w:proofErr w:type="spellStart"/>
            <w:r w:rsidRPr="00450098">
              <w:rPr>
                <w:lang w:val="en-US"/>
              </w:rPr>
              <w:t>Boreux</w:t>
            </w:r>
            <w:proofErr w:type="spellEnd"/>
            <w:r w:rsidRPr="00450098">
              <w:rPr>
                <w:lang w:val="en-US"/>
              </w:rPr>
              <w:t xml:space="preserve">, et al. (2014b); Molto, </w:t>
            </w:r>
            <w:proofErr w:type="spellStart"/>
            <w:r w:rsidRPr="00450098">
              <w:rPr>
                <w:lang w:val="en-US"/>
              </w:rPr>
              <w:t>Hérault</w:t>
            </w:r>
            <w:proofErr w:type="spellEnd"/>
            <w:r w:rsidRPr="00450098">
              <w:rPr>
                <w:lang w:val="en-US"/>
              </w:rPr>
              <w:t xml:space="preserve">, </w:t>
            </w:r>
            <w:proofErr w:type="spellStart"/>
            <w:r w:rsidRPr="00450098">
              <w:rPr>
                <w:lang w:val="en-US"/>
              </w:rPr>
              <w:t>Boreux</w:t>
            </w:r>
            <w:proofErr w:type="spellEnd"/>
            <w:r w:rsidRPr="00450098">
              <w:rPr>
                <w:lang w:val="en-US"/>
              </w:rPr>
              <w:t>, et al. (2014a)</w:t>
            </w:r>
          </w:p>
        </w:tc>
      </w:tr>
      <w:tr w:rsidR="00D7084D">
        <w:tc>
          <w:tcPr>
            <w:tcW w:w="0" w:type="auto"/>
          </w:tcPr>
          <w:p w:rsidR="00D7084D" w:rsidRDefault="00450098">
            <w:pPr>
              <w:pStyle w:val="Tablestyle"/>
              <w:pPrChange w:id="395" w:author="Ulrike Hiltner" w:date="2017-12-08T15:27:00Z">
                <w:pPr>
                  <w:jc w:val="left"/>
                </w:pPr>
              </w:pPrChange>
            </w:pPr>
            <w:r>
              <w:t>cd</w:t>
            </w:r>
            <w:r>
              <w:rPr>
                <w:vertAlign w:val="subscript"/>
              </w:rPr>
              <w:t>0</w:t>
            </w:r>
          </w:p>
        </w:tc>
        <w:tc>
          <w:tcPr>
            <w:tcW w:w="0" w:type="auto"/>
          </w:tcPr>
          <w:p w:rsidR="00D7084D" w:rsidRDefault="00450098">
            <w:pPr>
              <w:pStyle w:val="Tablestyle"/>
              <w:pPrChange w:id="396" w:author="Ulrike Hiltner" w:date="2017-12-08T15:27:00Z">
                <w:pPr>
                  <w:jc w:val="left"/>
                </w:pPr>
              </w:pPrChange>
            </w:pPr>
            <w:r>
              <w:t>crown diameter-dbh-relation</w:t>
            </w:r>
          </w:p>
        </w:tc>
        <w:tc>
          <w:tcPr>
            <w:tcW w:w="0" w:type="auto"/>
          </w:tcPr>
          <w:p w:rsidR="00D7084D" w:rsidRDefault="00450098">
            <w:pPr>
              <w:pStyle w:val="Tablestyle"/>
              <w:pPrChange w:id="397" w:author="Ulrike Hiltner" w:date="2017-12-08T15:27:00Z">
                <w:pPr>
                  <w:jc w:val="left"/>
                </w:pPr>
              </w:pPrChange>
            </w:pPr>
            <w:r>
              <w:t>-</w:t>
            </w:r>
          </w:p>
        </w:tc>
        <w:tc>
          <w:tcPr>
            <w:tcW w:w="0" w:type="auto"/>
          </w:tcPr>
          <w:p w:rsidR="00D7084D" w:rsidRDefault="00450098">
            <w:pPr>
              <w:pStyle w:val="Tablestyle"/>
              <w:pPrChange w:id="398" w:author="Ulrike Hiltner" w:date="2017-12-08T15:27:00Z">
                <w:pPr>
                  <w:jc w:val="left"/>
                </w:pPr>
              </w:pPrChange>
            </w:pPr>
            <w:r>
              <w:t>13.12</w:t>
            </w:r>
          </w:p>
        </w:tc>
        <w:tc>
          <w:tcPr>
            <w:tcW w:w="0" w:type="auto"/>
          </w:tcPr>
          <w:p w:rsidR="00D7084D" w:rsidRDefault="00450098">
            <w:pPr>
              <w:pStyle w:val="Tablestyle"/>
              <w:pPrChange w:id="399" w:author="Ulrike Hiltner" w:date="2017-12-08T15:27:00Z">
                <w:pPr>
                  <w:jc w:val="left"/>
                </w:pPr>
              </w:pPrChange>
            </w:pPr>
            <w:r>
              <w:t>13.12</w:t>
            </w:r>
          </w:p>
        </w:tc>
        <w:tc>
          <w:tcPr>
            <w:tcW w:w="0" w:type="auto"/>
          </w:tcPr>
          <w:p w:rsidR="00D7084D" w:rsidRDefault="00450098">
            <w:pPr>
              <w:pStyle w:val="Tablestyle"/>
              <w:pPrChange w:id="400" w:author="Ulrike Hiltner" w:date="2017-12-08T15:27:00Z">
                <w:pPr>
                  <w:jc w:val="left"/>
                </w:pPr>
              </w:pPrChange>
            </w:pPr>
            <w:r>
              <w:t>13.12</w:t>
            </w:r>
          </w:p>
        </w:tc>
        <w:tc>
          <w:tcPr>
            <w:tcW w:w="0" w:type="auto"/>
          </w:tcPr>
          <w:p w:rsidR="00D7084D" w:rsidRDefault="00450098">
            <w:pPr>
              <w:pStyle w:val="Tablestyle"/>
              <w:pPrChange w:id="401" w:author="Ulrike Hiltner" w:date="2017-12-08T15:27:00Z">
                <w:pPr>
                  <w:jc w:val="left"/>
                </w:pPr>
              </w:pPrChange>
            </w:pPr>
            <w:r>
              <w:t>13.12</w:t>
            </w:r>
          </w:p>
        </w:tc>
        <w:tc>
          <w:tcPr>
            <w:tcW w:w="0" w:type="auto"/>
          </w:tcPr>
          <w:p w:rsidR="00D7084D" w:rsidRDefault="00450098">
            <w:pPr>
              <w:pStyle w:val="Tablestyle"/>
              <w:pPrChange w:id="402" w:author="Ulrike Hiltner" w:date="2017-12-08T15:27:00Z">
                <w:pPr>
                  <w:jc w:val="left"/>
                </w:pPr>
              </w:pPrChange>
            </w:pPr>
            <w:r>
              <w:t>13.12</w:t>
            </w:r>
          </w:p>
        </w:tc>
        <w:tc>
          <w:tcPr>
            <w:tcW w:w="0" w:type="auto"/>
          </w:tcPr>
          <w:p w:rsidR="00D7084D" w:rsidRDefault="00450098">
            <w:pPr>
              <w:pStyle w:val="Tablestyle"/>
              <w:pPrChange w:id="403" w:author="Ulrike Hiltner" w:date="2017-12-08T15:27:00Z">
                <w:pPr>
                  <w:jc w:val="left"/>
                </w:pPr>
              </w:pPrChange>
            </w:pPr>
            <w:r>
              <w:t>13.12</w:t>
            </w:r>
          </w:p>
        </w:tc>
        <w:tc>
          <w:tcPr>
            <w:tcW w:w="0" w:type="auto"/>
          </w:tcPr>
          <w:p w:rsidR="00D7084D" w:rsidRDefault="00450098">
            <w:pPr>
              <w:pStyle w:val="Tablestyle"/>
              <w:pPrChange w:id="404" w:author="Ulrike Hiltner" w:date="2017-12-08T15:27:00Z">
                <w:pPr>
                  <w:jc w:val="left"/>
                </w:pPr>
              </w:pPrChange>
            </w:pPr>
            <w:r>
              <w:t>13.12</w:t>
            </w:r>
          </w:p>
        </w:tc>
        <w:tc>
          <w:tcPr>
            <w:tcW w:w="0" w:type="auto"/>
          </w:tcPr>
          <w:p w:rsidR="00D7084D" w:rsidRDefault="00450098">
            <w:pPr>
              <w:pStyle w:val="Tablestyle"/>
              <w:pPrChange w:id="405" w:author="Ulrike Hiltner" w:date="2017-12-08T15:27:00Z">
                <w:pPr>
                  <w:jc w:val="left"/>
                </w:pPr>
              </w:pPrChange>
            </w:pPr>
            <w:r>
              <w:t>13.12</w:t>
            </w:r>
          </w:p>
        </w:tc>
        <w:tc>
          <w:tcPr>
            <w:tcW w:w="0" w:type="auto"/>
          </w:tcPr>
          <w:p w:rsidR="00D7084D" w:rsidRDefault="00450098">
            <w:pPr>
              <w:pStyle w:val="Tablestyle"/>
              <w:pPrChange w:id="406" w:author="Ulrike Hiltner" w:date="2017-12-08T15:27:00Z">
                <w:pPr>
                  <w:jc w:val="left"/>
                </w:pPr>
              </w:pPrChange>
            </w:pPr>
            <w:r w:rsidRPr="00450098">
              <w:rPr>
                <w:lang w:val="en-US"/>
              </w:rPr>
              <w:t xml:space="preserve">calculated from </w:t>
            </w:r>
            <w:proofErr w:type="spellStart"/>
            <w:r w:rsidRPr="00450098">
              <w:rPr>
                <w:lang w:val="en-US"/>
              </w:rPr>
              <w:t>Jucker</w:t>
            </w:r>
            <w:proofErr w:type="spellEnd"/>
            <w:r w:rsidRPr="00450098">
              <w:rPr>
                <w:lang w:val="en-US"/>
              </w:rPr>
              <w:t xml:space="preserve"> et al. </w:t>
            </w:r>
            <w:r>
              <w:t>(2017)</w:t>
            </w:r>
          </w:p>
        </w:tc>
      </w:tr>
      <w:tr w:rsidR="00D7084D">
        <w:tc>
          <w:tcPr>
            <w:tcW w:w="0" w:type="auto"/>
          </w:tcPr>
          <w:p w:rsidR="00D7084D" w:rsidRDefault="00450098">
            <w:pPr>
              <w:pStyle w:val="Tablestyle"/>
              <w:pPrChange w:id="407" w:author="Ulrike Hiltner" w:date="2017-12-08T15:27:00Z">
                <w:pPr>
                  <w:jc w:val="left"/>
                </w:pPr>
              </w:pPrChange>
            </w:pPr>
            <w:r>
              <w:lastRenderedPageBreak/>
              <w:t>cd</w:t>
            </w:r>
            <w:r>
              <w:rPr>
                <w:vertAlign w:val="subscript"/>
              </w:rPr>
              <w:t>1</w:t>
            </w:r>
          </w:p>
        </w:tc>
        <w:tc>
          <w:tcPr>
            <w:tcW w:w="0" w:type="auto"/>
          </w:tcPr>
          <w:p w:rsidR="00D7084D" w:rsidRDefault="00450098">
            <w:pPr>
              <w:pStyle w:val="Tablestyle"/>
              <w:pPrChange w:id="408" w:author="Ulrike Hiltner" w:date="2017-12-08T15:27:00Z">
                <w:pPr>
                  <w:jc w:val="left"/>
                </w:pPr>
              </w:pPrChange>
            </w:pPr>
            <w:r>
              <w:t>crown diameter-dbh-relation</w:t>
            </w:r>
          </w:p>
        </w:tc>
        <w:tc>
          <w:tcPr>
            <w:tcW w:w="0" w:type="auto"/>
          </w:tcPr>
          <w:p w:rsidR="00D7084D" w:rsidRDefault="00450098">
            <w:pPr>
              <w:pStyle w:val="Tablestyle"/>
              <w:pPrChange w:id="409" w:author="Ulrike Hiltner" w:date="2017-12-08T15:27:00Z">
                <w:pPr>
                  <w:jc w:val="left"/>
                </w:pPr>
              </w:pPrChange>
            </w:pPr>
            <w:r>
              <w:t>-</w:t>
            </w:r>
          </w:p>
        </w:tc>
        <w:tc>
          <w:tcPr>
            <w:tcW w:w="0" w:type="auto"/>
          </w:tcPr>
          <w:p w:rsidR="00D7084D" w:rsidRDefault="00450098">
            <w:pPr>
              <w:pStyle w:val="Tablestyle"/>
              <w:pPrChange w:id="410" w:author="Ulrike Hiltner" w:date="2017-12-08T15:27:00Z">
                <w:pPr>
                  <w:jc w:val="left"/>
                </w:pPr>
              </w:pPrChange>
            </w:pPr>
            <w:r>
              <w:t>0.59</w:t>
            </w:r>
          </w:p>
        </w:tc>
        <w:tc>
          <w:tcPr>
            <w:tcW w:w="0" w:type="auto"/>
          </w:tcPr>
          <w:p w:rsidR="00D7084D" w:rsidRDefault="00450098">
            <w:pPr>
              <w:pStyle w:val="Tablestyle"/>
              <w:pPrChange w:id="411" w:author="Ulrike Hiltner" w:date="2017-12-08T15:27:00Z">
                <w:pPr>
                  <w:jc w:val="left"/>
                </w:pPr>
              </w:pPrChange>
            </w:pPr>
            <w:r>
              <w:t>0.59</w:t>
            </w:r>
          </w:p>
        </w:tc>
        <w:tc>
          <w:tcPr>
            <w:tcW w:w="0" w:type="auto"/>
          </w:tcPr>
          <w:p w:rsidR="00D7084D" w:rsidRDefault="00450098">
            <w:pPr>
              <w:pStyle w:val="Tablestyle"/>
              <w:pPrChange w:id="412" w:author="Ulrike Hiltner" w:date="2017-12-08T15:27:00Z">
                <w:pPr>
                  <w:jc w:val="left"/>
                </w:pPr>
              </w:pPrChange>
            </w:pPr>
            <w:r>
              <w:t>0.59</w:t>
            </w:r>
          </w:p>
        </w:tc>
        <w:tc>
          <w:tcPr>
            <w:tcW w:w="0" w:type="auto"/>
          </w:tcPr>
          <w:p w:rsidR="00D7084D" w:rsidRDefault="00450098">
            <w:pPr>
              <w:pStyle w:val="Tablestyle"/>
              <w:pPrChange w:id="413" w:author="Ulrike Hiltner" w:date="2017-12-08T15:27:00Z">
                <w:pPr>
                  <w:jc w:val="left"/>
                </w:pPr>
              </w:pPrChange>
            </w:pPr>
            <w:r>
              <w:t>0.59</w:t>
            </w:r>
          </w:p>
        </w:tc>
        <w:tc>
          <w:tcPr>
            <w:tcW w:w="0" w:type="auto"/>
          </w:tcPr>
          <w:p w:rsidR="00D7084D" w:rsidRDefault="00450098">
            <w:pPr>
              <w:pStyle w:val="Tablestyle"/>
              <w:pPrChange w:id="414" w:author="Ulrike Hiltner" w:date="2017-12-08T15:27:00Z">
                <w:pPr>
                  <w:jc w:val="left"/>
                </w:pPr>
              </w:pPrChange>
            </w:pPr>
            <w:r>
              <w:t>0.59</w:t>
            </w:r>
          </w:p>
        </w:tc>
        <w:tc>
          <w:tcPr>
            <w:tcW w:w="0" w:type="auto"/>
          </w:tcPr>
          <w:p w:rsidR="00D7084D" w:rsidRDefault="00450098">
            <w:pPr>
              <w:pStyle w:val="Tablestyle"/>
              <w:pPrChange w:id="415" w:author="Ulrike Hiltner" w:date="2017-12-08T15:27:00Z">
                <w:pPr>
                  <w:jc w:val="left"/>
                </w:pPr>
              </w:pPrChange>
            </w:pPr>
            <w:r>
              <w:t>0.59</w:t>
            </w:r>
          </w:p>
        </w:tc>
        <w:tc>
          <w:tcPr>
            <w:tcW w:w="0" w:type="auto"/>
          </w:tcPr>
          <w:p w:rsidR="00D7084D" w:rsidRDefault="00450098">
            <w:pPr>
              <w:pStyle w:val="Tablestyle"/>
              <w:pPrChange w:id="416" w:author="Ulrike Hiltner" w:date="2017-12-08T15:27:00Z">
                <w:pPr>
                  <w:jc w:val="left"/>
                </w:pPr>
              </w:pPrChange>
            </w:pPr>
            <w:r>
              <w:t>0.59</w:t>
            </w:r>
          </w:p>
        </w:tc>
        <w:tc>
          <w:tcPr>
            <w:tcW w:w="0" w:type="auto"/>
          </w:tcPr>
          <w:p w:rsidR="00D7084D" w:rsidRDefault="00450098">
            <w:pPr>
              <w:pStyle w:val="Tablestyle"/>
              <w:pPrChange w:id="417" w:author="Ulrike Hiltner" w:date="2017-12-08T15:27:00Z">
                <w:pPr>
                  <w:jc w:val="left"/>
                </w:pPr>
              </w:pPrChange>
            </w:pPr>
            <w:r>
              <w:t>0.59</w:t>
            </w:r>
          </w:p>
        </w:tc>
        <w:tc>
          <w:tcPr>
            <w:tcW w:w="0" w:type="auto"/>
          </w:tcPr>
          <w:p w:rsidR="00D7084D" w:rsidRDefault="00450098">
            <w:pPr>
              <w:pStyle w:val="Tablestyle"/>
              <w:pPrChange w:id="418" w:author="Ulrike Hiltner" w:date="2017-12-08T15:27:00Z">
                <w:pPr>
                  <w:jc w:val="left"/>
                </w:pPr>
              </w:pPrChange>
            </w:pPr>
            <w:r w:rsidRPr="00450098">
              <w:rPr>
                <w:lang w:val="en-US"/>
              </w:rPr>
              <w:t xml:space="preserve">calculated from </w:t>
            </w:r>
            <w:proofErr w:type="spellStart"/>
            <w:r w:rsidRPr="00450098">
              <w:rPr>
                <w:lang w:val="en-US"/>
              </w:rPr>
              <w:t>Jucker</w:t>
            </w:r>
            <w:proofErr w:type="spellEnd"/>
            <w:r w:rsidRPr="00450098">
              <w:rPr>
                <w:lang w:val="en-US"/>
              </w:rPr>
              <w:t xml:space="preserve"> et al. </w:t>
            </w:r>
            <w:r>
              <w:t>(2017)</w:t>
            </w:r>
          </w:p>
        </w:tc>
      </w:tr>
      <w:tr w:rsidR="00D7084D">
        <w:tc>
          <w:tcPr>
            <w:tcW w:w="0" w:type="auto"/>
          </w:tcPr>
          <w:p w:rsidR="00D7084D" w:rsidRDefault="00450098">
            <w:pPr>
              <w:pStyle w:val="Tablestyle"/>
              <w:pPrChange w:id="419" w:author="Ulrike Hiltner" w:date="2017-12-08T15:27:00Z">
                <w:pPr>
                  <w:jc w:val="left"/>
                </w:pPr>
              </w:pPrChange>
            </w:pPr>
            <w:r>
              <w:t>l</w:t>
            </w:r>
            <w:r>
              <w:rPr>
                <w:vertAlign w:val="subscript"/>
              </w:rPr>
              <w:t>0</w:t>
            </w:r>
          </w:p>
        </w:tc>
        <w:tc>
          <w:tcPr>
            <w:tcW w:w="0" w:type="auto"/>
          </w:tcPr>
          <w:p w:rsidR="00D7084D" w:rsidRDefault="00450098">
            <w:pPr>
              <w:pStyle w:val="Tablestyle"/>
              <w:pPrChange w:id="420" w:author="Ulrike Hiltner" w:date="2017-12-08T15:27:00Z">
                <w:pPr>
                  <w:jc w:val="left"/>
                </w:pPr>
              </w:pPrChange>
            </w:pPr>
            <w:r>
              <w:t>lai-dbh-relation</w:t>
            </w:r>
          </w:p>
        </w:tc>
        <w:tc>
          <w:tcPr>
            <w:tcW w:w="0" w:type="auto"/>
          </w:tcPr>
          <w:p w:rsidR="00D7084D" w:rsidRDefault="00450098">
            <w:pPr>
              <w:pStyle w:val="Tablestyle"/>
              <w:pPrChange w:id="421" w:author="Ulrike Hiltner" w:date="2017-12-08T15:27:00Z">
                <w:pPr>
                  <w:jc w:val="left"/>
                </w:pPr>
              </w:pPrChange>
            </w:pPr>
            <w:r>
              <w:t>-</w:t>
            </w:r>
          </w:p>
        </w:tc>
        <w:tc>
          <w:tcPr>
            <w:tcW w:w="0" w:type="auto"/>
          </w:tcPr>
          <w:p w:rsidR="00D7084D" w:rsidRDefault="00450098">
            <w:pPr>
              <w:pStyle w:val="Tablestyle"/>
              <w:pPrChange w:id="422" w:author="Ulrike Hiltner" w:date="2017-12-08T15:27:00Z">
                <w:pPr>
                  <w:jc w:val="left"/>
                </w:pPr>
              </w:pPrChange>
            </w:pPr>
            <w:r>
              <w:t>2.0</w:t>
            </w:r>
          </w:p>
        </w:tc>
        <w:tc>
          <w:tcPr>
            <w:tcW w:w="0" w:type="auto"/>
          </w:tcPr>
          <w:p w:rsidR="00D7084D" w:rsidRDefault="00450098">
            <w:pPr>
              <w:pStyle w:val="Tablestyle"/>
              <w:pPrChange w:id="423" w:author="Ulrike Hiltner" w:date="2017-12-08T15:27:00Z">
                <w:pPr>
                  <w:jc w:val="left"/>
                </w:pPr>
              </w:pPrChange>
            </w:pPr>
            <w:r>
              <w:t>2.0</w:t>
            </w:r>
          </w:p>
        </w:tc>
        <w:tc>
          <w:tcPr>
            <w:tcW w:w="0" w:type="auto"/>
          </w:tcPr>
          <w:p w:rsidR="00D7084D" w:rsidRDefault="00450098">
            <w:pPr>
              <w:pStyle w:val="Tablestyle"/>
              <w:pPrChange w:id="424" w:author="Ulrike Hiltner" w:date="2017-12-08T15:27:00Z">
                <w:pPr>
                  <w:jc w:val="left"/>
                </w:pPr>
              </w:pPrChange>
            </w:pPr>
            <w:r>
              <w:t>2.0</w:t>
            </w:r>
          </w:p>
        </w:tc>
        <w:tc>
          <w:tcPr>
            <w:tcW w:w="0" w:type="auto"/>
          </w:tcPr>
          <w:p w:rsidR="00D7084D" w:rsidRDefault="00450098">
            <w:pPr>
              <w:pStyle w:val="Tablestyle"/>
              <w:pPrChange w:id="425" w:author="Ulrike Hiltner" w:date="2017-12-08T15:27:00Z">
                <w:pPr>
                  <w:jc w:val="left"/>
                </w:pPr>
              </w:pPrChange>
            </w:pPr>
            <w:r>
              <w:t>2.0</w:t>
            </w:r>
          </w:p>
        </w:tc>
        <w:tc>
          <w:tcPr>
            <w:tcW w:w="0" w:type="auto"/>
          </w:tcPr>
          <w:p w:rsidR="00D7084D" w:rsidRDefault="00450098">
            <w:pPr>
              <w:pStyle w:val="Tablestyle"/>
              <w:pPrChange w:id="426" w:author="Ulrike Hiltner" w:date="2017-12-08T15:27:00Z">
                <w:pPr>
                  <w:jc w:val="left"/>
                </w:pPr>
              </w:pPrChange>
            </w:pPr>
            <w:r>
              <w:t>2.0</w:t>
            </w:r>
          </w:p>
        </w:tc>
        <w:tc>
          <w:tcPr>
            <w:tcW w:w="0" w:type="auto"/>
          </w:tcPr>
          <w:p w:rsidR="00D7084D" w:rsidRDefault="00450098">
            <w:pPr>
              <w:pStyle w:val="Tablestyle"/>
              <w:pPrChange w:id="427" w:author="Ulrike Hiltner" w:date="2017-12-08T15:27:00Z">
                <w:pPr>
                  <w:jc w:val="left"/>
                </w:pPr>
              </w:pPrChange>
            </w:pPr>
            <w:r>
              <w:t>2.0</w:t>
            </w:r>
          </w:p>
        </w:tc>
        <w:tc>
          <w:tcPr>
            <w:tcW w:w="0" w:type="auto"/>
          </w:tcPr>
          <w:p w:rsidR="00D7084D" w:rsidRDefault="00450098">
            <w:pPr>
              <w:pStyle w:val="Tablestyle"/>
              <w:pPrChange w:id="428" w:author="Ulrike Hiltner" w:date="2017-12-08T15:27:00Z">
                <w:pPr>
                  <w:jc w:val="left"/>
                </w:pPr>
              </w:pPrChange>
            </w:pPr>
            <w:r>
              <w:t>2.0</w:t>
            </w:r>
          </w:p>
        </w:tc>
        <w:tc>
          <w:tcPr>
            <w:tcW w:w="0" w:type="auto"/>
          </w:tcPr>
          <w:p w:rsidR="00D7084D" w:rsidRDefault="00450098">
            <w:pPr>
              <w:pStyle w:val="Tablestyle"/>
              <w:pPrChange w:id="429" w:author="Ulrike Hiltner" w:date="2017-12-08T15:27:00Z">
                <w:pPr>
                  <w:jc w:val="left"/>
                </w:pPr>
              </w:pPrChange>
            </w:pPr>
            <w:r>
              <w:t>2.0</w:t>
            </w:r>
          </w:p>
        </w:tc>
        <w:tc>
          <w:tcPr>
            <w:tcW w:w="0" w:type="auto"/>
          </w:tcPr>
          <w:p w:rsidR="00D7084D" w:rsidRDefault="00450098">
            <w:pPr>
              <w:pStyle w:val="Tablestyle"/>
              <w:pPrChange w:id="430" w:author="Ulrike Hiltner" w:date="2017-12-08T15:27:00Z">
                <w:pPr>
                  <w:jc w:val="left"/>
                </w:pPr>
              </w:pPrChange>
            </w:pPr>
            <w:r>
              <w:t>Köhler et al. (2003)</w:t>
            </w:r>
          </w:p>
        </w:tc>
      </w:tr>
      <w:tr w:rsidR="00D7084D">
        <w:tc>
          <w:tcPr>
            <w:tcW w:w="0" w:type="auto"/>
          </w:tcPr>
          <w:p w:rsidR="00D7084D" w:rsidRDefault="00450098">
            <w:pPr>
              <w:pStyle w:val="Tablestyle"/>
              <w:pPrChange w:id="431" w:author="Ulrike Hiltner" w:date="2017-12-08T15:27:00Z">
                <w:pPr>
                  <w:jc w:val="left"/>
                </w:pPr>
              </w:pPrChange>
            </w:pPr>
            <w:r>
              <w:t>l</w:t>
            </w:r>
            <w:r>
              <w:rPr>
                <w:vertAlign w:val="subscript"/>
              </w:rPr>
              <w:t>1</w:t>
            </w:r>
          </w:p>
        </w:tc>
        <w:tc>
          <w:tcPr>
            <w:tcW w:w="0" w:type="auto"/>
          </w:tcPr>
          <w:p w:rsidR="00D7084D" w:rsidRDefault="00450098">
            <w:pPr>
              <w:pStyle w:val="Tablestyle"/>
              <w:pPrChange w:id="432" w:author="Ulrike Hiltner" w:date="2017-12-08T15:27:00Z">
                <w:pPr>
                  <w:jc w:val="left"/>
                </w:pPr>
              </w:pPrChange>
            </w:pPr>
            <w:r>
              <w:t>lai-dbh-relation</w:t>
            </w:r>
          </w:p>
        </w:tc>
        <w:tc>
          <w:tcPr>
            <w:tcW w:w="0" w:type="auto"/>
          </w:tcPr>
          <w:p w:rsidR="00D7084D" w:rsidRDefault="00450098">
            <w:pPr>
              <w:pStyle w:val="Tablestyle"/>
              <w:pPrChange w:id="433" w:author="Ulrike Hiltner" w:date="2017-12-08T15:27:00Z">
                <w:pPr>
                  <w:jc w:val="left"/>
                </w:pPr>
              </w:pPrChange>
            </w:pPr>
            <w:r>
              <w:t>-</w:t>
            </w:r>
          </w:p>
        </w:tc>
        <w:tc>
          <w:tcPr>
            <w:tcW w:w="0" w:type="auto"/>
          </w:tcPr>
          <w:p w:rsidR="00D7084D" w:rsidRDefault="00450098">
            <w:pPr>
              <w:pStyle w:val="Tablestyle"/>
              <w:pPrChange w:id="434" w:author="Ulrike Hiltner" w:date="2017-12-08T15:27:00Z">
                <w:pPr>
                  <w:jc w:val="left"/>
                </w:pPr>
              </w:pPrChange>
            </w:pPr>
            <w:r>
              <w:t>0.0</w:t>
            </w:r>
          </w:p>
        </w:tc>
        <w:tc>
          <w:tcPr>
            <w:tcW w:w="0" w:type="auto"/>
          </w:tcPr>
          <w:p w:rsidR="00D7084D" w:rsidRDefault="00450098">
            <w:pPr>
              <w:pStyle w:val="Tablestyle"/>
              <w:pPrChange w:id="435" w:author="Ulrike Hiltner" w:date="2017-12-08T15:27:00Z">
                <w:pPr>
                  <w:jc w:val="left"/>
                </w:pPr>
              </w:pPrChange>
            </w:pPr>
            <w:r>
              <w:t>0.0</w:t>
            </w:r>
          </w:p>
        </w:tc>
        <w:tc>
          <w:tcPr>
            <w:tcW w:w="0" w:type="auto"/>
          </w:tcPr>
          <w:p w:rsidR="00D7084D" w:rsidRDefault="00450098">
            <w:pPr>
              <w:pStyle w:val="Tablestyle"/>
              <w:pPrChange w:id="436" w:author="Ulrike Hiltner" w:date="2017-12-08T15:27:00Z">
                <w:pPr>
                  <w:jc w:val="left"/>
                </w:pPr>
              </w:pPrChange>
            </w:pPr>
            <w:r>
              <w:t>0.0</w:t>
            </w:r>
          </w:p>
        </w:tc>
        <w:tc>
          <w:tcPr>
            <w:tcW w:w="0" w:type="auto"/>
          </w:tcPr>
          <w:p w:rsidR="00D7084D" w:rsidRDefault="00450098">
            <w:pPr>
              <w:pStyle w:val="Tablestyle"/>
              <w:pPrChange w:id="437" w:author="Ulrike Hiltner" w:date="2017-12-08T15:27:00Z">
                <w:pPr>
                  <w:jc w:val="left"/>
                </w:pPr>
              </w:pPrChange>
            </w:pPr>
            <w:r>
              <w:t>0.0</w:t>
            </w:r>
          </w:p>
        </w:tc>
        <w:tc>
          <w:tcPr>
            <w:tcW w:w="0" w:type="auto"/>
          </w:tcPr>
          <w:p w:rsidR="00D7084D" w:rsidRDefault="00450098">
            <w:pPr>
              <w:pStyle w:val="Tablestyle"/>
              <w:pPrChange w:id="438" w:author="Ulrike Hiltner" w:date="2017-12-08T15:27:00Z">
                <w:pPr>
                  <w:jc w:val="left"/>
                </w:pPr>
              </w:pPrChange>
            </w:pPr>
            <w:r>
              <w:t>0.0</w:t>
            </w:r>
          </w:p>
        </w:tc>
        <w:tc>
          <w:tcPr>
            <w:tcW w:w="0" w:type="auto"/>
          </w:tcPr>
          <w:p w:rsidR="00D7084D" w:rsidRDefault="00450098">
            <w:pPr>
              <w:pStyle w:val="Tablestyle"/>
              <w:pPrChange w:id="439" w:author="Ulrike Hiltner" w:date="2017-12-08T15:27:00Z">
                <w:pPr>
                  <w:jc w:val="left"/>
                </w:pPr>
              </w:pPrChange>
            </w:pPr>
            <w:r>
              <w:t>0.0</w:t>
            </w:r>
          </w:p>
        </w:tc>
        <w:tc>
          <w:tcPr>
            <w:tcW w:w="0" w:type="auto"/>
          </w:tcPr>
          <w:p w:rsidR="00D7084D" w:rsidRDefault="00450098">
            <w:pPr>
              <w:pStyle w:val="Tablestyle"/>
              <w:pPrChange w:id="440" w:author="Ulrike Hiltner" w:date="2017-12-08T15:27:00Z">
                <w:pPr>
                  <w:jc w:val="left"/>
                </w:pPr>
              </w:pPrChange>
            </w:pPr>
            <w:r>
              <w:t>0.0</w:t>
            </w:r>
          </w:p>
        </w:tc>
        <w:tc>
          <w:tcPr>
            <w:tcW w:w="0" w:type="auto"/>
          </w:tcPr>
          <w:p w:rsidR="00D7084D" w:rsidRDefault="00450098">
            <w:pPr>
              <w:pStyle w:val="Tablestyle"/>
              <w:pPrChange w:id="441" w:author="Ulrike Hiltner" w:date="2017-12-08T15:27:00Z">
                <w:pPr>
                  <w:jc w:val="left"/>
                </w:pPr>
              </w:pPrChange>
            </w:pPr>
            <w:r>
              <w:t>0.0</w:t>
            </w:r>
          </w:p>
        </w:tc>
        <w:tc>
          <w:tcPr>
            <w:tcW w:w="0" w:type="auto"/>
          </w:tcPr>
          <w:p w:rsidR="00D7084D" w:rsidRDefault="00450098">
            <w:pPr>
              <w:pStyle w:val="Tablestyle"/>
              <w:pPrChange w:id="442" w:author="Ulrike Hiltner" w:date="2017-12-08T15:27:00Z">
                <w:pPr>
                  <w:jc w:val="left"/>
                </w:pPr>
              </w:pPrChange>
            </w:pPr>
            <w:r>
              <w:t>Köhler et al. (2003)</w:t>
            </w:r>
          </w:p>
        </w:tc>
      </w:tr>
      <w:tr w:rsidR="00D7084D">
        <w:tc>
          <w:tcPr>
            <w:tcW w:w="0" w:type="auto"/>
          </w:tcPr>
          <w:p w:rsidR="00D7084D" w:rsidRDefault="00450098">
            <w:pPr>
              <w:pStyle w:val="Tablestyle"/>
              <w:pPrChange w:id="443" w:author="Ulrike Hiltner" w:date="2017-12-08T15:27:00Z">
                <w:pPr>
                  <w:jc w:val="left"/>
                </w:pPr>
              </w:pPrChange>
            </w:pPr>
            <w:r>
              <w:t>f</w:t>
            </w:r>
            <w:r>
              <w:rPr>
                <w:vertAlign w:val="subscript"/>
              </w:rPr>
              <w:t>0</w:t>
            </w:r>
          </w:p>
        </w:tc>
        <w:tc>
          <w:tcPr>
            <w:tcW w:w="0" w:type="auto"/>
          </w:tcPr>
          <w:p w:rsidR="00D7084D" w:rsidRDefault="00450098">
            <w:pPr>
              <w:pStyle w:val="Tablestyle"/>
              <w:pPrChange w:id="444" w:author="Ulrike Hiltner" w:date="2017-12-08T15:27:00Z">
                <w:pPr>
                  <w:jc w:val="left"/>
                </w:pPr>
              </w:pPrChange>
            </w:pPr>
            <w:r>
              <w:t>form factor-dbh-relation</w:t>
            </w:r>
          </w:p>
        </w:tc>
        <w:tc>
          <w:tcPr>
            <w:tcW w:w="0" w:type="auto"/>
          </w:tcPr>
          <w:p w:rsidR="00D7084D" w:rsidRDefault="00450098">
            <w:pPr>
              <w:pStyle w:val="Tablestyle"/>
              <w:pPrChange w:id="445" w:author="Ulrike Hiltner" w:date="2017-12-08T15:27:00Z">
                <w:pPr>
                  <w:jc w:val="left"/>
                </w:pPr>
              </w:pPrChange>
            </w:pPr>
            <w:r>
              <w:t>-</w:t>
            </w:r>
          </w:p>
        </w:tc>
        <w:tc>
          <w:tcPr>
            <w:tcW w:w="0" w:type="auto"/>
          </w:tcPr>
          <w:p w:rsidR="00D7084D" w:rsidRDefault="00450098">
            <w:pPr>
              <w:pStyle w:val="Tablestyle"/>
              <w:pPrChange w:id="446" w:author="Ulrike Hiltner" w:date="2017-12-08T15:27:00Z">
                <w:pPr>
                  <w:jc w:val="left"/>
                </w:pPr>
              </w:pPrChange>
            </w:pPr>
            <w:r>
              <w:t>0.425</w:t>
            </w:r>
          </w:p>
        </w:tc>
        <w:tc>
          <w:tcPr>
            <w:tcW w:w="0" w:type="auto"/>
          </w:tcPr>
          <w:p w:rsidR="00D7084D" w:rsidRDefault="00450098">
            <w:pPr>
              <w:pStyle w:val="Tablestyle"/>
              <w:pPrChange w:id="447" w:author="Ulrike Hiltner" w:date="2017-12-08T15:27:00Z">
                <w:pPr>
                  <w:jc w:val="left"/>
                </w:pPr>
              </w:pPrChange>
            </w:pPr>
            <w:r>
              <w:t>0.425</w:t>
            </w:r>
          </w:p>
        </w:tc>
        <w:tc>
          <w:tcPr>
            <w:tcW w:w="0" w:type="auto"/>
          </w:tcPr>
          <w:p w:rsidR="00D7084D" w:rsidRDefault="00450098">
            <w:pPr>
              <w:pStyle w:val="Tablestyle"/>
              <w:pPrChange w:id="448" w:author="Ulrike Hiltner" w:date="2017-12-08T15:27:00Z">
                <w:pPr>
                  <w:jc w:val="left"/>
                </w:pPr>
              </w:pPrChange>
            </w:pPr>
            <w:r>
              <w:t>0.425</w:t>
            </w:r>
          </w:p>
        </w:tc>
        <w:tc>
          <w:tcPr>
            <w:tcW w:w="0" w:type="auto"/>
          </w:tcPr>
          <w:p w:rsidR="00D7084D" w:rsidRDefault="00450098">
            <w:pPr>
              <w:pStyle w:val="Tablestyle"/>
              <w:pPrChange w:id="449" w:author="Ulrike Hiltner" w:date="2017-12-08T15:27:00Z">
                <w:pPr>
                  <w:jc w:val="left"/>
                </w:pPr>
              </w:pPrChange>
            </w:pPr>
            <w:r>
              <w:t>0.425</w:t>
            </w:r>
          </w:p>
        </w:tc>
        <w:tc>
          <w:tcPr>
            <w:tcW w:w="0" w:type="auto"/>
          </w:tcPr>
          <w:p w:rsidR="00D7084D" w:rsidRDefault="00450098">
            <w:pPr>
              <w:pStyle w:val="Tablestyle"/>
              <w:pPrChange w:id="450" w:author="Ulrike Hiltner" w:date="2017-12-08T15:27:00Z">
                <w:pPr>
                  <w:jc w:val="left"/>
                </w:pPr>
              </w:pPrChange>
            </w:pPr>
            <w:r>
              <w:t>0.425</w:t>
            </w:r>
          </w:p>
        </w:tc>
        <w:tc>
          <w:tcPr>
            <w:tcW w:w="0" w:type="auto"/>
          </w:tcPr>
          <w:p w:rsidR="00D7084D" w:rsidRDefault="00450098">
            <w:pPr>
              <w:pStyle w:val="Tablestyle"/>
              <w:pPrChange w:id="451" w:author="Ulrike Hiltner" w:date="2017-12-08T15:27:00Z">
                <w:pPr>
                  <w:jc w:val="left"/>
                </w:pPr>
              </w:pPrChange>
            </w:pPr>
            <w:r>
              <w:t>0.425</w:t>
            </w:r>
          </w:p>
        </w:tc>
        <w:tc>
          <w:tcPr>
            <w:tcW w:w="0" w:type="auto"/>
          </w:tcPr>
          <w:p w:rsidR="00D7084D" w:rsidRDefault="00450098">
            <w:pPr>
              <w:pStyle w:val="Tablestyle"/>
              <w:pPrChange w:id="452" w:author="Ulrike Hiltner" w:date="2017-12-08T15:27:00Z">
                <w:pPr>
                  <w:jc w:val="left"/>
                </w:pPr>
              </w:pPrChange>
            </w:pPr>
            <w:r>
              <w:t>0.425</w:t>
            </w:r>
          </w:p>
        </w:tc>
        <w:tc>
          <w:tcPr>
            <w:tcW w:w="0" w:type="auto"/>
          </w:tcPr>
          <w:p w:rsidR="00D7084D" w:rsidRDefault="00450098">
            <w:pPr>
              <w:pStyle w:val="Tablestyle"/>
              <w:pPrChange w:id="453" w:author="Ulrike Hiltner" w:date="2017-12-08T15:27:00Z">
                <w:pPr>
                  <w:jc w:val="left"/>
                </w:pPr>
              </w:pPrChange>
            </w:pPr>
            <w:r>
              <w:t>0.425</w:t>
            </w:r>
          </w:p>
        </w:tc>
        <w:tc>
          <w:tcPr>
            <w:tcW w:w="0" w:type="auto"/>
          </w:tcPr>
          <w:p w:rsidR="00D7084D" w:rsidRDefault="00450098">
            <w:pPr>
              <w:pStyle w:val="Tablestyle"/>
              <w:pPrChange w:id="454" w:author="Ulrike Hiltner" w:date="2017-12-08T15:27:00Z">
                <w:pPr>
                  <w:jc w:val="left"/>
                </w:pPr>
              </w:pPrChange>
            </w:pPr>
            <w:r>
              <w:t>derived from inventory data</w:t>
            </w:r>
          </w:p>
        </w:tc>
      </w:tr>
      <w:tr w:rsidR="00D7084D">
        <w:tc>
          <w:tcPr>
            <w:tcW w:w="0" w:type="auto"/>
          </w:tcPr>
          <w:p w:rsidR="00D7084D" w:rsidRDefault="00450098">
            <w:pPr>
              <w:pStyle w:val="Tablestyle"/>
              <w:pPrChange w:id="455" w:author="Ulrike Hiltner" w:date="2017-12-08T15:27:00Z">
                <w:pPr>
                  <w:jc w:val="left"/>
                </w:pPr>
              </w:pPrChange>
            </w:pPr>
            <w:r>
              <w:t>f</w:t>
            </w:r>
            <w:r>
              <w:rPr>
                <w:vertAlign w:val="subscript"/>
              </w:rPr>
              <w:t>1</w:t>
            </w:r>
          </w:p>
        </w:tc>
        <w:tc>
          <w:tcPr>
            <w:tcW w:w="0" w:type="auto"/>
          </w:tcPr>
          <w:p w:rsidR="00D7084D" w:rsidRDefault="00450098">
            <w:pPr>
              <w:pStyle w:val="Tablestyle"/>
              <w:pPrChange w:id="456" w:author="Ulrike Hiltner" w:date="2017-12-08T15:27:00Z">
                <w:pPr>
                  <w:jc w:val="left"/>
                </w:pPr>
              </w:pPrChange>
            </w:pPr>
            <w:r>
              <w:t>form factor-dbh-relation</w:t>
            </w:r>
          </w:p>
        </w:tc>
        <w:tc>
          <w:tcPr>
            <w:tcW w:w="0" w:type="auto"/>
          </w:tcPr>
          <w:p w:rsidR="00D7084D" w:rsidRDefault="00450098">
            <w:pPr>
              <w:pStyle w:val="Tablestyle"/>
              <w:pPrChange w:id="457" w:author="Ulrike Hiltner" w:date="2017-12-08T15:27:00Z">
                <w:pPr>
                  <w:jc w:val="left"/>
                </w:pPr>
              </w:pPrChange>
            </w:pPr>
            <w:r>
              <w:t>-</w:t>
            </w:r>
          </w:p>
        </w:tc>
        <w:tc>
          <w:tcPr>
            <w:tcW w:w="0" w:type="auto"/>
          </w:tcPr>
          <w:p w:rsidR="00D7084D" w:rsidRDefault="00450098">
            <w:pPr>
              <w:pStyle w:val="Tablestyle"/>
              <w:pPrChange w:id="458" w:author="Ulrike Hiltner" w:date="2017-12-08T15:27:00Z">
                <w:pPr>
                  <w:jc w:val="left"/>
                </w:pPr>
              </w:pPrChange>
            </w:pPr>
            <w:r>
              <w:t>-0.18</w:t>
            </w:r>
          </w:p>
        </w:tc>
        <w:tc>
          <w:tcPr>
            <w:tcW w:w="0" w:type="auto"/>
          </w:tcPr>
          <w:p w:rsidR="00D7084D" w:rsidRDefault="00450098">
            <w:pPr>
              <w:pStyle w:val="Tablestyle"/>
              <w:pPrChange w:id="459" w:author="Ulrike Hiltner" w:date="2017-12-08T15:27:00Z">
                <w:pPr>
                  <w:jc w:val="left"/>
                </w:pPr>
              </w:pPrChange>
            </w:pPr>
            <w:r>
              <w:t>-0.18</w:t>
            </w:r>
          </w:p>
        </w:tc>
        <w:tc>
          <w:tcPr>
            <w:tcW w:w="0" w:type="auto"/>
          </w:tcPr>
          <w:p w:rsidR="00D7084D" w:rsidRDefault="00450098">
            <w:pPr>
              <w:pStyle w:val="Tablestyle"/>
              <w:pPrChange w:id="460" w:author="Ulrike Hiltner" w:date="2017-12-08T15:27:00Z">
                <w:pPr>
                  <w:jc w:val="left"/>
                </w:pPr>
              </w:pPrChange>
            </w:pPr>
            <w:r>
              <w:t>-0.18</w:t>
            </w:r>
          </w:p>
        </w:tc>
        <w:tc>
          <w:tcPr>
            <w:tcW w:w="0" w:type="auto"/>
          </w:tcPr>
          <w:p w:rsidR="00D7084D" w:rsidRDefault="00450098">
            <w:pPr>
              <w:pStyle w:val="Tablestyle"/>
              <w:pPrChange w:id="461" w:author="Ulrike Hiltner" w:date="2017-12-08T15:27:00Z">
                <w:pPr>
                  <w:jc w:val="left"/>
                </w:pPr>
              </w:pPrChange>
            </w:pPr>
            <w:r>
              <w:t>-0.18</w:t>
            </w:r>
          </w:p>
        </w:tc>
        <w:tc>
          <w:tcPr>
            <w:tcW w:w="0" w:type="auto"/>
          </w:tcPr>
          <w:p w:rsidR="00D7084D" w:rsidRDefault="00450098">
            <w:pPr>
              <w:pStyle w:val="Tablestyle"/>
              <w:pPrChange w:id="462" w:author="Ulrike Hiltner" w:date="2017-12-08T15:27:00Z">
                <w:pPr>
                  <w:jc w:val="left"/>
                </w:pPr>
              </w:pPrChange>
            </w:pPr>
            <w:r>
              <w:t>-0.18</w:t>
            </w:r>
          </w:p>
        </w:tc>
        <w:tc>
          <w:tcPr>
            <w:tcW w:w="0" w:type="auto"/>
          </w:tcPr>
          <w:p w:rsidR="00D7084D" w:rsidRDefault="00450098">
            <w:pPr>
              <w:pStyle w:val="Tablestyle"/>
              <w:pPrChange w:id="463" w:author="Ulrike Hiltner" w:date="2017-12-08T15:27:00Z">
                <w:pPr>
                  <w:jc w:val="left"/>
                </w:pPr>
              </w:pPrChange>
            </w:pPr>
            <w:r>
              <w:t>-0.18</w:t>
            </w:r>
          </w:p>
        </w:tc>
        <w:tc>
          <w:tcPr>
            <w:tcW w:w="0" w:type="auto"/>
          </w:tcPr>
          <w:p w:rsidR="00D7084D" w:rsidRDefault="00450098">
            <w:pPr>
              <w:pStyle w:val="Tablestyle"/>
              <w:pPrChange w:id="464" w:author="Ulrike Hiltner" w:date="2017-12-08T15:27:00Z">
                <w:pPr>
                  <w:jc w:val="left"/>
                </w:pPr>
              </w:pPrChange>
            </w:pPr>
            <w:r>
              <w:t>-0.18</w:t>
            </w:r>
          </w:p>
        </w:tc>
        <w:tc>
          <w:tcPr>
            <w:tcW w:w="0" w:type="auto"/>
          </w:tcPr>
          <w:p w:rsidR="00D7084D" w:rsidRDefault="00450098">
            <w:pPr>
              <w:pStyle w:val="Tablestyle"/>
              <w:pPrChange w:id="465" w:author="Ulrike Hiltner" w:date="2017-12-08T15:27:00Z">
                <w:pPr>
                  <w:jc w:val="left"/>
                </w:pPr>
              </w:pPrChange>
            </w:pPr>
            <w:r>
              <w:t>-0.18</w:t>
            </w:r>
          </w:p>
        </w:tc>
        <w:tc>
          <w:tcPr>
            <w:tcW w:w="0" w:type="auto"/>
          </w:tcPr>
          <w:p w:rsidR="00D7084D" w:rsidRDefault="00450098">
            <w:pPr>
              <w:pStyle w:val="Tablestyle"/>
              <w:pPrChange w:id="466" w:author="Ulrike Hiltner" w:date="2017-12-08T15:27:00Z">
                <w:pPr>
                  <w:jc w:val="left"/>
                </w:pPr>
              </w:pPrChange>
            </w:pPr>
            <w:r>
              <w:t>Fischer et al. (2014)</w:t>
            </w:r>
          </w:p>
        </w:tc>
      </w:tr>
      <w:tr w:rsidR="00D7084D">
        <w:tc>
          <w:tcPr>
            <w:tcW w:w="0" w:type="auto"/>
          </w:tcPr>
          <w:p w:rsidR="00D7084D" w:rsidRDefault="00450098">
            <w:pPr>
              <w:pStyle w:val="Tablestyle"/>
              <w:pPrChange w:id="467" w:author="Ulrike Hiltner" w:date="2017-12-08T15:27:00Z">
                <w:pPr>
                  <w:jc w:val="left"/>
                </w:pPr>
              </w:pPrChange>
            </w:pPr>
            <w:r>
              <w:t>cl</w:t>
            </w:r>
            <w:r>
              <w:rPr>
                <w:vertAlign w:val="subscript"/>
              </w:rPr>
              <w:t>0</w:t>
            </w:r>
          </w:p>
        </w:tc>
        <w:tc>
          <w:tcPr>
            <w:tcW w:w="0" w:type="auto"/>
          </w:tcPr>
          <w:p w:rsidR="00D7084D" w:rsidRPr="00450098" w:rsidRDefault="00450098">
            <w:pPr>
              <w:pStyle w:val="Tablestyle"/>
              <w:rPr>
                <w:lang w:val="en-US"/>
              </w:rPr>
              <w:pPrChange w:id="468" w:author="Ulrike Hiltner" w:date="2017-12-08T15:27:00Z">
                <w:pPr>
                  <w:jc w:val="left"/>
                </w:pPr>
              </w:pPrChange>
            </w:pPr>
            <w:r w:rsidRPr="00450098">
              <w:rPr>
                <w:lang w:val="en-US"/>
              </w:rPr>
              <w:t>crown length factor-height-relation</w:t>
            </w:r>
          </w:p>
        </w:tc>
        <w:tc>
          <w:tcPr>
            <w:tcW w:w="0" w:type="auto"/>
          </w:tcPr>
          <w:p w:rsidR="00D7084D" w:rsidRDefault="00450098">
            <w:pPr>
              <w:pStyle w:val="Tablestyle"/>
              <w:pPrChange w:id="469" w:author="Ulrike Hiltner" w:date="2017-12-08T15:27:00Z">
                <w:pPr>
                  <w:jc w:val="left"/>
                </w:pPr>
              </w:pPrChange>
            </w:pPr>
            <w:r>
              <w:t>-</w:t>
            </w:r>
          </w:p>
        </w:tc>
        <w:tc>
          <w:tcPr>
            <w:tcW w:w="0" w:type="auto"/>
          </w:tcPr>
          <w:p w:rsidR="00D7084D" w:rsidRDefault="00450098">
            <w:pPr>
              <w:pStyle w:val="Tablestyle"/>
              <w:pPrChange w:id="470" w:author="Ulrike Hiltner" w:date="2017-12-08T15:27:00Z">
                <w:pPr>
                  <w:jc w:val="left"/>
                </w:pPr>
              </w:pPrChange>
            </w:pPr>
            <w:r>
              <w:t>0.358</w:t>
            </w:r>
          </w:p>
        </w:tc>
        <w:tc>
          <w:tcPr>
            <w:tcW w:w="0" w:type="auto"/>
          </w:tcPr>
          <w:p w:rsidR="00D7084D" w:rsidRDefault="00450098">
            <w:pPr>
              <w:pStyle w:val="Tablestyle"/>
              <w:pPrChange w:id="471" w:author="Ulrike Hiltner" w:date="2017-12-08T15:27:00Z">
                <w:pPr>
                  <w:jc w:val="left"/>
                </w:pPr>
              </w:pPrChange>
            </w:pPr>
            <w:r>
              <w:t>0.358</w:t>
            </w:r>
          </w:p>
        </w:tc>
        <w:tc>
          <w:tcPr>
            <w:tcW w:w="0" w:type="auto"/>
          </w:tcPr>
          <w:p w:rsidR="00D7084D" w:rsidRDefault="00450098">
            <w:pPr>
              <w:pStyle w:val="Tablestyle"/>
              <w:pPrChange w:id="472" w:author="Ulrike Hiltner" w:date="2017-12-08T15:27:00Z">
                <w:pPr>
                  <w:jc w:val="left"/>
                </w:pPr>
              </w:pPrChange>
            </w:pPr>
            <w:r>
              <w:t>0.358</w:t>
            </w:r>
          </w:p>
        </w:tc>
        <w:tc>
          <w:tcPr>
            <w:tcW w:w="0" w:type="auto"/>
          </w:tcPr>
          <w:p w:rsidR="00D7084D" w:rsidRDefault="00450098">
            <w:pPr>
              <w:pStyle w:val="Tablestyle"/>
              <w:pPrChange w:id="473" w:author="Ulrike Hiltner" w:date="2017-12-08T15:27:00Z">
                <w:pPr>
                  <w:jc w:val="left"/>
                </w:pPr>
              </w:pPrChange>
            </w:pPr>
            <w:r>
              <w:t>0.358</w:t>
            </w:r>
          </w:p>
        </w:tc>
        <w:tc>
          <w:tcPr>
            <w:tcW w:w="0" w:type="auto"/>
          </w:tcPr>
          <w:p w:rsidR="00D7084D" w:rsidRDefault="00450098">
            <w:pPr>
              <w:pStyle w:val="Tablestyle"/>
              <w:pPrChange w:id="474" w:author="Ulrike Hiltner" w:date="2017-12-08T15:27:00Z">
                <w:pPr>
                  <w:jc w:val="left"/>
                </w:pPr>
              </w:pPrChange>
            </w:pPr>
            <w:r>
              <w:t>0.358</w:t>
            </w:r>
          </w:p>
        </w:tc>
        <w:tc>
          <w:tcPr>
            <w:tcW w:w="0" w:type="auto"/>
          </w:tcPr>
          <w:p w:rsidR="00D7084D" w:rsidRDefault="00450098">
            <w:pPr>
              <w:pStyle w:val="Tablestyle"/>
              <w:pPrChange w:id="475" w:author="Ulrike Hiltner" w:date="2017-12-08T15:27:00Z">
                <w:pPr>
                  <w:jc w:val="left"/>
                </w:pPr>
              </w:pPrChange>
            </w:pPr>
            <w:r>
              <w:t>0.358</w:t>
            </w:r>
          </w:p>
        </w:tc>
        <w:tc>
          <w:tcPr>
            <w:tcW w:w="0" w:type="auto"/>
          </w:tcPr>
          <w:p w:rsidR="00D7084D" w:rsidRDefault="00450098">
            <w:pPr>
              <w:pStyle w:val="Tablestyle"/>
              <w:pPrChange w:id="476" w:author="Ulrike Hiltner" w:date="2017-12-08T15:27:00Z">
                <w:pPr>
                  <w:jc w:val="left"/>
                </w:pPr>
              </w:pPrChange>
            </w:pPr>
            <w:r>
              <w:t>0.358</w:t>
            </w:r>
          </w:p>
        </w:tc>
        <w:tc>
          <w:tcPr>
            <w:tcW w:w="0" w:type="auto"/>
          </w:tcPr>
          <w:p w:rsidR="00D7084D" w:rsidRDefault="00450098">
            <w:pPr>
              <w:pStyle w:val="Tablestyle"/>
              <w:pPrChange w:id="477" w:author="Ulrike Hiltner" w:date="2017-12-08T15:27:00Z">
                <w:pPr>
                  <w:jc w:val="left"/>
                </w:pPr>
              </w:pPrChange>
            </w:pPr>
            <w:r>
              <w:t>0.358</w:t>
            </w:r>
          </w:p>
        </w:tc>
        <w:tc>
          <w:tcPr>
            <w:tcW w:w="0" w:type="auto"/>
          </w:tcPr>
          <w:p w:rsidR="00D7084D" w:rsidRDefault="00450098">
            <w:pPr>
              <w:pStyle w:val="Tablestyle"/>
              <w:pPrChange w:id="478" w:author="Ulrike Hiltner" w:date="2017-12-08T15:27:00Z">
                <w:pPr>
                  <w:jc w:val="left"/>
                </w:pPr>
              </w:pPrChange>
            </w:pPr>
            <w:r>
              <w:t>Köhler et al. (2003)</w:t>
            </w:r>
          </w:p>
        </w:tc>
      </w:tr>
      <w:tr w:rsidR="00D7084D">
        <w:tc>
          <w:tcPr>
            <w:tcW w:w="0" w:type="auto"/>
          </w:tcPr>
          <w:p w:rsidR="00D7084D" w:rsidRDefault="00450098">
            <w:pPr>
              <w:pStyle w:val="Tablestyle"/>
              <w:pPrChange w:id="479" w:author="Ulrike Hiltner" w:date="2017-12-08T15:27:00Z">
                <w:pPr>
                  <w:jc w:val="left"/>
                </w:pPr>
              </w:pPrChange>
            </w:pPr>
            <m:oMathPara>
              <m:oMath>
                <m:r>
                  <w:rPr>
                    <w:rFonts w:ascii="Cambria Math" w:hAnsi="Cambria Math"/>
                  </w:rPr>
                  <m:t>σ</m:t>
                </m:r>
              </m:oMath>
            </m:oMathPara>
          </w:p>
        </w:tc>
        <w:tc>
          <w:tcPr>
            <w:tcW w:w="0" w:type="auto"/>
          </w:tcPr>
          <w:p w:rsidR="00D7084D" w:rsidRPr="00450098" w:rsidRDefault="00450098">
            <w:pPr>
              <w:pStyle w:val="Tablestyle"/>
              <w:rPr>
                <w:lang w:val="en-US"/>
              </w:rPr>
              <w:pPrChange w:id="480" w:author="Ulrike Hiltner" w:date="2017-12-08T15:27:00Z">
                <w:pPr>
                  <w:jc w:val="left"/>
                </w:pPr>
              </w:pPrChange>
            </w:pPr>
            <w:r w:rsidRPr="00450098">
              <w:rPr>
                <w:lang w:val="en-US"/>
              </w:rPr>
              <w:t>fraction of stem biomass-total biomass</w:t>
            </w:r>
          </w:p>
        </w:tc>
        <w:tc>
          <w:tcPr>
            <w:tcW w:w="0" w:type="auto"/>
          </w:tcPr>
          <w:p w:rsidR="00D7084D" w:rsidRDefault="00450098">
            <w:pPr>
              <w:pStyle w:val="Tablestyle"/>
              <w:pPrChange w:id="481" w:author="Ulrike Hiltner" w:date="2017-12-08T15:27:00Z">
                <w:pPr>
                  <w:jc w:val="left"/>
                </w:pPr>
              </w:pPrChange>
            </w:pPr>
            <w:r>
              <w:t>-</w:t>
            </w:r>
          </w:p>
        </w:tc>
        <w:tc>
          <w:tcPr>
            <w:tcW w:w="0" w:type="auto"/>
          </w:tcPr>
          <w:p w:rsidR="00D7084D" w:rsidRDefault="00450098">
            <w:pPr>
              <w:pStyle w:val="Tablestyle"/>
              <w:pPrChange w:id="482" w:author="Ulrike Hiltner" w:date="2017-12-08T15:27:00Z">
                <w:pPr>
                  <w:jc w:val="left"/>
                </w:pPr>
              </w:pPrChange>
            </w:pPr>
            <w:r>
              <w:t>0.7</w:t>
            </w:r>
          </w:p>
        </w:tc>
        <w:tc>
          <w:tcPr>
            <w:tcW w:w="0" w:type="auto"/>
          </w:tcPr>
          <w:p w:rsidR="00D7084D" w:rsidRDefault="00450098">
            <w:pPr>
              <w:pStyle w:val="Tablestyle"/>
              <w:pPrChange w:id="483" w:author="Ulrike Hiltner" w:date="2017-12-08T15:27:00Z">
                <w:pPr>
                  <w:jc w:val="left"/>
                </w:pPr>
              </w:pPrChange>
            </w:pPr>
            <w:r>
              <w:t>0.7</w:t>
            </w:r>
          </w:p>
        </w:tc>
        <w:tc>
          <w:tcPr>
            <w:tcW w:w="0" w:type="auto"/>
          </w:tcPr>
          <w:p w:rsidR="00D7084D" w:rsidRDefault="00450098">
            <w:pPr>
              <w:pStyle w:val="Tablestyle"/>
              <w:pPrChange w:id="484" w:author="Ulrike Hiltner" w:date="2017-12-08T15:27:00Z">
                <w:pPr>
                  <w:jc w:val="left"/>
                </w:pPr>
              </w:pPrChange>
            </w:pPr>
            <w:r>
              <w:t>0.7</w:t>
            </w:r>
          </w:p>
        </w:tc>
        <w:tc>
          <w:tcPr>
            <w:tcW w:w="0" w:type="auto"/>
          </w:tcPr>
          <w:p w:rsidR="00D7084D" w:rsidRDefault="00450098">
            <w:pPr>
              <w:pStyle w:val="Tablestyle"/>
              <w:pPrChange w:id="485" w:author="Ulrike Hiltner" w:date="2017-12-08T15:27:00Z">
                <w:pPr>
                  <w:jc w:val="left"/>
                </w:pPr>
              </w:pPrChange>
            </w:pPr>
            <w:r>
              <w:t>0.7</w:t>
            </w:r>
          </w:p>
        </w:tc>
        <w:tc>
          <w:tcPr>
            <w:tcW w:w="0" w:type="auto"/>
          </w:tcPr>
          <w:p w:rsidR="00D7084D" w:rsidRDefault="00450098">
            <w:pPr>
              <w:pStyle w:val="Tablestyle"/>
              <w:pPrChange w:id="486" w:author="Ulrike Hiltner" w:date="2017-12-08T15:27:00Z">
                <w:pPr>
                  <w:jc w:val="left"/>
                </w:pPr>
              </w:pPrChange>
            </w:pPr>
            <w:r>
              <w:t>0.7</w:t>
            </w:r>
          </w:p>
        </w:tc>
        <w:tc>
          <w:tcPr>
            <w:tcW w:w="0" w:type="auto"/>
          </w:tcPr>
          <w:p w:rsidR="00D7084D" w:rsidRDefault="00450098">
            <w:pPr>
              <w:pStyle w:val="Tablestyle"/>
              <w:pPrChange w:id="487" w:author="Ulrike Hiltner" w:date="2017-12-08T15:27:00Z">
                <w:pPr>
                  <w:jc w:val="left"/>
                </w:pPr>
              </w:pPrChange>
            </w:pPr>
            <w:r>
              <w:t>0.7</w:t>
            </w:r>
          </w:p>
        </w:tc>
        <w:tc>
          <w:tcPr>
            <w:tcW w:w="0" w:type="auto"/>
          </w:tcPr>
          <w:p w:rsidR="00D7084D" w:rsidRDefault="00450098">
            <w:pPr>
              <w:pStyle w:val="Tablestyle"/>
              <w:pPrChange w:id="488" w:author="Ulrike Hiltner" w:date="2017-12-08T15:27:00Z">
                <w:pPr>
                  <w:jc w:val="left"/>
                </w:pPr>
              </w:pPrChange>
            </w:pPr>
            <w:r>
              <w:t>0.7</w:t>
            </w:r>
          </w:p>
        </w:tc>
        <w:tc>
          <w:tcPr>
            <w:tcW w:w="0" w:type="auto"/>
          </w:tcPr>
          <w:p w:rsidR="00D7084D" w:rsidRDefault="00450098">
            <w:pPr>
              <w:pStyle w:val="Tablestyle"/>
              <w:pPrChange w:id="489" w:author="Ulrike Hiltner" w:date="2017-12-08T15:27:00Z">
                <w:pPr>
                  <w:jc w:val="left"/>
                </w:pPr>
              </w:pPrChange>
            </w:pPr>
            <w:r>
              <w:t>0.7</w:t>
            </w:r>
          </w:p>
        </w:tc>
        <w:tc>
          <w:tcPr>
            <w:tcW w:w="0" w:type="auto"/>
          </w:tcPr>
          <w:p w:rsidR="00D7084D" w:rsidRDefault="00450098">
            <w:pPr>
              <w:pStyle w:val="Tablestyle"/>
              <w:pPrChange w:id="490" w:author="Ulrike Hiltner" w:date="2017-12-08T15:27:00Z">
                <w:pPr>
                  <w:jc w:val="left"/>
                </w:pPr>
              </w:pPrChange>
            </w:pPr>
            <w:r>
              <w:t>derived from inventory data</w:t>
            </w:r>
          </w:p>
        </w:tc>
      </w:tr>
      <w:tr w:rsidR="00D7084D">
        <w:tc>
          <w:tcPr>
            <w:tcW w:w="0" w:type="auto"/>
          </w:tcPr>
          <w:p w:rsidR="00D7084D" w:rsidRDefault="00450098">
            <w:pPr>
              <w:pStyle w:val="Tablestyle"/>
              <w:pPrChange w:id="491" w:author="Ulrike Hiltner" w:date="2017-12-08T15:27:00Z">
                <w:pPr>
                  <w:jc w:val="left"/>
                </w:pPr>
              </w:pPrChange>
            </w:pPr>
            <w:r>
              <w:t>biomass and productivity</w:t>
            </w:r>
          </w:p>
        </w:tc>
        <w:tc>
          <w:tcPr>
            <w:tcW w:w="0" w:type="auto"/>
          </w:tcPr>
          <w:p w:rsidR="00D7084D" w:rsidRDefault="00D7084D">
            <w:pPr>
              <w:pStyle w:val="Tablestyle"/>
              <w:pPrChange w:id="492" w:author="Ulrike Hiltner" w:date="2017-12-08T15:27:00Z">
                <w:pPr/>
              </w:pPrChange>
            </w:pPr>
          </w:p>
        </w:tc>
        <w:tc>
          <w:tcPr>
            <w:tcW w:w="0" w:type="auto"/>
          </w:tcPr>
          <w:p w:rsidR="00D7084D" w:rsidRDefault="00D7084D">
            <w:pPr>
              <w:pStyle w:val="Tablestyle"/>
              <w:pPrChange w:id="493" w:author="Ulrike Hiltner" w:date="2017-12-08T15:27:00Z">
                <w:pPr/>
              </w:pPrChange>
            </w:pPr>
          </w:p>
        </w:tc>
        <w:tc>
          <w:tcPr>
            <w:tcW w:w="0" w:type="auto"/>
          </w:tcPr>
          <w:p w:rsidR="00D7084D" w:rsidRDefault="00D7084D">
            <w:pPr>
              <w:pStyle w:val="Tablestyle"/>
              <w:pPrChange w:id="494" w:author="Ulrike Hiltner" w:date="2017-12-08T15:27:00Z">
                <w:pPr/>
              </w:pPrChange>
            </w:pPr>
          </w:p>
        </w:tc>
        <w:tc>
          <w:tcPr>
            <w:tcW w:w="0" w:type="auto"/>
          </w:tcPr>
          <w:p w:rsidR="00D7084D" w:rsidRDefault="00D7084D">
            <w:pPr>
              <w:pStyle w:val="Tablestyle"/>
              <w:pPrChange w:id="495" w:author="Ulrike Hiltner" w:date="2017-12-08T15:27:00Z">
                <w:pPr/>
              </w:pPrChange>
            </w:pPr>
          </w:p>
        </w:tc>
        <w:tc>
          <w:tcPr>
            <w:tcW w:w="0" w:type="auto"/>
          </w:tcPr>
          <w:p w:rsidR="00D7084D" w:rsidRDefault="00D7084D">
            <w:pPr>
              <w:pStyle w:val="Tablestyle"/>
              <w:pPrChange w:id="496" w:author="Ulrike Hiltner" w:date="2017-12-08T15:27:00Z">
                <w:pPr/>
              </w:pPrChange>
            </w:pPr>
          </w:p>
        </w:tc>
        <w:tc>
          <w:tcPr>
            <w:tcW w:w="0" w:type="auto"/>
          </w:tcPr>
          <w:p w:rsidR="00D7084D" w:rsidRDefault="00D7084D">
            <w:pPr>
              <w:pStyle w:val="Tablestyle"/>
              <w:pPrChange w:id="497" w:author="Ulrike Hiltner" w:date="2017-12-08T15:27:00Z">
                <w:pPr/>
              </w:pPrChange>
            </w:pPr>
          </w:p>
        </w:tc>
        <w:tc>
          <w:tcPr>
            <w:tcW w:w="0" w:type="auto"/>
          </w:tcPr>
          <w:p w:rsidR="00D7084D" w:rsidRDefault="00D7084D">
            <w:pPr>
              <w:pStyle w:val="Tablestyle"/>
              <w:pPrChange w:id="498" w:author="Ulrike Hiltner" w:date="2017-12-08T15:27:00Z">
                <w:pPr/>
              </w:pPrChange>
            </w:pPr>
          </w:p>
        </w:tc>
        <w:tc>
          <w:tcPr>
            <w:tcW w:w="0" w:type="auto"/>
          </w:tcPr>
          <w:p w:rsidR="00D7084D" w:rsidRDefault="00D7084D">
            <w:pPr>
              <w:pStyle w:val="Tablestyle"/>
              <w:pPrChange w:id="499" w:author="Ulrike Hiltner" w:date="2017-12-08T15:27:00Z">
                <w:pPr/>
              </w:pPrChange>
            </w:pPr>
          </w:p>
        </w:tc>
        <w:tc>
          <w:tcPr>
            <w:tcW w:w="0" w:type="auto"/>
          </w:tcPr>
          <w:p w:rsidR="00D7084D" w:rsidRDefault="00D7084D">
            <w:pPr>
              <w:pStyle w:val="Tablestyle"/>
              <w:pPrChange w:id="500" w:author="Ulrike Hiltner" w:date="2017-12-08T15:27:00Z">
                <w:pPr/>
              </w:pPrChange>
            </w:pPr>
          </w:p>
        </w:tc>
        <w:tc>
          <w:tcPr>
            <w:tcW w:w="0" w:type="auto"/>
          </w:tcPr>
          <w:p w:rsidR="00D7084D" w:rsidRDefault="00D7084D">
            <w:pPr>
              <w:pStyle w:val="Tablestyle"/>
              <w:pPrChange w:id="501" w:author="Ulrike Hiltner" w:date="2017-12-08T15:27:00Z">
                <w:pPr/>
              </w:pPrChange>
            </w:pPr>
          </w:p>
        </w:tc>
        <w:tc>
          <w:tcPr>
            <w:tcW w:w="0" w:type="auto"/>
          </w:tcPr>
          <w:p w:rsidR="00D7084D" w:rsidRDefault="00D7084D">
            <w:pPr>
              <w:pStyle w:val="Tablestyle"/>
              <w:pPrChange w:id="502" w:author="Ulrike Hiltner" w:date="2017-12-08T15:27:00Z">
                <w:pPr/>
              </w:pPrChange>
            </w:pPr>
          </w:p>
        </w:tc>
      </w:tr>
      <w:tr w:rsidR="00D7084D">
        <w:tc>
          <w:tcPr>
            <w:tcW w:w="0" w:type="auto"/>
          </w:tcPr>
          <w:p w:rsidR="00D7084D" w:rsidRDefault="00450098">
            <w:pPr>
              <w:pStyle w:val="Tablestyle"/>
              <w:pPrChange w:id="503" w:author="Ulrike Hiltner" w:date="2017-12-08T15:27:00Z">
                <w:pPr>
                  <w:jc w:val="left"/>
                </w:pPr>
              </w:pPrChange>
            </w:pPr>
            <m:oMathPara>
              <m:oMath>
                <m:r>
                  <w:rPr>
                    <w:rFonts w:ascii="Cambria Math" w:hAnsi="Cambria Math"/>
                  </w:rPr>
                  <m:t>ρ</m:t>
                </m:r>
              </m:oMath>
            </m:oMathPara>
          </w:p>
        </w:tc>
        <w:tc>
          <w:tcPr>
            <w:tcW w:w="0" w:type="auto"/>
          </w:tcPr>
          <w:p w:rsidR="00D7084D" w:rsidRDefault="00450098">
            <w:pPr>
              <w:pStyle w:val="Tablestyle"/>
              <w:pPrChange w:id="504" w:author="Ulrike Hiltner" w:date="2017-12-08T15:27:00Z">
                <w:pPr>
                  <w:jc w:val="left"/>
                </w:pPr>
              </w:pPrChange>
            </w:pPr>
            <w:r>
              <w:t>wood density</w:t>
            </w:r>
          </w:p>
        </w:tc>
        <w:tc>
          <w:tcPr>
            <w:tcW w:w="0" w:type="auto"/>
          </w:tcPr>
          <w:p w:rsidR="00D7084D" w:rsidRDefault="00450098">
            <w:pPr>
              <w:pStyle w:val="Tablestyle"/>
              <w:pPrChange w:id="505" w:author="Ulrike Hiltner" w:date="2017-12-08T15:27:00Z">
                <w:pPr>
                  <w:jc w:val="left"/>
                </w:pPr>
              </w:pPrChange>
            </w:pPr>
            <m:oMathPara>
              <m:oMath>
                <m:r>
                  <w:rPr>
                    <w:rFonts w:ascii="Cambria Math" w:hAnsi="Cambria Math"/>
                  </w:rPr>
                  <m:t>t*</m:t>
                </m:r>
                <m:sSup>
                  <m:sSupPr>
                    <m:ctrlPr>
                      <w:rPr>
                        <w:rFonts w:ascii="Cambria Math" w:hAnsi="Cambria Math"/>
                      </w:rPr>
                    </m:ctrlPr>
                  </m:sSupPr>
                  <m:e>
                    <m:r>
                      <w:rPr>
                        <w:rFonts w:ascii="Cambria Math" w:hAnsi="Cambria Math"/>
                      </w:rPr>
                      <m:t>m</m:t>
                    </m:r>
                  </m:e>
                  <m:sup>
                    <m:r>
                      <w:rPr>
                        <w:rFonts w:ascii="Cambria Math" w:hAnsi="Cambria Math"/>
                      </w:rPr>
                      <m:t>-1</m:t>
                    </m:r>
                  </m:sup>
                </m:sSup>
              </m:oMath>
            </m:oMathPara>
          </w:p>
        </w:tc>
        <w:tc>
          <w:tcPr>
            <w:tcW w:w="0" w:type="auto"/>
          </w:tcPr>
          <w:p w:rsidR="00D7084D" w:rsidRDefault="00450098">
            <w:pPr>
              <w:pStyle w:val="Tablestyle"/>
              <w:pPrChange w:id="506" w:author="Ulrike Hiltner" w:date="2017-12-08T15:27:00Z">
                <w:pPr>
                  <w:jc w:val="left"/>
                </w:pPr>
              </w:pPrChange>
            </w:pPr>
            <w:r>
              <w:t>0.76</w:t>
            </w:r>
          </w:p>
        </w:tc>
        <w:tc>
          <w:tcPr>
            <w:tcW w:w="0" w:type="auto"/>
          </w:tcPr>
          <w:p w:rsidR="00D7084D" w:rsidRDefault="00450098">
            <w:pPr>
              <w:pStyle w:val="Tablestyle"/>
              <w:pPrChange w:id="507" w:author="Ulrike Hiltner" w:date="2017-12-08T15:27:00Z">
                <w:pPr>
                  <w:jc w:val="left"/>
                </w:pPr>
              </w:pPrChange>
            </w:pPr>
            <w:r>
              <w:t>0.77</w:t>
            </w:r>
          </w:p>
        </w:tc>
        <w:tc>
          <w:tcPr>
            <w:tcW w:w="0" w:type="auto"/>
          </w:tcPr>
          <w:p w:rsidR="00D7084D" w:rsidRDefault="00450098">
            <w:pPr>
              <w:pStyle w:val="Tablestyle"/>
              <w:pPrChange w:id="508" w:author="Ulrike Hiltner" w:date="2017-12-08T15:27:00Z">
                <w:pPr>
                  <w:jc w:val="left"/>
                </w:pPr>
              </w:pPrChange>
            </w:pPr>
            <w:r>
              <w:t>0.66</w:t>
            </w:r>
          </w:p>
        </w:tc>
        <w:tc>
          <w:tcPr>
            <w:tcW w:w="0" w:type="auto"/>
          </w:tcPr>
          <w:p w:rsidR="00D7084D" w:rsidRDefault="00450098">
            <w:pPr>
              <w:pStyle w:val="Tablestyle"/>
              <w:pPrChange w:id="509" w:author="Ulrike Hiltner" w:date="2017-12-08T15:27:00Z">
                <w:pPr>
                  <w:jc w:val="left"/>
                </w:pPr>
              </w:pPrChange>
            </w:pPr>
            <w:r>
              <w:t>0.55</w:t>
            </w:r>
          </w:p>
        </w:tc>
        <w:tc>
          <w:tcPr>
            <w:tcW w:w="0" w:type="auto"/>
          </w:tcPr>
          <w:p w:rsidR="00D7084D" w:rsidRDefault="00450098">
            <w:pPr>
              <w:pStyle w:val="Tablestyle"/>
              <w:pPrChange w:id="510" w:author="Ulrike Hiltner" w:date="2017-12-08T15:27:00Z">
                <w:pPr>
                  <w:jc w:val="left"/>
                </w:pPr>
              </w:pPrChange>
            </w:pPr>
            <w:r>
              <w:t>0.83</w:t>
            </w:r>
          </w:p>
        </w:tc>
        <w:tc>
          <w:tcPr>
            <w:tcW w:w="0" w:type="auto"/>
          </w:tcPr>
          <w:p w:rsidR="00D7084D" w:rsidRDefault="00450098">
            <w:pPr>
              <w:pStyle w:val="Tablestyle"/>
              <w:pPrChange w:id="511" w:author="Ulrike Hiltner" w:date="2017-12-08T15:27:00Z">
                <w:pPr>
                  <w:jc w:val="left"/>
                </w:pPr>
              </w:pPrChange>
            </w:pPr>
            <w:r>
              <w:t>0.73</w:t>
            </w:r>
          </w:p>
        </w:tc>
        <w:tc>
          <w:tcPr>
            <w:tcW w:w="0" w:type="auto"/>
          </w:tcPr>
          <w:p w:rsidR="00D7084D" w:rsidRDefault="00450098">
            <w:pPr>
              <w:pStyle w:val="Tablestyle"/>
              <w:pPrChange w:id="512" w:author="Ulrike Hiltner" w:date="2017-12-08T15:27:00Z">
                <w:pPr>
                  <w:jc w:val="left"/>
                </w:pPr>
              </w:pPrChange>
            </w:pPr>
            <w:r>
              <w:t>0.56</w:t>
            </w:r>
          </w:p>
        </w:tc>
        <w:tc>
          <w:tcPr>
            <w:tcW w:w="0" w:type="auto"/>
          </w:tcPr>
          <w:p w:rsidR="00D7084D" w:rsidRDefault="00450098">
            <w:pPr>
              <w:pStyle w:val="Tablestyle"/>
              <w:pPrChange w:id="513" w:author="Ulrike Hiltner" w:date="2017-12-08T15:27:00Z">
                <w:pPr>
                  <w:jc w:val="left"/>
                </w:pPr>
              </w:pPrChange>
            </w:pPr>
            <w:r>
              <w:t>0.62</w:t>
            </w:r>
          </w:p>
        </w:tc>
        <w:tc>
          <w:tcPr>
            <w:tcW w:w="0" w:type="auto"/>
          </w:tcPr>
          <w:p w:rsidR="00D7084D" w:rsidRDefault="00450098">
            <w:pPr>
              <w:pStyle w:val="Tablestyle"/>
              <w:pPrChange w:id="514" w:author="Ulrike Hiltner" w:date="2017-12-08T15:27:00Z">
                <w:pPr>
                  <w:jc w:val="left"/>
                </w:pPr>
              </w:pPrChange>
            </w:pPr>
            <w:r w:rsidRPr="00450098">
              <w:rPr>
                <w:lang w:val="en-US"/>
              </w:rPr>
              <w:t xml:space="preserve">calculated from </w:t>
            </w:r>
            <w:proofErr w:type="spellStart"/>
            <w:r w:rsidRPr="00450098">
              <w:rPr>
                <w:lang w:val="en-US"/>
              </w:rPr>
              <w:t>Chave</w:t>
            </w:r>
            <w:proofErr w:type="spellEnd"/>
            <w:r w:rsidRPr="00450098">
              <w:rPr>
                <w:lang w:val="en-US"/>
              </w:rPr>
              <w:t xml:space="preserve"> et al. </w:t>
            </w:r>
            <w:r>
              <w:t>(2009);</w:t>
            </w:r>
            <w:proofErr w:type="spellStart"/>
            <w:r>
              <w:t>Zanne</w:t>
            </w:r>
            <w:proofErr w:type="spellEnd"/>
            <w:r>
              <w:t xml:space="preserve"> et al. (2009)</w:t>
            </w:r>
          </w:p>
        </w:tc>
      </w:tr>
      <w:tr w:rsidR="00D7084D">
        <w:tc>
          <w:tcPr>
            <w:tcW w:w="0" w:type="auto"/>
          </w:tcPr>
          <w:p w:rsidR="00D7084D" w:rsidRDefault="00450098">
            <w:pPr>
              <w:pStyle w:val="Tablestyle"/>
              <w:pPrChange w:id="515" w:author="Ulrike Hiltner" w:date="2017-12-08T15:27:00Z">
                <w:pPr>
                  <w:jc w:val="left"/>
                </w:pPr>
              </w:pPrChange>
            </w:pPr>
            <w:r>
              <w:t>M</w:t>
            </w:r>
          </w:p>
        </w:tc>
        <w:tc>
          <w:tcPr>
            <w:tcW w:w="0" w:type="auto"/>
          </w:tcPr>
          <w:p w:rsidR="00D7084D" w:rsidRDefault="00450098">
            <w:pPr>
              <w:pStyle w:val="Tablestyle"/>
              <w:pPrChange w:id="516" w:author="Ulrike Hiltner" w:date="2017-12-08T15:27:00Z">
                <w:pPr>
                  <w:jc w:val="left"/>
                </w:pPr>
              </w:pPrChange>
            </w:pPr>
            <w:r>
              <w:t>transmission coefficient of leafs</w:t>
            </w:r>
          </w:p>
        </w:tc>
        <w:tc>
          <w:tcPr>
            <w:tcW w:w="0" w:type="auto"/>
          </w:tcPr>
          <w:p w:rsidR="00D7084D" w:rsidRDefault="00450098">
            <w:pPr>
              <w:pStyle w:val="Tablestyle"/>
              <w:pPrChange w:id="517" w:author="Ulrike Hiltner" w:date="2017-12-08T15:27:00Z">
                <w:pPr>
                  <w:jc w:val="left"/>
                </w:pPr>
              </w:pPrChange>
            </w:pPr>
            <w:r>
              <w:t>-</w:t>
            </w:r>
          </w:p>
        </w:tc>
        <w:tc>
          <w:tcPr>
            <w:tcW w:w="0" w:type="auto"/>
          </w:tcPr>
          <w:p w:rsidR="00D7084D" w:rsidRDefault="00450098">
            <w:pPr>
              <w:pStyle w:val="Tablestyle"/>
              <w:pPrChange w:id="518" w:author="Ulrike Hiltner" w:date="2017-12-08T15:27:00Z">
                <w:pPr>
                  <w:jc w:val="left"/>
                </w:pPr>
              </w:pPrChange>
            </w:pPr>
            <w:r>
              <w:t>0.1</w:t>
            </w:r>
          </w:p>
        </w:tc>
        <w:tc>
          <w:tcPr>
            <w:tcW w:w="0" w:type="auto"/>
          </w:tcPr>
          <w:p w:rsidR="00D7084D" w:rsidRDefault="00450098">
            <w:pPr>
              <w:pStyle w:val="Tablestyle"/>
              <w:pPrChange w:id="519" w:author="Ulrike Hiltner" w:date="2017-12-08T15:27:00Z">
                <w:pPr>
                  <w:jc w:val="left"/>
                </w:pPr>
              </w:pPrChange>
            </w:pPr>
            <w:r>
              <w:t>0.1</w:t>
            </w:r>
          </w:p>
        </w:tc>
        <w:tc>
          <w:tcPr>
            <w:tcW w:w="0" w:type="auto"/>
          </w:tcPr>
          <w:p w:rsidR="00D7084D" w:rsidRDefault="00450098">
            <w:pPr>
              <w:pStyle w:val="Tablestyle"/>
              <w:pPrChange w:id="520" w:author="Ulrike Hiltner" w:date="2017-12-08T15:27:00Z">
                <w:pPr>
                  <w:jc w:val="left"/>
                </w:pPr>
              </w:pPrChange>
            </w:pPr>
            <w:r>
              <w:t>0.1</w:t>
            </w:r>
          </w:p>
        </w:tc>
        <w:tc>
          <w:tcPr>
            <w:tcW w:w="0" w:type="auto"/>
          </w:tcPr>
          <w:p w:rsidR="00D7084D" w:rsidRDefault="00450098">
            <w:pPr>
              <w:pStyle w:val="Tablestyle"/>
              <w:pPrChange w:id="521" w:author="Ulrike Hiltner" w:date="2017-12-08T15:27:00Z">
                <w:pPr>
                  <w:jc w:val="left"/>
                </w:pPr>
              </w:pPrChange>
            </w:pPr>
            <w:r>
              <w:t>0.1</w:t>
            </w:r>
          </w:p>
        </w:tc>
        <w:tc>
          <w:tcPr>
            <w:tcW w:w="0" w:type="auto"/>
          </w:tcPr>
          <w:p w:rsidR="00D7084D" w:rsidRDefault="00450098">
            <w:pPr>
              <w:pStyle w:val="Tablestyle"/>
              <w:pPrChange w:id="522" w:author="Ulrike Hiltner" w:date="2017-12-08T15:27:00Z">
                <w:pPr>
                  <w:jc w:val="left"/>
                </w:pPr>
              </w:pPrChange>
            </w:pPr>
            <w:r>
              <w:t>0.1</w:t>
            </w:r>
          </w:p>
        </w:tc>
        <w:tc>
          <w:tcPr>
            <w:tcW w:w="0" w:type="auto"/>
          </w:tcPr>
          <w:p w:rsidR="00D7084D" w:rsidRDefault="00450098">
            <w:pPr>
              <w:pStyle w:val="Tablestyle"/>
              <w:pPrChange w:id="523" w:author="Ulrike Hiltner" w:date="2017-12-08T15:27:00Z">
                <w:pPr>
                  <w:jc w:val="left"/>
                </w:pPr>
              </w:pPrChange>
            </w:pPr>
            <w:r>
              <w:t>0.1</w:t>
            </w:r>
          </w:p>
        </w:tc>
        <w:tc>
          <w:tcPr>
            <w:tcW w:w="0" w:type="auto"/>
          </w:tcPr>
          <w:p w:rsidR="00D7084D" w:rsidRDefault="00450098">
            <w:pPr>
              <w:pStyle w:val="Tablestyle"/>
              <w:pPrChange w:id="524" w:author="Ulrike Hiltner" w:date="2017-12-08T15:27:00Z">
                <w:pPr>
                  <w:jc w:val="left"/>
                </w:pPr>
              </w:pPrChange>
            </w:pPr>
            <w:r>
              <w:t>0.1</w:t>
            </w:r>
          </w:p>
        </w:tc>
        <w:tc>
          <w:tcPr>
            <w:tcW w:w="0" w:type="auto"/>
          </w:tcPr>
          <w:p w:rsidR="00D7084D" w:rsidRDefault="00450098">
            <w:pPr>
              <w:pStyle w:val="Tablestyle"/>
              <w:pPrChange w:id="525" w:author="Ulrike Hiltner" w:date="2017-12-08T15:27:00Z">
                <w:pPr>
                  <w:jc w:val="left"/>
                </w:pPr>
              </w:pPrChange>
            </w:pPr>
            <w:r>
              <w:t>0.1</w:t>
            </w:r>
          </w:p>
        </w:tc>
        <w:tc>
          <w:tcPr>
            <w:tcW w:w="0" w:type="auto"/>
          </w:tcPr>
          <w:p w:rsidR="00D7084D" w:rsidRDefault="00450098">
            <w:pPr>
              <w:pStyle w:val="Tablestyle"/>
              <w:pPrChange w:id="526" w:author="Ulrike Hiltner" w:date="2017-12-08T15:27:00Z">
                <w:pPr>
                  <w:jc w:val="left"/>
                </w:pPr>
              </w:pPrChange>
            </w:pPr>
            <w:r>
              <w:t>Larcher (1994)</w:t>
            </w:r>
          </w:p>
        </w:tc>
      </w:tr>
      <w:tr w:rsidR="00D7084D">
        <w:tc>
          <w:tcPr>
            <w:tcW w:w="0" w:type="auto"/>
          </w:tcPr>
          <w:p w:rsidR="00D7084D" w:rsidRDefault="00450098">
            <w:pPr>
              <w:pStyle w:val="Tablestyle"/>
              <w:pPrChange w:id="527" w:author="Ulrike Hiltner" w:date="2017-12-08T15:27:00Z">
                <w:pPr>
                  <w:jc w:val="left"/>
                </w:pPr>
              </w:pPrChange>
            </w:pPr>
            <w:r>
              <w:t>G</w:t>
            </w:r>
          </w:p>
        </w:tc>
        <w:tc>
          <w:tcPr>
            <w:tcW w:w="0" w:type="auto"/>
          </w:tcPr>
          <w:p w:rsidR="00D7084D" w:rsidRPr="00450098" w:rsidRDefault="00450098">
            <w:pPr>
              <w:pStyle w:val="Tablestyle"/>
              <w:rPr>
                <w:lang w:val="en-US"/>
              </w:rPr>
              <w:pPrChange w:id="528" w:author="Ulrike Hiltner" w:date="2017-12-08T15:27:00Z">
                <w:pPr>
                  <w:jc w:val="left"/>
                </w:pPr>
              </w:pPrChange>
            </w:pPr>
            <w:r w:rsidRPr="00450098">
              <w:rPr>
                <w:lang w:val="en-US"/>
              </w:rPr>
              <w:t>gross productivity to respiratory costs</w:t>
            </w:r>
          </w:p>
        </w:tc>
        <w:tc>
          <w:tcPr>
            <w:tcW w:w="0" w:type="auto"/>
          </w:tcPr>
          <w:p w:rsidR="00D7084D" w:rsidRDefault="00450098">
            <w:pPr>
              <w:pStyle w:val="Tablestyle"/>
              <w:pPrChange w:id="529" w:author="Ulrike Hiltner" w:date="2017-12-08T15:27:00Z">
                <w:pPr>
                  <w:jc w:val="left"/>
                </w:pPr>
              </w:pPrChange>
            </w:pPr>
            <w:r>
              <w:t>-</w:t>
            </w:r>
          </w:p>
        </w:tc>
        <w:tc>
          <w:tcPr>
            <w:tcW w:w="0" w:type="auto"/>
          </w:tcPr>
          <w:p w:rsidR="00D7084D" w:rsidRDefault="00450098">
            <w:pPr>
              <w:pStyle w:val="Tablestyle"/>
              <w:pPrChange w:id="530" w:author="Ulrike Hiltner" w:date="2017-12-08T15:27:00Z">
                <w:pPr>
                  <w:jc w:val="left"/>
                </w:pPr>
              </w:pPrChange>
            </w:pPr>
            <w:r>
              <w:t>0.2</w:t>
            </w:r>
          </w:p>
        </w:tc>
        <w:tc>
          <w:tcPr>
            <w:tcW w:w="0" w:type="auto"/>
          </w:tcPr>
          <w:p w:rsidR="00D7084D" w:rsidRDefault="00450098">
            <w:pPr>
              <w:pStyle w:val="Tablestyle"/>
              <w:pPrChange w:id="531" w:author="Ulrike Hiltner" w:date="2017-12-08T15:27:00Z">
                <w:pPr>
                  <w:jc w:val="left"/>
                </w:pPr>
              </w:pPrChange>
            </w:pPr>
            <w:r>
              <w:t>0.2</w:t>
            </w:r>
          </w:p>
        </w:tc>
        <w:tc>
          <w:tcPr>
            <w:tcW w:w="0" w:type="auto"/>
          </w:tcPr>
          <w:p w:rsidR="00D7084D" w:rsidRDefault="00450098">
            <w:pPr>
              <w:pStyle w:val="Tablestyle"/>
              <w:pPrChange w:id="532" w:author="Ulrike Hiltner" w:date="2017-12-08T15:27:00Z">
                <w:pPr>
                  <w:jc w:val="left"/>
                </w:pPr>
              </w:pPrChange>
            </w:pPr>
            <w:r>
              <w:t>0.2</w:t>
            </w:r>
          </w:p>
        </w:tc>
        <w:tc>
          <w:tcPr>
            <w:tcW w:w="0" w:type="auto"/>
          </w:tcPr>
          <w:p w:rsidR="00D7084D" w:rsidRDefault="00450098">
            <w:pPr>
              <w:pStyle w:val="Tablestyle"/>
              <w:pPrChange w:id="533" w:author="Ulrike Hiltner" w:date="2017-12-08T15:27:00Z">
                <w:pPr>
                  <w:jc w:val="left"/>
                </w:pPr>
              </w:pPrChange>
            </w:pPr>
            <w:r>
              <w:t>0.2</w:t>
            </w:r>
          </w:p>
        </w:tc>
        <w:tc>
          <w:tcPr>
            <w:tcW w:w="0" w:type="auto"/>
          </w:tcPr>
          <w:p w:rsidR="00D7084D" w:rsidRDefault="00450098">
            <w:pPr>
              <w:pStyle w:val="Tablestyle"/>
              <w:pPrChange w:id="534" w:author="Ulrike Hiltner" w:date="2017-12-08T15:27:00Z">
                <w:pPr>
                  <w:jc w:val="left"/>
                </w:pPr>
              </w:pPrChange>
            </w:pPr>
            <w:r>
              <w:t>0.2</w:t>
            </w:r>
          </w:p>
        </w:tc>
        <w:tc>
          <w:tcPr>
            <w:tcW w:w="0" w:type="auto"/>
          </w:tcPr>
          <w:p w:rsidR="00D7084D" w:rsidRDefault="00450098">
            <w:pPr>
              <w:pStyle w:val="Tablestyle"/>
              <w:pPrChange w:id="535" w:author="Ulrike Hiltner" w:date="2017-12-08T15:27:00Z">
                <w:pPr>
                  <w:jc w:val="left"/>
                </w:pPr>
              </w:pPrChange>
            </w:pPr>
            <w:r>
              <w:t>0.2</w:t>
            </w:r>
          </w:p>
        </w:tc>
        <w:tc>
          <w:tcPr>
            <w:tcW w:w="0" w:type="auto"/>
          </w:tcPr>
          <w:p w:rsidR="00D7084D" w:rsidRDefault="00450098">
            <w:pPr>
              <w:pStyle w:val="Tablestyle"/>
              <w:pPrChange w:id="536" w:author="Ulrike Hiltner" w:date="2017-12-08T15:27:00Z">
                <w:pPr>
                  <w:jc w:val="left"/>
                </w:pPr>
              </w:pPrChange>
            </w:pPr>
            <w:r>
              <w:t>0.2</w:t>
            </w:r>
          </w:p>
        </w:tc>
        <w:tc>
          <w:tcPr>
            <w:tcW w:w="0" w:type="auto"/>
          </w:tcPr>
          <w:p w:rsidR="00D7084D" w:rsidRDefault="00450098">
            <w:pPr>
              <w:pStyle w:val="Tablestyle"/>
              <w:pPrChange w:id="537" w:author="Ulrike Hiltner" w:date="2017-12-08T15:27:00Z">
                <w:pPr>
                  <w:jc w:val="left"/>
                </w:pPr>
              </w:pPrChange>
            </w:pPr>
            <w:r>
              <w:t>0.2</w:t>
            </w:r>
          </w:p>
        </w:tc>
        <w:tc>
          <w:tcPr>
            <w:tcW w:w="0" w:type="auto"/>
          </w:tcPr>
          <w:p w:rsidR="00D7084D" w:rsidRDefault="00450098">
            <w:pPr>
              <w:pStyle w:val="Tablestyle"/>
              <w:pPrChange w:id="538" w:author="Ulrike Hiltner" w:date="2017-12-08T15:27:00Z">
                <w:pPr>
                  <w:jc w:val="left"/>
                </w:pPr>
              </w:pPrChange>
            </w:pPr>
            <w:r>
              <w:t>Rico fragen nach Quelle</w:t>
            </w:r>
          </w:p>
        </w:tc>
      </w:tr>
      <w:tr w:rsidR="00D7084D">
        <w:tc>
          <w:tcPr>
            <w:tcW w:w="0" w:type="auto"/>
          </w:tcPr>
          <w:p w:rsidR="00D7084D" w:rsidRDefault="00450098">
            <w:pPr>
              <w:pStyle w:val="Tablestyle"/>
              <w:pPrChange w:id="539" w:author="Ulrike Hiltner" w:date="2017-12-08T15:27:00Z">
                <w:pPr>
                  <w:jc w:val="left"/>
                </w:pPr>
              </w:pPrChange>
            </w:pPr>
            <m:oMathPara>
              <m:oMath>
                <m:r>
                  <w:rPr>
                    <w:rFonts w:ascii="Cambria Math" w:hAnsi="Cambria Math"/>
                  </w:rPr>
                  <m:t>α</m:t>
                </m:r>
              </m:oMath>
            </m:oMathPara>
          </w:p>
        </w:tc>
        <w:tc>
          <w:tcPr>
            <w:tcW w:w="0" w:type="auto"/>
          </w:tcPr>
          <w:p w:rsidR="00D7084D" w:rsidRPr="00450098" w:rsidRDefault="00450098">
            <w:pPr>
              <w:pStyle w:val="Tablestyle"/>
              <w:rPr>
                <w:lang w:val="en-US"/>
              </w:rPr>
              <w:pPrChange w:id="540" w:author="Ulrike Hiltner" w:date="2017-12-08T15:27:00Z">
                <w:pPr>
                  <w:jc w:val="left"/>
                </w:pPr>
              </w:pPrChange>
            </w:pPr>
            <w:r w:rsidRPr="00450098">
              <w:rPr>
                <w:lang w:val="en-US"/>
              </w:rPr>
              <w:t>slope of light response curve</w:t>
            </w:r>
          </w:p>
        </w:tc>
        <w:tc>
          <w:tcPr>
            <w:tcW w:w="0" w:type="auto"/>
          </w:tcPr>
          <w:p w:rsidR="00D7084D" w:rsidRDefault="00450098">
            <w:pPr>
              <w:pStyle w:val="Tablestyle"/>
              <w:pPrChange w:id="541" w:author="Ulrike Hiltner" w:date="2017-12-08T15:27:00Z">
                <w:pPr>
                  <w:jc w:val="left"/>
                </w:pPr>
              </w:pPrChange>
            </w:pPr>
            <m:oMathPara>
              <m:oMath>
                <m:r>
                  <w:rPr>
                    <w:rFonts w:ascii="Cambria Math" w:hAnsi="Cambria Math"/>
                  </w:rPr>
                  <m:t>μmo</m:t>
                </m:r>
                <m:sSub>
                  <m:sSubPr>
                    <m:ctrlPr>
                      <w:rPr>
                        <w:rFonts w:ascii="Cambria Math" w:hAnsi="Cambria Math"/>
                      </w:rPr>
                    </m:ctrlPr>
                  </m:sSubPr>
                  <m:e>
                    <m:r>
                      <w:rPr>
                        <w:rFonts w:ascii="Cambria Math" w:hAnsi="Cambria Math"/>
                      </w:rPr>
                      <m:t>l</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w:rPr>
                    <w:rFonts w:ascii="Cambria Math" w:hAnsi="Cambria Math"/>
                  </w:rPr>
                  <m:t>*μmo</m:t>
                </m:r>
                <m:sSubSup>
                  <m:sSubSupPr>
                    <m:ctrlPr>
                      <w:rPr>
                        <w:rFonts w:ascii="Cambria Math" w:hAnsi="Cambria Math"/>
                      </w:rPr>
                    </m:ctrlPr>
                  </m:sSubSupPr>
                  <m:e>
                    <m:r>
                      <w:rPr>
                        <w:rFonts w:ascii="Cambria Math" w:hAnsi="Cambria Math"/>
                      </w:rPr>
                      <m:t>l</m:t>
                    </m:r>
                  </m:e>
                  <m:sub>
                    <m:r>
                      <w:rPr>
                        <w:rFonts w:ascii="Cambria Math" w:hAnsi="Cambria Math"/>
                      </w:rPr>
                      <m:t>photons</m:t>
                    </m:r>
                  </m:sub>
                  <m:sup>
                    <m:r>
                      <w:rPr>
                        <w:rFonts w:ascii="Cambria Math" w:hAnsi="Cambria Math"/>
                      </w:rPr>
                      <m:t>-1</m:t>
                    </m:r>
                  </m:sup>
                </m:sSubSup>
              </m:oMath>
            </m:oMathPara>
          </w:p>
        </w:tc>
        <w:tc>
          <w:tcPr>
            <w:tcW w:w="0" w:type="auto"/>
          </w:tcPr>
          <w:p w:rsidR="00D7084D" w:rsidRDefault="00450098">
            <w:pPr>
              <w:pStyle w:val="Tablestyle"/>
              <w:pPrChange w:id="542" w:author="Ulrike Hiltner" w:date="2017-12-08T15:27:00Z">
                <w:pPr>
                  <w:jc w:val="left"/>
                </w:pPr>
              </w:pPrChange>
            </w:pPr>
            <w:r>
              <w:t>0.043</w:t>
            </w:r>
          </w:p>
        </w:tc>
        <w:tc>
          <w:tcPr>
            <w:tcW w:w="0" w:type="auto"/>
          </w:tcPr>
          <w:p w:rsidR="00D7084D" w:rsidRDefault="00450098">
            <w:pPr>
              <w:pStyle w:val="Tablestyle"/>
              <w:pPrChange w:id="543" w:author="Ulrike Hiltner" w:date="2017-12-08T15:27:00Z">
                <w:pPr>
                  <w:jc w:val="left"/>
                </w:pPr>
              </w:pPrChange>
            </w:pPr>
            <w:r>
              <w:t>0.043</w:t>
            </w:r>
          </w:p>
        </w:tc>
        <w:tc>
          <w:tcPr>
            <w:tcW w:w="0" w:type="auto"/>
          </w:tcPr>
          <w:p w:rsidR="00D7084D" w:rsidRDefault="00450098">
            <w:pPr>
              <w:pStyle w:val="Tablestyle"/>
              <w:pPrChange w:id="544" w:author="Ulrike Hiltner" w:date="2017-12-08T15:27:00Z">
                <w:pPr>
                  <w:jc w:val="left"/>
                </w:pPr>
              </w:pPrChange>
            </w:pPr>
            <w:r>
              <w:t>0.035</w:t>
            </w:r>
          </w:p>
        </w:tc>
        <w:tc>
          <w:tcPr>
            <w:tcW w:w="0" w:type="auto"/>
          </w:tcPr>
          <w:p w:rsidR="00D7084D" w:rsidRDefault="00450098">
            <w:pPr>
              <w:pStyle w:val="Tablestyle"/>
              <w:pPrChange w:id="545" w:author="Ulrike Hiltner" w:date="2017-12-08T15:27:00Z">
                <w:pPr>
                  <w:jc w:val="left"/>
                </w:pPr>
              </w:pPrChange>
            </w:pPr>
            <w:r>
              <w:t>0.086</w:t>
            </w:r>
          </w:p>
        </w:tc>
        <w:tc>
          <w:tcPr>
            <w:tcW w:w="0" w:type="auto"/>
          </w:tcPr>
          <w:p w:rsidR="00D7084D" w:rsidRDefault="00450098">
            <w:pPr>
              <w:pStyle w:val="Tablestyle"/>
              <w:pPrChange w:id="546" w:author="Ulrike Hiltner" w:date="2017-12-08T15:27:00Z">
                <w:pPr>
                  <w:jc w:val="left"/>
                </w:pPr>
              </w:pPrChange>
            </w:pPr>
            <w:r>
              <w:t>0.043</w:t>
            </w:r>
          </w:p>
        </w:tc>
        <w:tc>
          <w:tcPr>
            <w:tcW w:w="0" w:type="auto"/>
          </w:tcPr>
          <w:p w:rsidR="00D7084D" w:rsidRDefault="00450098">
            <w:pPr>
              <w:pStyle w:val="Tablestyle"/>
              <w:pPrChange w:id="547" w:author="Ulrike Hiltner" w:date="2017-12-08T15:27:00Z">
                <w:pPr>
                  <w:jc w:val="left"/>
                </w:pPr>
              </w:pPrChange>
            </w:pPr>
            <w:r>
              <w:t>0.043</w:t>
            </w:r>
          </w:p>
        </w:tc>
        <w:tc>
          <w:tcPr>
            <w:tcW w:w="0" w:type="auto"/>
          </w:tcPr>
          <w:p w:rsidR="00D7084D" w:rsidRDefault="00450098">
            <w:pPr>
              <w:pStyle w:val="Tablestyle"/>
              <w:pPrChange w:id="548" w:author="Ulrike Hiltner" w:date="2017-12-08T15:27:00Z">
                <w:pPr>
                  <w:jc w:val="left"/>
                </w:pPr>
              </w:pPrChange>
            </w:pPr>
            <w:r>
              <w:t>0.086</w:t>
            </w:r>
          </w:p>
        </w:tc>
        <w:tc>
          <w:tcPr>
            <w:tcW w:w="0" w:type="auto"/>
          </w:tcPr>
          <w:p w:rsidR="00D7084D" w:rsidRDefault="00450098">
            <w:pPr>
              <w:pStyle w:val="Tablestyle"/>
              <w:pPrChange w:id="549" w:author="Ulrike Hiltner" w:date="2017-12-08T15:27:00Z">
                <w:pPr>
                  <w:jc w:val="left"/>
                </w:pPr>
              </w:pPrChange>
            </w:pPr>
            <w:r>
              <w:t>0.043</w:t>
            </w:r>
          </w:p>
        </w:tc>
        <w:tc>
          <w:tcPr>
            <w:tcW w:w="0" w:type="auto"/>
          </w:tcPr>
          <w:p w:rsidR="00D7084D" w:rsidRDefault="00450098">
            <w:pPr>
              <w:pStyle w:val="Tablestyle"/>
              <w:pPrChange w:id="550" w:author="Ulrike Hiltner" w:date="2017-12-08T15:27:00Z">
                <w:pPr>
                  <w:jc w:val="left"/>
                </w:pPr>
              </w:pPrChange>
            </w:pPr>
            <w:r>
              <w:t>Köhler et al. (2003)</w:t>
            </w:r>
          </w:p>
        </w:tc>
      </w:tr>
      <w:tr w:rsidR="00D7084D">
        <w:tc>
          <w:tcPr>
            <w:tcW w:w="0" w:type="auto"/>
          </w:tcPr>
          <w:p w:rsidR="00D7084D" w:rsidRDefault="00450098">
            <w:pPr>
              <w:pStyle w:val="Tablestyle"/>
              <w:pPrChange w:id="551" w:author="Ulrike Hiltner" w:date="2017-12-08T15:27:00Z">
                <w:pPr>
                  <w:jc w:val="left"/>
                </w:pPr>
              </w:pPrChange>
            </w:pPr>
            <w:r>
              <w:lastRenderedPageBreak/>
              <w:t>p</w:t>
            </w:r>
            <w:r>
              <w:rPr>
                <w:vertAlign w:val="subscript"/>
              </w:rPr>
              <w:t>max</w:t>
            </w:r>
          </w:p>
        </w:tc>
        <w:tc>
          <w:tcPr>
            <w:tcW w:w="0" w:type="auto"/>
          </w:tcPr>
          <w:p w:rsidR="00D7084D" w:rsidRDefault="00450098">
            <w:pPr>
              <w:pStyle w:val="Tablestyle"/>
              <w:pPrChange w:id="552" w:author="Ulrike Hiltner" w:date="2017-12-08T15:27:00Z">
                <w:pPr>
                  <w:jc w:val="left"/>
                </w:pPr>
              </w:pPrChange>
            </w:pPr>
            <w:r>
              <w:t>maximum leaf photosynthesis</w:t>
            </w:r>
          </w:p>
        </w:tc>
        <w:tc>
          <w:tcPr>
            <w:tcW w:w="0" w:type="auto"/>
          </w:tcPr>
          <w:p w:rsidR="00D7084D" w:rsidRDefault="00450098">
            <w:pPr>
              <w:pStyle w:val="Tablestyle"/>
              <w:pPrChange w:id="553" w:author="Ulrike Hiltner" w:date="2017-12-08T15:27:00Z">
                <w:pPr>
                  <w:jc w:val="left"/>
                </w:pPr>
              </w:pPrChange>
            </w:pPr>
            <m:oMathPara>
              <m:oMath>
                <m:r>
                  <w:rPr>
                    <w:rFonts w:ascii="Cambria Math" w:hAnsi="Cambria Math"/>
                  </w:rPr>
                  <m:t>μmo</m:t>
                </m:r>
                <m:sSub>
                  <m:sSubPr>
                    <m:ctrlPr>
                      <w:rPr>
                        <w:rFonts w:ascii="Cambria Math" w:hAnsi="Cambria Math"/>
                      </w:rPr>
                    </m:ctrlPr>
                  </m:sSubPr>
                  <m:e>
                    <m:r>
                      <w:rPr>
                        <w:rFonts w:ascii="Cambria Math" w:hAnsi="Cambria Math"/>
                      </w:rPr>
                      <m:t>l</m:t>
                    </m:r>
                  </m:e>
                  <m:sub>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sub>
                </m:sSub>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*s</m:t>
                </m:r>
                <m:sSup>
                  <m:sSupPr>
                    <m:ctrlPr>
                      <w:rPr>
                        <w:rFonts w:ascii="Cambria Math" w:hAnsi="Cambria Math"/>
                      </w:rPr>
                    </m:ctrlPr>
                  </m:sSupPr>
                  <m:e>
                    <m:r>
                      <w:rPr>
                        <w:rFonts w:ascii="Cambria Math" w:hAnsi="Cambria Math"/>
                      </w:rPr>
                      <m:t>)</m:t>
                    </m:r>
                  </m:e>
                  <m:sup>
                    <m:r>
                      <w:rPr>
                        <w:rFonts w:ascii="Cambria Math" w:hAnsi="Cambria Math"/>
                      </w:rPr>
                      <m:t>-1</m:t>
                    </m:r>
                  </m:sup>
                </m:sSup>
              </m:oMath>
            </m:oMathPara>
          </w:p>
        </w:tc>
        <w:tc>
          <w:tcPr>
            <w:tcW w:w="0" w:type="auto"/>
          </w:tcPr>
          <w:p w:rsidR="00D7084D" w:rsidRDefault="00450098">
            <w:pPr>
              <w:pStyle w:val="Tablestyle"/>
              <w:pPrChange w:id="554" w:author="Ulrike Hiltner" w:date="2017-12-08T15:27:00Z">
                <w:pPr>
                  <w:jc w:val="left"/>
                </w:pPr>
              </w:pPrChange>
            </w:pPr>
            <w:r>
              <w:t>1.12</w:t>
            </w:r>
          </w:p>
        </w:tc>
        <w:tc>
          <w:tcPr>
            <w:tcW w:w="0" w:type="auto"/>
          </w:tcPr>
          <w:p w:rsidR="00D7084D" w:rsidRDefault="00450098">
            <w:pPr>
              <w:pStyle w:val="Tablestyle"/>
              <w:pPrChange w:id="555" w:author="Ulrike Hiltner" w:date="2017-12-08T15:27:00Z">
                <w:pPr>
                  <w:jc w:val="left"/>
                </w:pPr>
              </w:pPrChange>
            </w:pPr>
            <w:r>
              <w:t>0.55</w:t>
            </w:r>
          </w:p>
        </w:tc>
        <w:tc>
          <w:tcPr>
            <w:tcW w:w="0" w:type="auto"/>
          </w:tcPr>
          <w:p w:rsidR="00D7084D" w:rsidRDefault="00450098">
            <w:pPr>
              <w:pStyle w:val="Tablestyle"/>
              <w:pPrChange w:id="556" w:author="Ulrike Hiltner" w:date="2017-12-08T15:27:00Z">
                <w:pPr>
                  <w:jc w:val="left"/>
                </w:pPr>
              </w:pPrChange>
            </w:pPr>
            <w:r>
              <w:t>2.00</w:t>
            </w:r>
          </w:p>
        </w:tc>
        <w:tc>
          <w:tcPr>
            <w:tcW w:w="0" w:type="auto"/>
          </w:tcPr>
          <w:p w:rsidR="00D7084D" w:rsidRDefault="00450098">
            <w:pPr>
              <w:pStyle w:val="Tablestyle"/>
              <w:pPrChange w:id="557" w:author="Ulrike Hiltner" w:date="2017-12-08T15:27:00Z">
                <w:pPr>
                  <w:jc w:val="left"/>
                </w:pPr>
              </w:pPrChange>
            </w:pPr>
            <w:r>
              <w:t>20.59</w:t>
            </w:r>
          </w:p>
        </w:tc>
        <w:tc>
          <w:tcPr>
            <w:tcW w:w="0" w:type="auto"/>
          </w:tcPr>
          <w:p w:rsidR="00D7084D" w:rsidRDefault="00450098">
            <w:pPr>
              <w:pStyle w:val="Tablestyle"/>
              <w:pPrChange w:id="558" w:author="Ulrike Hiltner" w:date="2017-12-08T15:27:00Z">
                <w:pPr>
                  <w:jc w:val="left"/>
                </w:pPr>
              </w:pPrChange>
            </w:pPr>
            <w:r>
              <w:t>1.35</w:t>
            </w:r>
          </w:p>
        </w:tc>
        <w:tc>
          <w:tcPr>
            <w:tcW w:w="0" w:type="auto"/>
          </w:tcPr>
          <w:p w:rsidR="00D7084D" w:rsidRDefault="00450098">
            <w:pPr>
              <w:pStyle w:val="Tablestyle"/>
              <w:pPrChange w:id="559" w:author="Ulrike Hiltner" w:date="2017-12-08T15:27:00Z">
                <w:pPr>
                  <w:jc w:val="left"/>
                </w:pPr>
              </w:pPrChange>
            </w:pPr>
            <w:r>
              <w:t>1.50</w:t>
            </w:r>
          </w:p>
        </w:tc>
        <w:tc>
          <w:tcPr>
            <w:tcW w:w="0" w:type="auto"/>
          </w:tcPr>
          <w:p w:rsidR="00D7084D" w:rsidRDefault="00450098">
            <w:pPr>
              <w:pStyle w:val="Tablestyle"/>
              <w:pPrChange w:id="560" w:author="Ulrike Hiltner" w:date="2017-12-08T15:27:00Z">
                <w:pPr>
                  <w:jc w:val="left"/>
                </w:pPr>
              </w:pPrChange>
            </w:pPr>
            <w:r>
              <w:t>27.00</w:t>
            </w:r>
          </w:p>
        </w:tc>
        <w:tc>
          <w:tcPr>
            <w:tcW w:w="0" w:type="auto"/>
          </w:tcPr>
          <w:p w:rsidR="00D7084D" w:rsidRDefault="00450098">
            <w:pPr>
              <w:pStyle w:val="Tablestyle"/>
              <w:pPrChange w:id="561" w:author="Ulrike Hiltner" w:date="2017-12-08T15:27:00Z">
                <w:pPr>
                  <w:jc w:val="left"/>
                </w:pPr>
              </w:pPrChange>
            </w:pPr>
            <w:r>
              <w:t>1.46</w:t>
            </w:r>
          </w:p>
        </w:tc>
        <w:tc>
          <w:tcPr>
            <w:tcW w:w="0" w:type="auto"/>
          </w:tcPr>
          <w:p w:rsidR="00D7084D" w:rsidRDefault="00450098">
            <w:pPr>
              <w:pStyle w:val="Tablestyle"/>
              <w:pPrChange w:id="562" w:author="Ulrike Hiltner" w:date="2017-12-08T15:27:00Z">
                <w:pPr>
                  <w:jc w:val="left"/>
                </w:pPr>
              </w:pPrChange>
            </w:pPr>
            <w:r>
              <w:t>fine-tuned</w:t>
            </w:r>
          </w:p>
        </w:tc>
      </w:tr>
      <w:tr w:rsidR="00D7084D" w:rsidRPr="00074ED5">
        <w:tc>
          <w:tcPr>
            <w:tcW w:w="0" w:type="auto"/>
          </w:tcPr>
          <w:p w:rsidR="00D7084D" w:rsidRDefault="00450098">
            <w:pPr>
              <w:pStyle w:val="Tablestyle"/>
              <w:pPrChange w:id="563" w:author="Ulrike Hiltner" w:date="2017-12-08T15:27:00Z">
                <w:pPr>
                  <w:jc w:val="left"/>
                </w:pPr>
              </w:pPrChange>
            </w:pPr>
            <w:r>
              <w:t>g</w:t>
            </w:r>
            <w:r>
              <w:rPr>
                <w:vertAlign w:val="subscript"/>
              </w:rPr>
              <w:t>max</w:t>
            </w:r>
          </w:p>
        </w:tc>
        <w:tc>
          <w:tcPr>
            <w:tcW w:w="0" w:type="auto"/>
          </w:tcPr>
          <w:p w:rsidR="00D7084D" w:rsidRPr="00450098" w:rsidRDefault="00450098">
            <w:pPr>
              <w:pStyle w:val="Tablestyle"/>
              <w:rPr>
                <w:lang w:val="en-US"/>
              </w:rPr>
              <w:pPrChange w:id="564" w:author="Ulrike Hiltner" w:date="2017-12-08T15:27:00Z">
                <w:pPr>
                  <w:jc w:val="left"/>
                </w:pPr>
              </w:pPrChange>
            </w:pPr>
            <w:r w:rsidRPr="00450098">
              <w:rPr>
                <w:lang w:val="en-US"/>
              </w:rPr>
              <w:t>maximum annual stem diameter increment</w:t>
            </w:r>
          </w:p>
        </w:tc>
        <w:tc>
          <w:tcPr>
            <w:tcW w:w="0" w:type="auto"/>
          </w:tcPr>
          <w:p w:rsidR="00D7084D" w:rsidRDefault="00450098">
            <w:pPr>
              <w:pStyle w:val="Tablestyle"/>
              <w:pPrChange w:id="565" w:author="Ulrike Hiltner" w:date="2017-12-08T15:27:00Z">
                <w:pPr>
                  <w:jc w:val="left"/>
                </w:pPr>
              </w:pPrChange>
            </w:pPr>
            <w:r>
              <w:t>m/yr</w:t>
            </w:r>
          </w:p>
        </w:tc>
        <w:tc>
          <w:tcPr>
            <w:tcW w:w="0" w:type="auto"/>
          </w:tcPr>
          <w:p w:rsidR="00D7084D" w:rsidRDefault="00450098">
            <w:pPr>
              <w:pStyle w:val="Tablestyle"/>
              <w:pPrChange w:id="566" w:author="Ulrike Hiltner" w:date="2017-12-08T15:27:00Z">
                <w:pPr>
                  <w:jc w:val="left"/>
                </w:pPr>
              </w:pPrChange>
            </w:pPr>
            <w:r>
              <w:t>0.011</w:t>
            </w:r>
          </w:p>
        </w:tc>
        <w:tc>
          <w:tcPr>
            <w:tcW w:w="0" w:type="auto"/>
          </w:tcPr>
          <w:p w:rsidR="00D7084D" w:rsidRDefault="00450098">
            <w:pPr>
              <w:pStyle w:val="Tablestyle"/>
              <w:pPrChange w:id="567" w:author="Ulrike Hiltner" w:date="2017-12-08T15:27:00Z">
                <w:pPr>
                  <w:jc w:val="left"/>
                </w:pPr>
              </w:pPrChange>
            </w:pPr>
            <w:r>
              <w:t>0.018</w:t>
            </w:r>
          </w:p>
        </w:tc>
        <w:tc>
          <w:tcPr>
            <w:tcW w:w="0" w:type="auto"/>
          </w:tcPr>
          <w:p w:rsidR="00D7084D" w:rsidRDefault="00450098">
            <w:pPr>
              <w:pStyle w:val="Tablestyle"/>
              <w:pPrChange w:id="568" w:author="Ulrike Hiltner" w:date="2017-12-08T15:27:00Z">
                <w:pPr>
                  <w:jc w:val="left"/>
                </w:pPr>
              </w:pPrChange>
            </w:pPr>
            <w:r>
              <w:t>0.017</w:t>
            </w:r>
          </w:p>
        </w:tc>
        <w:tc>
          <w:tcPr>
            <w:tcW w:w="0" w:type="auto"/>
          </w:tcPr>
          <w:p w:rsidR="00D7084D" w:rsidRDefault="00450098">
            <w:pPr>
              <w:pStyle w:val="Tablestyle"/>
              <w:pPrChange w:id="569" w:author="Ulrike Hiltner" w:date="2017-12-08T15:27:00Z">
                <w:pPr>
                  <w:jc w:val="left"/>
                </w:pPr>
              </w:pPrChange>
            </w:pPr>
            <w:r>
              <w:t>0.014</w:t>
            </w:r>
          </w:p>
        </w:tc>
        <w:tc>
          <w:tcPr>
            <w:tcW w:w="0" w:type="auto"/>
          </w:tcPr>
          <w:p w:rsidR="00D7084D" w:rsidRDefault="00450098">
            <w:pPr>
              <w:pStyle w:val="Tablestyle"/>
              <w:pPrChange w:id="570" w:author="Ulrike Hiltner" w:date="2017-12-08T15:27:00Z">
                <w:pPr>
                  <w:jc w:val="left"/>
                </w:pPr>
              </w:pPrChange>
            </w:pPr>
            <w:r>
              <w:t>0.025</w:t>
            </w:r>
          </w:p>
        </w:tc>
        <w:tc>
          <w:tcPr>
            <w:tcW w:w="0" w:type="auto"/>
          </w:tcPr>
          <w:p w:rsidR="00D7084D" w:rsidRDefault="00450098">
            <w:pPr>
              <w:pStyle w:val="Tablestyle"/>
              <w:pPrChange w:id="571" w:author="Ulrike Hiltner" w:date="2017-12-08T15:27:00Z">
                <w:pPr>
                  <w:jc w:val="left"/>
                </w:pPr>
              </w:pPrChange>
            </w:pPr>
            <w:r>
              <w:t>0.013</w:t>
            </w:r>
          </w:p>
        </w:tc>
        <w:tc>
          <w:tcPr>
            <w:tcW w:w="0" w:type="auto"/>
          </w:tcPr>
          <w:p w:rsidR="00D7084D" w:rsidRDefault="00450098">
            <w:pPr>
              <w:pStyle w:val="Tablestyle"/>
              <w:pPrChange w:id="572" w:author="Ulrike Hiltner" w:date="2017-12-08T15:27:00Z">
                <w:pPr>
                  <w:jc w:val="left"/>
                </w:pPr>
              </w:pPrChange>
            </w:pPr>
            <w:r>
              <w:t>0.022</w:t>
            </w:r>
          </w:p>
        </w:tc>
        <w:tc>
          <w:tcPr>
            <w:tcW w:w="0" w:type="auto"/>
          </w:tcPr>
          <w:p w:rsidR="00D7084D" w:rsidRDefault="00450098">
            <w:pPr>
              <w:pStyle w:val="Tablestyle"/>
              <w:pPrChange w:id="573" w:author="Ulrike Hiltner" w:date="2017-12-08T15:27:00Z">
                <w:pPr>
                  <w:jc w:val="left"/>
                </w:pPr>
              </w:pPrChange>
            </w:pPr>
            <w:r>
              <w:t>0.031</w:t>
            </w:r>
          </w:p>
        </w:tc>
        <w:tc>
          <w:tcPr>
            <w:tcW w:w="0" w:type="auto"/>
          </w:tcPr>
          <w:p w:rsidR="00D7084D" w:rsidRPr="00450098" w:rsidRDefault="00450098">
            <w:pPr>
              <w:pStyle w:val="Tablestyle"/>
              <w:rPr>
                <w:lang w:val="en-US"/>
              </w:rPr>
              <w:pPrChange w:id="574" w:author="Ulrike Hiltner" w:date="2017-12-08T15:27:00Z">
                <w:pPr>
                  <w:jc w:val="left"/>
                </w:pPr>
              </w:pPrChange>
            </w:pPr>
            <w:r w:rsidRPr="00450098">
              <w:rPr>
                <w:lang w:val="en-US"/>
              </w:rPr>
              <w:t>derived from inventory data, fine-tuned</w:t>
            </w:r>
          </w:p>
        </w:tc>
      </w:tr>
      <w:tr w:rsidR="00D7084D" w:rsidRPr="00074ED5">
        <w:tc>
          <w:tcPr>
            <w:tcW w:w="0" w:type="auto"/>
          </w:tcPr>
          <w:p w:rsidR="00D7084D" w:rsidRDefault="00450098">
            <w:pPr>
              <w:pStyle w:val="Tablestyle"/>
              <w:pPrChange w:id="575" w:author="Ulrike Hiltner" w:date="2017-12-08T15:27:00Z">
                <w:pPr>
                  <w:jc w:val="left"/>
                </w:pPr>
              </w:pPrChange>
            </w:pPr>
            <w:proofErr w:type="spellStart"/>
            <w:r>
              <w:t>g</w:t>
            </w:r>
            <w:r>
              <w:rPr>
                <w:vertAlign w:val="subscript"/>
              </w:rPr>
              <w:t>dbhmax</w:t>
            </w:r>
            <w:proofErr w:type="spellEnd"/>
          </w:p>
        </w:tc>
        <w:tc>
          <w:tcPr>
            <w:tcW w:w="0" w:type="auto"/>
          </w:tcPr>
          <w:p w:rsidR="00D7084D" w:rsidRDefault="00450098">
            <w:pPr>
              <w:pStyle w:val="Tablestyle"/>
              <w:pPrChange w:id="576" w:author="Ulrike Hiltner" w:date="2017-12-08T15:27:00Z">
                <w:pPr>
                  <w:jc w:val="left"/>
                </w:pPr>
              </w:pPrChange>
            </w:pPr>
            <w:r>
              <w:t>maximum stem diameter</w:t>
            </w:r>
          </w:p>
        </w:tc>
        <w:tc>
          <w:tcPr>
            <w:tcW w:w="0" w:type="auto"/>
          </w:tcPr>
          <w:p w:rsidR="00D7084D" w:rsidRDefault="00450098">
            <w:pPr>
              <w:pStyle w:val="Tablestyle"/>
              <w:pPrChange w:id="577" w:author="Ulrike Hiltner" w:date="2017-12-08T15:27:00Z">
                <w:pPr>
                  <w:jc w:val="left"/>
                </w:pPr>
              </w:pPrChange>
            </w:pPr>
            <w:r>
              <w:t>-</w:t>
            </w:r>
          </w:p>
        </w:tc>
        <w:tc>
          <w:tcPr>
            <w:tcW w:w="0" w:type="auto"/>
          </w:tcPr>
          <w:p w:rsidR="00D7084D" w:rsidRDefault="00450098">
            <w:pPr>
              <w:pStyle w:val="Tablestyle"/>
              <w:pPrChange w:id="578" w:author="Ulrike Hiltner" w:date="2017-12-08T15:27:00Z">
                <w:pPr>
                  <w:jc w:val="left"/>
                </w:pPr>
              </w:pPrChange>
            </w:pPr>
            <w:r>
              <w:t>0.24</w:t>
            </w:r>
          </w:p>
        </w:tc>
        <w:tc>
          <w:tcPr>
            <w:tcW w:w="0" w:type="auto"/>
          </w:tcPr>
          <w:p w:rsidR="00D7084D" w:rsidRDefault="00450098">
            <w:pPr>
              <w:pStyle w:val="Tablestyle"/>
              <w:pPrChange w:id="579" w:author="Ulrike Hiltner" w:date="2017-12-08T15:27:00Z">
                <w:pPr>
                  <w:jc w:val="left"/>
                </w:pPr>
              </w:pPrChange>
            </w:pPr>
            <w:r>
              <w:t>0.17</w:t>
            </w:r>
          </w:p>
        </w:tc>
        <w:tc>
          <w:tcPr>
            <w:tcW w:w="0" w:type="auto"/>
          </w:tcPr>
          <w:p w:rsidR="00D7084D" w:rsidRDefault="00450098">
            <w:pPr>
              <w:pStyle w:val="Tablestyle"/>
              <w:pPrChange w:id="580" w:author="Ulrike Hiltner" w:date="2017-12-08T15:27:00Z">
                <w:pPr>
                  <w:jc w:val="left"/>
                </w:pPr>
              </w:pPrChange>
            </w:pPr>
            <w:r>
              <w:t>0.12</w:t>
            </w:r>
          </w:p>
        </w:tc>
        <w:tc>
          <w:tcPr>
            <w:tcW w:w="0" w:type="auto"/>
          </w:tcPr>
          <w:p w:rsidR="00D7084D" w:rsidRDefault="00450098">
            <w:pPr>
              <w:pStyle w:val="Tablestyle"/>
              <w:pPrChange w:id="581" w:author="Ulrike Hiltner" w:date="2017-12-08T15:27:00Z">
                <w:pPr>
                  <w:jc w:val="left"/>
                </w:pPr>
              </w:pPrChange>
            </w:pPr>
            <w:r>
              <w:t>0.11</w:t>
            </w:r>
          </w:p>
        </w:tc>
        <w:tc>
          <w:tcPr>
            <w:tcW w:w="0" w:type="auto"/>
          </w:tcPr>
          <w:p w:rsidR="00D7084D" w:rsidRDefault="00450098">
            <w:pPr>
              <w:pStyle w:val="Tablestyle"/>
              <w:pPrChange w:id="582" w:author="Ulrike Hiltner" w:date="2017-12-08T15:27:00Z">
                <w:pPr>
                  <w:jc w:val="left"/>
                </w:pPr>
              </w:pPrChange>
            </w:pPr>
            <w:r>
              <w:t>0.30</w:t>
            </w:r>
          </w:p>
        </w:tc>
        <w:tc>
          <w:tcPr>
            <w:tcW w:w="0" w:type="auto"/>
          </w:tcPr>
          <w:p w:rsidR="00D7084D" w:rsidRDefault="00450098">
            <w:pPr>
              <w:pStyle w:val="Tablestyle"/>
              <w:pPrChange w:id="583" w:author="Ulrike Hiltner" w:date="2017-12-08T15:27:00Z">
                <w:pPr>
                  <w:jc w:val="left"/>
                </w:pPr>
              </w:pPrChange>
            </w:pPr>
            <w:r>
              <w:t>0.11</w:t>
            </w:r>
          </w:p>
        </w:tc>
        <w:tc>
          <w:tcPr>
            <w:tcW w:w="0" w:type="auto"/>
          </w:tcPr>
          <w:p w:rsidR="00D7084D" w:rsidRDefault="00450098">
            <w:pPr>
              <w:pStyle w:val="Tablestyle"/>
              <w:pPrChange w:id="584" w:author="Ulrike Hiltner" w:date="2017-12-08T15:27:00Z">
                <w:pPr>
                  <w:jc w:val="left"/>
                </w:pPr>
              </w:pPrChange>
            </w:pPr>
            <w:r>
              <w:t>0.17</w:t>
            </w:r>
          </w:p>
        </w:tc>
        <w:tc>
          <w:tcPr>
            <w:tcW w:w="0" w:type="auto"/>
          </w:tcPr>
          <w:p w:rsidR="00D7084D" w:rsidRDefault="00450098">
            <w:pPr>
              <w:pStyle w:val="Tablestyle"/>
              <w:pPrChange w:id="585" w:author="Ulrike Hiltner" w:date="2017-12-08T15:27:00Z">
                <w:pPr>
                  <w:jc w:val="left"/>
                </w:pPr>
              </w:pPrChange>
            </w:pPr>
            <w:r>
              <w:t>0.37</w:t>
            </w:r>
          </w:p>
        </w:tc>
        <w:tc>
          <w:tcPr>
            <w:tcW w:w="0" w:type="auto"/>
          </w:tcPr>
          <w:p w:rsidR="00D7084D" w:rsidRPr="00450098" w:rsidRDefault="00450098">
            <w:pPr>
              <w:pStyle w:val="Tablestyle"/>
              <w:rPr>
                <w:lang w:val="en-US"/>
              </w:rPr>
              <w:pPrChange w:id="586" w:author="Ulrike Hiltner" w:date="2017-12-08T15:27:00Z">
                <w:pPr>
                  <w:jc w:val="left"/>
                </w:pPr>
              </w:pPrChange>
            </w:pPr>
            <w:r w:rsidRPr="00450098">
              <w:rPr>
                <w:lang w:val="en-US"/>
              </w:rPr>
              <w:t>derived from inventory data, fine-tuned</w:t>
            </w:r>
          </w:p>
        </w:tc>
      </w:tr>
      <w:tr w:rsidR="00D7084D">
        <w:tc>
          <w:tcPr>
            <w:tcW w:w="0" w:type="auto"/>
          </w:tcPr>
          <w:p w:rsidR="00D7084D" w:rsidRDefault="00450098">
            <w:pPr>
              <w:pStyle w:val="Tablestyle"/>
              <w:pPrChange w:id="587" w:author="Ulrike Hiltner" w:date="2017-12-08T15:27:00Z">
                <w:pPr>
                  <w:jc w:val="left"/>
                </w:pPr>
              </w:pPrChange>
            </w:pPr>
            <w:proofErr w:type="spellStart"/>
            <w:r>
              <w:t>mortality</w:t>
            </w:r>
            <w:proofErr w:type="spellEnd"/>
          </w:p>
        </w:tc>
        <w:tc>
          <w:tcPr>
            <w:tcW w:w="0" w:type="auto"/>
          </w:tcPr>
          <w:p w:rsidR="00D7084D" w:rsidRDefault="00D7084D">
            <w:pPr>
              <w:pStyle w:val="Tablestyle"/>
              <w:pPrChange w:id="588" w:author="Ulrike Hiltner" w:date="2017-12-08T15:27:00Z">
                <w:pPr/>
              </w:pPrChange>
            </w:pPr>
          </w:p>
        </w:tc>
        <w:tc>
          <w:tcPr>
            <w:tcW w:w="0" w:type="auto"/>
          </w:tcPr>
          <w:p w:rsidR="00D7084D" w:rsidRDefault="00D7084D">
            <w:pPr>
              <w:pStyle w:val="Tablestyle"/>
              <w:pPrChange w:id="589" w:author="Ulrike Hiltner" w:date="2017-12-08T15:27:00Z">
                <w:pPr/>
              </w:pPrChange>
            </w:pPr>
          </w:p>
        </w:tc>
        <w:tc>
          <w:tcPr>
            <w:tcW w:w="0" w:type="auto"/>
          </w:tcPr>
          <w:p w:rsidR="00D7084D" w:rsidRDefault="00D7084D">
            <w:pPr>
              <w:pStyle w:val="Tablestyle"/>
              <w:pPrChange w:id="590" w:author="Ulrike Hiltner" w:date="2017-12-08T15:27:00Z">
                <w:pPr/>
              </w:pPrChange>
            </w:pPr>
          </w:p>
        </w:tc>
        <w:tc>
          <w:tcPr>
            <w:tcW w:w="0" w:type="auto"/>
          </w:tcPr>
          <w:p w:rsidR="00D7084D" w:rsidRDefault="00D7084D">
            <w:pPr>
              <w:pStyle w:val="Tablestyle"/>
              <w:pPrChange w:id="591" w:author="Ulrike Hiltner" w:date="2017-12-08T15:27:00Z">
                <w:pPr/>
              </w:pPrChange>
            </w:pPr>
          </w:p>
        </w:tc>
        <w:tc>
          <w:tcPr>
            <w:tcW w:w="0" w:type="auto"/>
          </w:tcPr>
          <w:p w:rsidR="00D7084D" w:rsidRDefault="00D7084D">
            <w:pPr>
              <w:pStyle w:val="Tablestyle"/>
              <w:pPrChange w:id="592" w:author="Ulrike Hiltner" w:date="2017-12-08T15:27:00Z">
                <w:pPr/>
              </w:pPrChange>
            </w:pPr>
          </w:p>
        </w:tc>
        <w:tc>
          <w:tcPr>
            <w:tcW w:w="0" w:type="auto"/>
          </w:tcPr>
          <w:p w:rsidR="00D7084D" w:rsidRDefault="00D7084D">
            <w:pPr>
              <w:pStyle w:val="Tablestyle"/>
              <w:pPrChange w:id="593" w:author="Ulrike Hiltner" w:date="2017-12-08T15:27:00Z">
                <w:pPr/>
              </w:pPrChange>
            </w:pPr>
          </w:p>
        </w:tc>
        <w:tc>
          <w:tcPr>
            <w:tcW w:w="0" w:type="auto"/>
          </w:tcPr>
          <w:p w:rsidR="00D7084D" w:rsidRDefault="00D7084D">
            <w:pPr>
              <w:pStyle w:val="Tablestyle"/>
              <w:pPrChange w:id="594" w:author="Ulrike Hiltner" w:date="2017-12-08T15:27:00Z">
                <w:pPr/>
              </w:pPrChange>
            </w:pPr>
          </w:p>
        </w:tc>
        <w:tc>
          <w:tcPr>
            <w:tcW w:w="0" w:type="auto"/>
          </w:tcPr>
          <w:p w:rsidR="00D7084D" w:rsidRDefault="00D7084D">
            <w:pPr>
              <w:pStyle w:val="Tablestyle"/>
              <w:pPrChange w:id="595" w:author="Ulrike Hiltner" w:date="2017-12-08T15:27:00Z">
                <w:pPr/>
              </w:pPrChange>
            </w:pPr>
          </w:p>
        </w:tc>
        <w:tc>
          <w:tcPr>
            <w:tcW w:w="0" w:type="auto"/>
          </w:tcPr>
          <w:p w:rsidR="00D7084D" w:rsidRDefault="00D7084D">
            <w:pPr>
              <w:pStyle w:val="Tablestyle"/>
              <w:pPrChange w:id="596" w:author="Ulrike Hiltner" w:date="2017-12-08T15:27:00Z">
                <w:pPr/>
              </w:pPrChange>
            </w:pPr>
          </w:p>
        </w:tc>
        <w:tc>
          <w:tcPr>
            <w:tcW w:w="0" w:type="auto"/>
          </w:tcPr>
          <w:p w:rsidR="00D7084D" w:rsidRDefault="00D7084D">
            <w:pPr>
              <w:pStyle w:val="Tablestyle"/>
              <w:pPrChange w:id="597" w:author="Ulrike Hiltner" w:date="2017-12-08T15:27:00Z">
                <w:pPr/>
              </w:pPrChange>
            </w:pPr>
          </w:p>
        </w:tc>
        <w:tc>
          <w:tcPr>
            <w:tcW w:w="0" w:type="auto"/>
          </w:tcPr>
          <w:p w:rsidR="00D7084D" w:rsidRDefault="00D7084D">
            <w:pPr>
              <w:pStyle w:val="Tablestyle"/>
              <w:pPrChange w:id="598" w:author="Ulrike Hiltner" w:date="2017-12-08T15:27:00Z">
                <w:pPr/>
              </w:pPrChange>
            </w:pPr>
          </w:p>
        </w:tc>
      </w:tr>
      <w:tr w:rsidR="00D7084D">
        <w:tc>
          <w:tcPr>
            <w:tcW w:w="0" w:type="auto"/>
          </w:tcPr>
          <w:p w:rsidR="00D7084D" w:rsidRDefault="00450098">
            <w:pPr>
              <w:pStyle w:val="Tablestyle"/>
              <w:pPrChange w:id="599" w:author="Ulrike Hiltner" w:date="2017-12-08T15:27:00Z">
                <w:pPr>
                  <w:jc w:val="left"/>
                </w:pPr>
              </w:pPrChange>
            </w:pPr>
            <w:r>
              <w:t>m</w:t>
            </w:r>
            <w:r>
              <w:rPr>
                <w:vertAlign w:val="subscript"/>
              </w:rPr>
              <w:t>mean</w:t>
            </w:r>
          </w:p>
        </w:tc>
        <w:tc>
          <w:tcPr>
            <w:tcW w:w="0" w:type="auto"/>
          </w:tcPr>
          <w:p w:rsidR="00D7084D" w:rsidRDefault="00450098">
            <w:pPr>
              <w:pStyle w:val="Tablestyle"/>
              <w:pPrChange w:id="600" w:author="Ulrike Hiltner" w:date="2017-12-08T15:27:00Z">
                <w:pPr>
                  <w:jc w:val="left"/>
                </w:pPr>
              </w:pPrChange>
            </w:pPr>
            <w:r>
              <w:t>background mortality rate</w:t>
            </w:r>
          </w:p>
        </w:tc>
        <w:tc>
          <w:tcPr>
            <w:tcW w:w="0" w:type="auto"/>
          </w:tcPr>
          <w:p w:rsidR="00D7084D" w:rsidRDefault="00450098">
            <w:pPr>
              <w:pStyle w:val="Tablestyle"/>
              <w:pPrChange w:id="601" w:author="Ulrike Hiltner" w:date="2017-12-08T15:27:00Z">
                <w:pPr>
                  <w:jc w:val="left"/>
                </w:pPr>
              </w:pPrChange>
            </w:pPr>
            <w:r>
              <w:t>-</w:t>
            </w:r>
          </w:p>
        </w:tc>
        <w:tc>
          <w:tcPr>
            <w:tcW w:w="0" w:type="auto"/>
          </w:tcPr>
          <w:p w:rsidR="00D7084D" w:rsidRDefault="00450098">
            <w:pPr>
              <w:pStyle w:val="Tablestyle"/>
              <w:pPrChange w:id="602" w:author="Ulrike Hiltner" w:date="2017-12-08T15:27:00Z">
                <w:pPr>
                  <w:jc w:val="left"/>
                </w:pPr>
              </w:pPrChange>
            </w:pPr>
            <w:r>
              <w:t>0.01</w:t>
            </w:r>
          </w:p>
        </w:tc>
        <w:tc>
          <w:tcPr>
            <w:tcW w:w="0" w:type="auto"/>
          </w:tcPr>
          <w:p w:rsidR="00D7084D" w:rsidRDefault="00450098">
            <w:pPr>
              <w:pStyle w:val="Tablestyle"/>
              <w:pPrChange w:id="603" w:author="Ulrike Hiltner" w:date="2017-12-08T15:27:00Z">
                <w:pPr>
                  <w:jc w:val="left"/>
                </w:pPr>
              </w:pPrChange>
            </w:pPr>
            <w:r>
              <w:t>0.01</w:t>
            </w:r>
          </w:p>
        </w:tc>
        <w:tc>
          <w:tcPr>
            <w:tcW w:w="0" w:type="auto"/>
          </w:tcPr>
          <w:p w:rsidR="00D7084D" w:rsidRDefault="00450098">
            <w:pPr>
              <w:pStyle w:val="Tablestyle"/>
              <w:pPrChange w:id="604" w:author="Ulrike Hiltner" w:date="2017-12-08T15:27:00Z">
                <w:pPr>
                  <w:jc w:val="left"/>
                </w:pPr>
              </w:pPrChange>
            </w:pPr>
            <w:r>
              <w:t>0.013</w:t>
            </w:r>
          </w:p>
        </w:tc>
        <w:tc>
          <w:tcPr>
            <w:tcW w:w="0" w:type="auto"/>
          </w:tcPr>
          <w:p w:rsidR="00D7084D" w:rsidRDefault="00450098">
            <w:pPr>
              <w:pStyle w:val="Tablestyle"/>
              <w:pPrChange w:id="605" w:author="Ulrike Hiltner" w:date="2017-12-08T15:27:00Z">
                <w:pPr>
                  <w:jc w:val="left"/>
                </w:pPr>
              </w:pPrChange>
            </w:pPr>
            <w:r>
              <w:t>0.02</w:t>
            </w:r>
          </w:p>
        </w:tc>
        <w:tc>
          <w:tcPr>
            <w:tcW w:w="0" w:type="auto"/>
          </w:tcPr>
          <w:p w:rsidR="00D7084D" w:rsidRDefault="00450098">
            <w:pPr>
              <w:pStyle w:val="Tablestyle"/>
              <w:pPrChange w:id="606" w:author="Ulrike Hiltner" w:date="2017-12-08T15:27:00Z">
                <w:pPr>
                  <w:jc w:val="left"/>
                </w:pPr>
              </w:pPrChange>
            </w:pPr>
            <w:r>
              <w:t>0.01</w:t>
            </w:r>
          </w:p>
        </w:tc>
        <w:tc>
          <w:tcPr>
            <w:tcW w:w="0" w:type="auto"/>
          </w:tcPr>
          <w:p w:rsidR="00D7084D" w:rsidRDefault="00450098">
            <w:pPr>
              <w:pStyle w:val="Tablestyle"/>
              <w:pPrChange w:id="607" w:author="Ulrike Hiltner" w:date="2017-12-08T15:27:00Z">
                <w:pPr>
                  <w:jc w:val="left"/>
                </w:pPr>
              </w:pPrChange>
            </w:pPr>
            <w:r>
              <w:t>0.01</w:t>
            </w:r>
          </w:p>
        </w:tc>
        <w:tc>
          <w:tcPr>
            <w:tcW w:w="0" w:type="auto"/>
          </w:tcPr>
          <w:p w:rsidR="00D7084D" w:rsidRDefault="00450098">
            <w:pPr>
              <w:pStyle w:val="Tablestyle"/>
              <w:pPrChange w:id="608" w:author="Ulrike Hiltner" w:date="2017-12-08T15:27:00Z">
                <w:pPr>
                  <w:jc w:val="left"/>
                </w:pPr>
              </w:pPrChange>
            </w:pPr>
            <w:r>
              <w:t>0.02</w:t>
            </w:r>
          </w:p>
        </w:tc>
        <w:tc>
          <w:tcPr>
            <w:tcW w:w="0" w:type="auto"/>
          </w:tcPr>
          <w:p w:rsidR="00D7084D" w:rsidRDefault="00450098">
            <w:pPr>
              <w:pStyle w:val="Tablestyle"/>
              <w:pPrChange w:id="609" w:author="Ulrike Hiltner" w:date="2017-12-08T15:27:00Z">
                <w:pPr>
                  <w:jc w:val="left"/>
                </w:pPr>
              </w:pPrChange>
            </w:pPr>
            <w:r>
              <w:t>0.01</w:t>
            </w:r>
          </w:p>
        </w:tc>
        <w:tc>
          <w:tcPr>
            <w:tcW w:w="0" w:type="auto"/>
          </w:tcPr>
          <w:p w:rsidR="00D7084D" w:rsidRDefault="00450098">
            <w:pPr>
              <w:pStyle w:val="Tablestyle"/>
              <w:pPrChange w:id="610" w:author="Ulrike Hiltner" w:date="2017-12-08T15:27:00Z">
                <w:pPr>
                  <w:jc w:val="left"/>
                </w:pPr>
              </w:pPrChange>
            </w:pPr>
            <w:r>
              <w:t>derived from inventory data</w:t>
            </w:r>
          </w:p>
        </w:tc>
      </w:tr>
      <w:tr w:rsidR="00D7084D">
        <w:tc>
          <w:tcPr>
            <w:tcW w:w="0" w:type="auto"/>
          </w:tcPr>
          <w:p w:rsidR="00D7084D" w:rsidRDefault="00450098">
            <w:pPr>
              <w:pStyle w:val="Tablestyle"/>
              <w:pPrChange w:id="611" w:author="Ulrike Hiltner" w:date="2017-12-08T15:27:00Z">
                <w:pPr>
                  <w:jc w:val="left"/>
                </w:pPr>
              </w:pPrChange>
            </w:pPr>
            <w:r>
              <w:t>fallP</w:t>
            </w:r>
          </w:p>
        </w:tc>
        <w:tc>
          <w:tcPr>
            <w:tcW w:w="0" w:type="auto"/>
          </w:tcPr>
          <w:p w:rsidR="00D7084D" w:rsidRPr="00450098" w:rsidRDefault="00450098">
            <w:pPr>
              <w:pStyle w:val="Tablestyle"/>
              <w:rPr>
                <w:lang w:val="en-US"/>
              </w:rPr>
              <w:pPrChange w:id="612" w:author="Ulrike Hiltner" w:date="2017-12-08T15:27:00Z">
                <w:pPr>
                  <w:jc w:val="left"/>
                </w:pPr>
              </w:pPrChange>
            </w:pPr>
            <w:r w:rsidRPr="00450098">
              <w:rPr>
                <w:lang w:val="en-US"/>
              </w:rPr>
              <w:t>probability of dead tree to fall</w:t>
            </w:r>
          </w:p>
        </w:tc>
        <w:tc>
          <w:tcPr>
            <w:tcW w:w="0" w:type="auto"/>
          </w:tcPr>
          <w:p w:rsidR="00D7084D" w:rsidRDefault="00450098">
            <w:pPr>
              <w:pStyle w:val="Tablestyle"/>
              <w:pPrChange w:id="613" w:author="Ulrike Hiltner" w:date="2017-12-08T15:27:00Z">
                <w:pPr>
                  <w:jc w:val="left"/>
                </w:pPr>
              </w:pPrChange>
            </w:pPr>
            <w:r>
              <w:t>-</w:t>
            </w:r>
          </w:p>
        </w:tc>
        <w:tc>
          <w:tcPr>
            <w:tcW w:w="0" w:type="auto"/>
          </w:tcPr>
          <w:p w:rsidR="00D7084D" w:rsidRDefault="00450098">
            <w:pPr>
              <w:pStyle w:val="Tablestyle"/>
              <w:pPrChange w:id="614" w:author="Ulrike Hiltner" w:date="2017-12-08T15:27:00Z">
                <w:pPr>
                  <w:jc w:val="left"/>
                </w:pPr>
              </w:pPrChange>
            </w:pPr>
            <w:r>
              <w:t>0.5</w:t>
            </w:r>
          </w:p>
        </w:tc>
        <w:tc>
          <w:tcPr>
            <w:tcW w:w="0" w:type="auto"/>
          </w:tcPr>
          <w:p w:rsidR="00D7084D" w:rsidRDefault="00450098">
            <w:pPr>
              <w:pStyle w:val="Tablestyle"/>
              <w:pPrChange w:id="615" w:author="Ulrike Hiltner" w:date="2017-12-08T15:27:00Z">
                <w:pPr>
                  <w:jc w:val="left"/>
                </w:pPr>
              </w:pPrChange>
            </w:pPr>
            <w:r>
              <w:t>0.5</w:t>
            </w:r>
          </w:p>
        </w:tc>
        <w:tc>
          <w:tcPr>
            <w:tcW w:w="0" w:type="auto"/>
          </w:tcPr>
          <w:p w:rsidR="00D7084D" w:rsidRDefault="00450098">
            <w:pPr>
              <w:pStyle w:val="Tablestyle"/>
              <w:pPrChange w:id="616" w:author="Ulrike Hiltner" w:date="2017-12-08T15:27:00Z">
                <w:pPr>
                  <w:jc w:val="left"/>
                </w:pPr>
              </w:pPrChange>
            </w:pPr>
            <w:r>
              <w:t>0.5</w:t>
            </w:r>
          </w:p>
        </w:tc>
        <w:tc>
          <w:tcPr>
            <w:tcW w:w="0" w:type="auto"/>
          </w:tcPr>
          <w:p w:rsidR="00D7084D" w:rsidRDefault="00450098">
            <w:pPr>
              <w:pStyle w:val="Tablestyle"/>
              <w:pPrChange w:id="617" w:author="Ulrike Hiltner" w:date="2017-12-08T15:27:00Z">
                <w:pPr>
                  <w:jc w:val="left"/>
                </w:pPr>
              </w:pPrChange>
            </w:pPr>
            <w:r>
              <w:t>0.5</w:t>
            </w:r>
          </w:p>
        </w:tc>
        <w:tc>
          <w:tcPr>
            <w:tcW w:w="0" w:type="auto"/>
          </w:tcPr>
          <w:p w:rsidR="00D7084D" w:rsidRDefault="00450098">
            <w:pPr>
              <w:pStyle w:val="Tablestyle"/>
              <w:pPrChange w:id="618" w:author="Ulrike Hiltner" w:date="2017-12-08T15:27:00Z">
                <w:pPr>
                  <w:jc w:val="left"/>
                </w:pPr>
              </w:pPrChange>
            </w:pPr>
            <w:r>
              <w:t>0.5</w:t>
            </w:r>
          </w:p>
        </w:tc>
        <w:tc>
          <w:tcPr>
            <w:tcW w:w="0" w:type="auto"/>
          </w:tcPr>
          <w:p w:rsidR="00D7084D" w:rsidRDefault="00450098">
            <w:pPr>
              <w:pStyle w:val="Tablestyle"/>
              <w:pPrChange w:id="619" w:author="Ulrike Hiltner" w:date="2017-12-08T15:27:00Z">
                <w:pPr>
                  <w:jc w:val="left"/>
                </w:pPr>
              </w:pPrChange>
            </w:pPr>
            <w:r>
              <w:t>0.5</w:t>
            </w:r>
          </w:p>
        </w:tc>
        <w:tc>
          <w:tcPr>
            <w:tcW w:w="0" w:type="auto"/>
          </w:tcPr>
          <w:p w:rsidR="00D7084D" w:rsidRDefault="00450098">
            <w:pPr>
              <w:pStyle w:val="Tablestyle"/>
              <w:pPrChange w:id="620" w:author="Ulrike Hiltner" w:date="2017-12-08T15:27:00Z">
                <w:pPr>
                  <w:jc w:val="left"/>
                </w:pPr>
              </w:pPrChange>
            </w:pPr>
            <w:r>
              <w:t>0.5</w:t>
            </w:r>
          </w:p>
        </w:tc>
        <w:tc>
          <w:tcPr>
            <w:tcW w:w="0" w:type="auto"/>
          </w:tcPr>
          <w:p w:rsidR="00D7084D" w:rsidRDefault="00450098">
            <w:pPr>
              <w:pStyle w:val="Tablestyle"/>
              <w:pPrChange w:id="621" w:author="Ulrike Hiltner" w:date="2017-12-08T15:27:00Z">
                <w:pPr>
                  <w:jc w:val="left"/>
                </w:pPr>
              </w:pPrChange>
            </w:pPr>
            <w:r>
              <w:t>0.5</w:t>
            </w:r>
          </w:p>
        </w:tc>
        <w:tc>
          <w:tcPr>
            <w:tcW w:w="0" w:type="auto"/>
          </w:tcPr>
          <w:p w:rsidR="00D7084D" w:rsidRDefault="00450098">
            <w:pPr>
              <w:pStyle w:val="Tablestyle"/>
              <w:pPrChange w:id="622" w:author="Ulrike Hiltner" w:date="2017-12-08T15:27:00Z">
                <w:pPr>
                  <w:jc w:val="left"/>
                </w:pPr>
              </w:pPrChange>
            </w:pPr>
            <w:r>
              <w:t>derived from inventory data</w:t>
            </w:r>
          </w:p>
        </w:tc>
      </w:tr>
      <w:tr w:rsidR="00D7084D">
        <w:tc>
          <w:tcPr>
            <w:tcW w:w="0" w:type="auto"/>
          </w:tcPr>
          <w:p w:rsidR="00D7084D" w:rsidRDefault="00450098">
            <w:pPr>
              <w:pStyle w:val="Tablestyle"/>
              <w:pPrChange w:id="623" w:author="Ulrike Hiltner" w:date="2017-12-08T15:27:00Z">
                <w:pPr>
                  <w:jc w:val="left"/>
                </w:pPr>
              </w:pPrChange>
            </w:pPr>
            <w:r>
              <w:t>management module</w:t>
            </w:r>
          </w:p>
        </w:tc>
        <w:tc>
          <w:tcPr>
            <w:tcW w:w="0" w:type="auto"/>
          </w:tcPr>
          <w:p w:rsidR="00D7084D" w:rsidRDefault="00D7084D">
            <w:pPr>
              <w:pStyle w:val="Tablestyle"/>
              <w:pPrChange w:id="624" w:author="Ulrike Hiltner" w:date="2017-12-08T15:27:00Z">
                <w:pPr/>
              </w:pPrChange>
            </w:pPr>
          </w:p>
        </w:tc>
        <w:tc>
          <w:tcPr>
            <w:tcW w:w="0" w:type="auto"/>
          </w:tcPr>
          <w:p w:rsidR="00D7084D" w:rsidRDefault="00D7084D">
            <w:pPr>
              <w:pStyle w:val="Tablestyle"/>
              <w:pPrChange w:id="625" w:author="Ulrike Hiltner" w:date="2017-12-08T15:27:00Z">
                <w:pPr/>
              </w:pPrChange>
            </w:pPr>
          </w:p>
        </w:tc>
        <w:tc>
          <w:tcPr>
            <w:tcW w:w="0" w:type="auto"/>
          </w:tcPr>
          <w:p w:rsidR="00D7084D" w:rsidRDefault="00D7084D">
            <w:pPr>
              <w:pStyle w:val="Tablestyle"/>
              <w:pPrChange w:id="626" w:author="Ulrike Hiltner" w:date="2017-12-08T15:27:00Z">
                <w:pPr/>
              </w:pPrChange>
            </w:pPr>
          </w:p>
        </w:tc>
        <w:tc>
          <w:tcPr>
            <w:tcW w:w="0" w:type="auto"/>
          </w:tcPr>
          <w:p w:rsidR="00D7084D" w:rsidRDefault="00D7084D">
            <w:pPr>
              <w:pStyle w:val="Tablestyle"/>
              <w:pPrChange w:id="627" w:author="Ulrike Hiltner" w:date="2017-12-08T15:27:00Z">
                <w:pPr/>
              </w:pPrChange>
            </w:pPr>
          </w:p>
        </w:tc>
        <w:tc>
          <w:tcPr>
            <w:tcW w:w="0" w:type="auto"/>
          </w:tcPr>
          <w:p w:rsidR="00D7084D" w:rsidRDefault="00D7084D">
            <w:pPr>
              <w:pStyle w:val="Tablestyle"/>
              <w:pPrChange w:id="628" w:author="Ulrike Hiltner" w:date="2017-12-08T15:27:00Z">
                <w:pPr/>
              </w:pPrChange>
            </w:pPr>
          </w:p>
        </w:tc>
        <w:tc>
          <w:tcPr>
            <w:tcW w:w="0" w:type="auto"/>
          </w:tcPr>
          <w:p w:rsidR="00D7084D" w:rsidRDefault="00D7084D">
            <w:pPr>
              <w:pStyle w:val="Tablestyle"/>
              <w:pPrChange w:id="629" w:author="Ulrike Hiltner" w:date="2017-12-08T15:27:00Z">
                <w:pPr/>
              </w:pPrChange>
            </w:pPr>
          </w:p>
        </w:tc>
        <w:tc>
          <w:tcPr>
            <w:tcW w:w="0" w:type="auto"/>
          </w:tcPr>
          <w:p w:rsidR="00D7084D" w:rsidRDefault="00D7084D">
            <w:pPr>
              <w:pStyle w:val="Tablestyle"/>
              <w:pPrChange w:id="630" w:author="Ulrike Hiltner" w:date="2017-12-08T15:27:00Z">
                <w:pPr/>
              </w:pPrChange>
            </w:pPr>
          </w:p>
        </w:tc>
        <w:tc>
          <w:tcPr>
            <w:tcW w:w="0" w:type="auto"/>
          </w:tcPr>
          <w:p w:rsidR="00D7084D" w:rsidRDefault="00D7084D">
            <w:pPr>
              <w:pStyle w:val="Tablestyle"/>
              <w:pPrChange w:id="631" w:author="Ulrike Hiltner" w:date="2017-12-08T15:27:00Z">
                <w:pPr/>
              </w:pPrChange>
            </w:pPr>
          </w:p>
        </w:tc>
        <w:tc>
          <w:tcPr>
            <w:tcW w:w="0" w:type="auto"/>
          </w:tcPr>
          <w:p w:rsidR="00D7084D" w:rsidRDefault="00D7084D">
            <w:pPr>
              <w:pStyle w:val="Tablestyle"/>
              <w:pPrChange w:id="632" w:author="Ulrike Hiltner" w:date="2017-12-08T15:27:00Z">
                <w:pPr/>
              </w:pPrChange>
            </w:pPr>
          </w:p>
        </w:tc>
        <w:tc>
          <w:tcPr>
            <w:tcW w:w="0" w:type="auto"/>
          </w:tcPr>
          <w:p w:rsidR="00D7084D" w:rsidRDefault="00D7084D">
            <w:pPr>
              <w:pStyle w:val="Tablestyle"/>
              <w:pPrChange w:id="633" w:author="Ulrike Hiltner" w:date="2017-12-08T15:27:00Z">
                <w:pPr/>
              </w:pPrChange>
            </w:pPr>
          </w:p>
        </w:tc>
        <w:tc>
          <w:tcPr>
            <w:tcW w:w="0" w:type="auto"/>
          </w:tcPr>
          <w:p w:rsidR="00D7084D" w:rsidRDefault="00D7084D">
            <w:pPr>
              <w:pStyle w:val="Tablestyle"/>
              <w:pPrChange w:id="634" w:author="Ulrike Hiltner" w:date="2017-12-08T15:27:00Z">
                <w:pPr/>
              </w:pPrChange>
            </w:pPr>
          </w:p>
        </w:tc>
      </w:tr>
      <w:tr w:rsidR="00D7084D">
        <w:tc>
          <w:tcPr>
            <w:tcW w:w="0" w:type="auto"/>
          </w:tcPr>
          <w:p w:rsidR="00D7084D" w:rsidRDefault="00450098">
            <w:pPr>
              <w:pStyle w:val="Tablestyle"/>
              <w:pPrChange w:id="635" w:author="Ulrike Hiltner" w:date="2017-12-08T15:27:00Z">
                <w:pPr>
                  <w:jc w:val="left"/>
                </w:pPr>
              </w:pPrChange>
            </w:pPr>
            <w:r>
              <w:t>comm</w:t>
            </w:r>
            <w:r>
              <w:rPr>
                <w:vertAlign w:val="subscript"/>
              </w:rPr>
              <w:t>spec</w:t>
            </w:r>
          </w:p>
        </w:tc>
        <w:tc>
          <w:tcPr>
            <w:tcW w:w="0" w:type="auto"/>
          </w:tcPr>
          <w:p w:rsidR="00D7084D" w:rsidRPr="00450098" w:rsidRDefault="00450098">
            <w:pPr>
              <w:pStyle w:val="Tablestyle"/>
              <w:rPr>
                <w:lang w:val="en-US"/>
              </w:rPr>
              <w:pPrChange w:id="636" w:author="Ulrike Hiltner" w:date="2017-12-08T15:27:00Z">
                <w:pPr>
                  <w:jc w:val="left"/>
                </w:pPr>
              </w:pPrChange>
            </w:pPr>
            <w:r w:rsidRPr="00450098">
              <w:rPr>
                <w:lang w:val="en-US"/>
              </w:rPr>
              <w:t>proportion of commercially logged species</w:t>
            </w:r>
          </w:p>
        </w:tc>
        <w:tc>
          <w:tcPr>
            <w:tcW w:w="0" w:type="auto"/>
          </w:tcPr>
          <w:p w:rsidR="00D7084D" w:rsidRDefault="00450098">
            <w:pPr>
              <w:pStyle w:val="Tablestyle"/>
              <w:pPrChange w:id="637" w:author="Ulrike Hiltner" w:date="2017-12-08T15:27:00Z">
                <w:pPr>
                  <w:jc w:val="left"/>
                </w:pPr>
              </w:pPrChange>
            </w:pPr>
            <w:r>
              <w:t>-</w:t>
            </w:r>
          </w:p>
        </w:tc>
        <w:tc>
          <w:tcPr>
            <w:tcW w:w="0" w:type="auto"/>
          </w:tcPr>
          <w:p w:rsidR="00D7084D" w:rsidRDefault="00450098">
            <w:pPr>
              <w:pStyle w:val="Tablestyle"/>
              <w:pPrChange w:id="638" w:author="Ulrike Hiltner" w:date="2017-12-08T15:27:00Z">
                <w:pPr>
                  <w:jc w:val="left"/>
                </w:pPr>
              </w:pPrChange>
            </w:pPr>
            <w:r>
              <w:t>0.0</w:t>
            </w:r>
          </w:p>
        </w:tc>
        <w:tc>
          <w:tcPr>
            <w:tcW w:w="0" w:type="auto"/>
          </w:tcPr>
          <w:p w:rsidR="00D7084D" w:rsidRDefault="00450098">
            <w:pPr>
              <w:pStyle w:val="Tablestyle"/>
              <w:pPrChange w:id="639" w:author="Ulrike Hiltner" w:date="2017-12-08T15:27:00Z">
                <w:pPr>
                  <w:jc w:val="left"/>
                </w:pPr>
              </w:pPrChange>
            </w:pPr>
            <w:r>
              <w:t>0.0362</w:t>
            </w:r>
          </w:p>
        </w:tc>
        <w:tc>
          <w:tcPr>
            <w:tcW w:w="0" w:type="auto"/>
          </w:tcPr>
          <w:p w:rsidR="00D7084D" w:rsidRDefault="00450098">
            <w:pPr>
              <w:pStyle w:val="Tablestyle"/>
              <w:pPrChange w:id="640" w:author="Ulrike Hiltner" w:date="2017-12-08T15:27:00Z">
                <w:pPr>
                  <w:jc w:val="left"/>
                </w:pPr>
              </w:pPrChange>
            </w:pPr>
            <w:r>
              <w:t>0.2393</w:t>
            </w:r>
          </w:p>
        </w:tc>
        <w:tc>
          <w:tcPr>
            <w:tcW w:w="0" w:type="auto"/>
          </w:tcPr>
          <w:p w:rsidR="00D7084D" w:rsidRDefault="00450098">
            <w:pPr>
              <w:pStyle w:val="Tablestyle"/>
              <w:pPrChange w:id="641" w:author="Ulrike Hiltner" w:date="2017-12-08T15:27:00Z">
                <w:pPr>
                  <w:jc w:val="left"/>
                </w:pPr>
              </w:pPrChange>
            </w:pPr>
            <w:r>
              <w:t>0.0865</w:t>
            </w:r>
          </w:p>
        </w:tc>
        <w:tc>
          <w:tcPr>
            <w:tcW w:w="0" w:type="auto"/>
          </w:tcPr>
          <w:p w:rsidR="00D7084D" w:rsidRDefault="00450098">
            <w:pPr>
              <w:pStyle w:val="Tablestyle"/>
              <w:pPrChange w:id="642" w:author="Ulrike Hiltner" w:date="2017-12-08T15:27:00Z">
                <w:pPr>
                  <w:jc w:val="left"/>
                </w:pPr>
              </w:pPrChange>
            </w:pPr>
            <w:r>
              <w:t>0.5718</w:t>
            </w:r>
          </w:p>
        </w:tc>
        <w:tc>
          <w:tcPr>
            <w:tcW w:w="0" w:type="auto"/>
          </w:tcPr>
          <w:p w:rsidR="00D7084D" w:rsidRDefault="00450098">
            <w:pPr>
              <w:pStyle w:val="Tablestyle"/>
              <w:pPrChange w:id="643" w:author="Ulrike Hiltner" w:date="2017-12-08T15:27:00Z">
                <w:pPr>
                  <w:jc w:val="left"/>
                </w:pPr>
              </w:pPrChange>
            </w:pPr>
            <w:r>
              <w:t>0.5531</w:t>
            </w:r>
          </w:p>
        </w:tc>
        <w:tc>
          <w:tcPr>
            <w:tcW w:w="0" w:type="auto"/>
          </w:tcPr>
          <w:p w:rsidR="00D7084D" w:rsidRDefault="00450098">
            <w:pPr>
              <w:pStyle w:val="Tablestyle"/>
              <w:pPrChange w:id="644" w:author="Ulrike Hiltner" w:date="2017-12-08T15:27:00Z">
                <w:pPr>
                  <w:jc w:val="left"/>
                </w:pPr>
              </w:pPrChange>
            </w:pPr>
            <w:r>
              <w:t>0.3311</w:t>
            </w:r>
          </w:p>
        </w:tc>
        <w:tc>
          <w:tcPr>
            <w:tcW w:w="0" w:type="auto"/>
          </w:tcPr>
          <w:p w:rsidR="00D7084D" w:rsidRDefault="00450098">
            <w:pPr>
              <w:pStyle w:val="Tablestyle"/>
              <w:pPrChange w:id="645" w:author="Ulrike Hiltner" w:date="2017-12-08T15:27:00Z">
                <w:pPr>
                  <w:jc w:val="left"/>
                </w:pPr>
              </w:pPrChange>
            </w:pPr>
            <w:r>
              <w:t>0.2706</w:t>
            </w:r>
          </w:p>
        </w:tc>
        <w:tc>
          <w:tcPr>
            <w:tcW w:w="0" w:type="auto"/>
          </w:tcPr>
          <w:p w:rsidR="00D7084D" w:rsidRDefault="00450098">
            <w:pPr>
              <w:pStyle w:val="Tablestyle"/>
              <w:pPrChange w:id="646" w:author="Ulrike Hiltner" w:date="2017-12-08T15:27:00Z">
                <w:pPr>
                  <w:jc w:val="left"/>
                </w:pPr>
              </w:pPrChange>
            </w:pPr>
            <w:r>
              <w:t>derived from inventory data</w:t>
            </w:r>
          </w:p>
        </w:tc>
      </w:tr>
      <w:tr w:rsidR="00D7084D">
        <w:tc>
          <w:tcPr>
            <w:tcW w:w="0" w:type="auto"/>
          </w:tcPr>
          <w:p w:rsidR="00D7084D" w:rsidRDefault="00450098">
            <w:pPr>
              <w:pStyle w:val="Tablestyle"/>
              <w:pPrChange w:id="647" w:author="Ulrike Hiltner" w:date="2017-12-08T15:27:00Z">
                <w:pPr>
                  <w:jc w:val="left"/>
                </w:pPr>
              </w:pPrChange>
            </w:pPr>
            <w:r>
              <w:t>log</w:t>
            </w:r>
            <w:r>
              <w:rPr>
                <w:vertAlign w:val="subscript"/>
              </w:rPr>
              <w:t>dbh</w:t>
            </w:r>
          </w:p>
        </w:tc>
        <w:tc>
          <w:tcPr>
            <w:tcW w:w="0" w:type="auto"/>
          </w:tcPr>
          <w:p w:rsidR="00D7084D" w:rsidRPr="00450098" w:rsidRDefault="00450098">
            <w:pPr>
              <w:pStyle w:val="Tablestyle"/>
              <w:rPr>
                <w:lang w:val="en-US"/>
              </w:rPr>
              <w:pPrChange w:id="648" w:author="Ulrike Hiltner" w:date="2017-12-08T15:27:00Z">
                <w:pPr>
                  <w:jc w:val="left"/>
                </w:pPr>
              </w:pPrChange>
            </w:pPr>
            <w:r w:rsidRPr="00450098">
              <w:rPr>
                <w:lang w:val="en-US"/>
              </w:rPr>
              <w:t>cutting threshold of mean stem diameter</w:t>
            </w:r>
          </w:p>
        </w:tc>
        <w:tc>
          <w:tcPr>
            <w:tcW w:w="0" w:type="auto"/>
          </w:tcPr>
          <w:p w:rsidR="00D7084D" w:rsidRDefault="00450098">
            <w:pPr>
              <w:pStyle w:val="Tablestyle"/>
              <w:pPrChange w:id="649" w:author="Ulrike Hiltner" w:date="2017-12-08T15:27:00Z">
                <w:pPr>
                  <w:jc w:val="left"/>
                </w:pPr>
              </w:pPrChange>
            </w:pPr>
            <w:r>
              <w:t>[m]</w:t>
            </w:r>
          </w:p>
        </w:tc>
        <w:tc>
          <w:tcPr>
            <w:tcW w:w="0" w:type="auto"/>
          </w:tcPr>
          <w:p w:rsidR="00D7084D" w:rsidRDefault="00450098">
            <w:pPr>
              <w:pStyle w:val="Tablestyle"/>
              <w:pPrChange w:id="650" w:author="Ulrike Hiltner" w:date="2017-12-08T15:27:00Z">
                <w:pPr>
                  <w:jc w:val="left"/>
                </w:pPr>
              </w:pPrChange>
            </w:pPr>
            <w:r>
              <w:t>0.55</w:t>
            </w:r>
          </w:p>
        </w:tc>
        <w:tc>
          <w:tcPr>
            <w:tcW w:w="0" w:type="auto"/>
          </w:tcPr>
          <w:p w:rsidR="00D7084D" w:rsidRDefault="00450098">
            <w:pPr>
              <w:pStyle w:val="Tablestyle"/>
              <w:pPrChange w:id="651" w:author="Ulrike Hiltner" w:date="2017-12-08T15:27:00Z">
                <w:pPr>
                  <w:jc w:val="left"/>
                </w:pPr>
              </w:pPrChange>
            </w:pPr>
            <w:r>
              <w:t>0.55</w:t>
            </w:r>
          </w:p>
        </w:tc>
        <w:tc>
          <w:tcPr>
            <w:tcW w:w="0" w:type="auto"/>
          </w:tcPr>
          <w:p w:rsidR="00D7084D" w:rsidRDefault="00450098">
            <w:pPr>
              <w:pStyle w:val="Tablestyle"/>
              <w:pPrChange w:id="652" w:author="Ulrike Hiltner" w:date="2017-12-08T15:27:00Z">
                <w:pPr>
                  <w:jc w:val="left"/>
                </w:pPr>
              </w:pPrChange>
            </w:pPr>
            <w:r>
              <w:t>0.55</w:t>
            </w:r>
          </w:p>
        </w:tc>
        <w:tc>
          <w:tcPr>
            <w:tcW w:w="0" w:type="auto"/>
          </w:tcPr>
          <w:p w:rsidR="00D7084D" w:rsidRDefault="00450098">
            <w:pPr>
              <w:pStyle w:val="Tablestyle"/>
              <w:pPrChange w:id="653" w:author="Ulrike Hiltner" w:date="2017-12-08T15:27:00Z">
                <w:pPr>
                  <w:jc w:val="left"/>
                </w:pPr>
              </w:pPrChange>
            </w:pPr>
            <w:r>
              <w:t>0.55</w:t>
            </w:r>
          </w:p>
        </w:tc>
        <w:tc>
          <w:tcPr>
            <w:tcW w:w="0" w:type="auto"/>
          </w:tcPr>
          <w:p w:rsidR="00D7084D" w:rsidRDefault="00450098">
            <w:pPr>
              <w:pStyle w:val="Tablestyle"/>
              <w:pPrChange w:id="654" w:author="Ulrike Hiltner" w:date="2017-12-08T15:27:00Z">
                <w:pPr>
                  <w:jc w:val="left"/>
                </w:pPr>
              </w:pPrChange>
            </w:pPr>
            <w:r>
              <w:t>0.55</w:t>
            </w:r>
          </w:p>
        </w:tc>
        <w:tc>
          <w:tcPr>
            <w:tcW w:w="0" w:type="auto"/>
          </w:tcPr>
          <w:p w:rsidR="00D7084D" w:rsidRDefault="00450098">
            <w:pPr>
              <w:pStyle w:val="Tablestyle"/>
              <w:pPrChange w:id="655" w:author="Ulrike Hiltner" w:date="2017-12-08T15:27:00Z">
                <w:pPr>
                  <w:jc w:val="left"/>
                </w:pPr>
              </w:pPrChange>
            </w:pPr>
            <w:r>
              <w:t>0.55</w:t>
            </w:r>
          </w:p>
        </w:tc>
        <w:tc>
          <w:tcPr>
            <w:tcW w:w="0" w:type="auto"/>
          </w:tcPr>
          <w:p w:rsidR="00D7084D" w:rsidRDefault="00450098">
            <w:pPr>
              <w:pStyle w:val="Tablestyle"/>
              <w:pPrChange w:id="656" w:author="Ulrike Hiltner" w:date="2017-12-08T15:27:00Z">
                <w:pPr>
                  <w:jc w:val="left"/>
                </w:pPr>
              </w:pPrChange>
            </w:pPr>
            <w:r>
              <w:t>0.55</w:t>
            </w:r>
          </w:p>
        </w:tc>
        <w:tc>
          <w:tcPr>
            <w:tcW w:w="0" w:type="auto"/>
          </w:tcPr>
          <w:p w:rsidR="00D7084D" w:rsidRDefault="00450098">
            <w:pPr>
              <w:pStyle w:val="Tablestyle"/>
              <w:pPrChange w:id="657" w:author="Ulrike Hiltner" w:date="2017-12-08T15:27:00Z">
                <w:pPr>
                  <w:jc w:val="left"/>
                </w:pPr>
              </w:pPrChange>
            </w:pPr>
            <w:r>
              <w:t>0.55</w:t>
            </w:r>
          </w:p>
        </w:tc>
        <w:tc>
          <w:tcPr>
            <w:tcW w:w="0" w:type="auto"/>
          </w:tcPr>
          <w:p w:rsidR="00D7084D" w:rsidRDefault="00450098">
            <w:pPr>
              <w:pStyle w:val="Tablestyle"/>
              <w:pPrChange w:id="658" w:author="Ulrike Hiltner" w:date="2017-12-08T15:27:00Z">
                <w:pPr>
                  <w:jc w:val="left"/>
                </w:pPr>
              </w:pPrChange>
            </w:pPr>
            <w:r>
              <w:t>derived from inventory data</w:t>
            </w:r>
          </w:p>
        </w:tc>
      </w:tr>
    </w:tbl>
    <w:p w:rsidR="00D7084D" w:rsidRDefault="00D7084D"/>
    <w:p w:rsidR="00D7084D" w:rsidRPr="00450098" w:rsidRDefault="00450098">
      <w:pPr>
        <w:rPr>
          <w:lang w:val="en-US"/>
        </w:rPr>
      </w:pPr>
      <w:proofErr w:type="gramStart"/>
      <w:r w:rsidRPr="00450098">
        <w:rPr>
          <w:b/>
          <w:lang w:val="en-US"/>
        </w:rPr>
        <w:t>Calibration,</w:t>
      </w:r>
      <w:proofErr w:type="gramEnd"/>
      <w:r w:rsidRPr="00450098">
        <w:rPr>
          <w:b/>
          <w:lang w:val="en-US"/>
        </w:rPr>
        <w:t xml:space="preserve"> and fine tuning.</w:t>
      </w:r>
      <w:r w:rsidRPr="00450098">
        <w:rPr>
          <w:lang w:val="en-US"/>
        </w:rPr>
        <w:t xml:space="preserve"> The parameters describing the photosynthesis (</w:t>
      </w:r>
      <w:proofErr w:type="spellStart"/>
      <w:r w:rsidRPr="00450098">
        <w:rPr>
          <w:i/>
          <w:lang w:val="en-US"/>
        </w:rPr>
        <w:t>p</w:t>
      </w:r>
      <w:r w:rsidRPr="00450098">
        <w:rPr>
          <w:i/>
          <w:vertAlign w:val="subscript"/>
          <w:lang w:val="en-US"/>
        </w:rPr>
        <w:t>max</w:t>
      </w:r>
      <w:proofErr w:type="spellEnd"/>
      <w:r w:rsidRPr="00450098">
        <w:rPr>
          <w:lang w:val="en-US"/>
        </w:rPr>
        <w:t>), the slope of the light response curve (</w:t>
      </w:r>
      <m:oMath>
        <m:r>
          <w:rPr>
            <w:rFonts w:ascii="Cambria Math" w:hAnsi="Cambria Math"/>
          </w:rPr>
          <m:t>α</m:t>
        </m:r>
      </m:oMath>
      <w:r w:rsidRPr="00450098">
        <w:rPr>
          <w:lang w:val="en-US"/>
        </w:rPr>
        <w:t>), the maximum stem diameter growth rates (</w:t>
      </w:r>
      <w:proofErr w:type="spellStart"/>
      <w:r w:rsidRPr="00450098">
        <w:rPr>
          <w:i/>
          <w:lang w:val="en-US"/>
        </w:rPr>
        <w:t>g</w:t>
      </w:r>
      <w:r w:rsidRPr="00450098">
        <w:rPr>
          <w:i/>
          <w:vertAlign w:val="subscript"/>
          <w:lang w:val="en-US"/>
        </w:rPr>
        <w:t>max</w:t>
      </w:r>
      <w:proofErr w:type="spellEnd"/>
      <w:r w:rsidRPr="00450098">
        <w:rPr>
          <w:i/>
          <w:lang w:val="en-US"/>
        </w:rPr>
        <w:t xml:space="preserve">, </w:t>
      </w:r>
      <w:proofErr w:type="spellStart"/>
      <w:r w:rsidRPr="00450098">
        <w:rPr>
          <w:i/>
          <w:lang w:val="en-US"/>
        </w:rPr>
        <w:t>g</w:t>
      </w:r>
      <w:r w:rsidRPr="00450098">
        <w:rPr>
          <w:i/>
          <w:vertAlign w:val="subscript"/>
          <w:lang w:val="en-US"/>
        </w:rPr>
        <w:t>dbhmax</w:t>
      </w:r>
      <w:proofErr w:type="spellEnd"/>
      <w:r w:rsidRPr="00450098">
        <w:rPr>
          <w:lang w:val="en-US"/>
        </w:rPr>
        <w:t>), and the number of seeds (</w:t>
      </w:r>
      <w:proofErr w:type="spellStart"/>
      <w:r w:rsidRPr="00450098">
        <w:rPr>
          <w:i/>
          <w:lang w:val="en-US"/>
        </w:rPr>
        <w:t>N</w:t>
      </w:r>
      <w:r w:rsidRPr="00450098">
        <w:rPr>
          <w:i/>
          <w:vertAlign w:val="subscript"/>
          <w:lang w:val="en-US"/>
        </w:rPr>
        <w:t>seed</w:t>
      </w:r>
      <w:proofErr w:type="spellEnd"/>
      <w:r w:rsidRPr="00450098">
        <w:rPr>
          <w:lang w:val="en-US"/>
        </w:rPr>
        <w:t xml:space="preserve">) are important for the succession of the forest stand and the composition of the tree species. These parameters were numerically calibrated and fine-tuned using the dynamically dimensioned search </w:t>
      </w:r>
      <w:r w:rsidRPr="00450098">
        <w:rPr>
          <w:i/>
          <w:lang w:val="en-US"/>
        </w:rPr>
        <w:t>DDS</w:t>
      </w:r>
      <w:r w:rsidRPr="00450098">
        <w:rPr>
          <w:lang w:val="en-US"/>
        </w:rPr>
        <w:t xml:space="preserve"> (Lehmann and </w:t>
      </w:r>
      <w:proofErr w:type="spellStart"/>
      <w:r w:rsidRPr="00450098">
        <w:rPr>
          <w:lang w:val="en-US"/>
        </w:rPr>
        <w:t>Huth</w:t>
      </w:r>
      <w:proofErr w:type="spellEnd"/>
      <w:r w:rsidRPr="00450098">
        <w:rPr>
          <w:lang w:val="en-US"/>
        </w:rPr>
        <w:t xml:space="preserve"> 2015). The simulation results of the model (aboveground biomass, stem number, basal area) were calibrated using aggregated criteria derived from Paracou's forest inventory data of the T0-control plots (Fig. A1.2.1). The Paracou data represent a forest at its equilibrium state. The </w:t>
      </w:r>
      <w:r w:rsidRPr="00450098">
        <w:rPr>
          <w:i/>
          <w:lang w:val="en-US"/>
        </w:rPr>
        <w:t>DDS</w:t>
      </w:r>
      <w:r w:rsidRPr="00450098">
        <w:rPr>
          <w:lang w:val="en-US"/>
        </w:rPr>
        <w:t xml:space="preserve"> method ran with </w:t>
      </w:r>
      <m:oMath>
        <m:r>
          <w:rPr>
            <w:rFonts w:ascii="Cambria Math" w:hAnsi="Cambria Math"/>
            <w:lang w:val="en-US"/>
          </w:rPr>
          <m:t>1.0*</m:t>
        </m:r>
        <m:sSup>
          <m:sSupPr>
            <m:ctrlPr>
              <w:rPr>
                <w:rFonts w:ascii="Cambria Math" w:hAnsi="Cambria Math"/>
              </w:rPr>
            </m:ctrlPr>
          </m:sSupPr>
          <m:e>
            <m:r>
              <w:rPr>
                <w:rFonts w:ascii="Cambria Math" w:hAnsi="Cambria Math"/>
                <w:lang w:val="en-US"/>
              </w:rPr>
              <m:t>10</m:t>
            </m:r>
          </m:e>
          <m:sup>
            <m:r>
              <w:rPr>
                <w:rFonts w:ascii="Cambria Math" w:hAnsi="Cambria Math"/>
                <w:lang w:val="en-US"/>
              </w:rPr>
              <m:t>6</m:t>
            </m:r>
          </m:sup>
        </m:sSup>
      </m:oMath>
      <w:r w:rsidRPr="00450098">
        <w:rPr>
          <w:lang w:val="en-US"/>
        </w:rPr>
        <w:t xml:space="preserve"> iterations and a search radius of 0.2. The cost function computed the standard error </w:t>
      </w:r>
      <w:r w:rsidRPr="00450098">
        <w:rPr>
          <w:i/>
          <w:lang w:val="en-US"/>
        </w:rPr>
        <w:t>Q</w:t>
      </w:r>
      <w:r w:rsidRPr="00450098">
        <w:rPr>
          <w:lang w:val="en-US"/>
        </w:rPr>
        <w:t xml:space="preserve"> between the observed </w:t>
      </w:r>
      <w:r w:rsidRPr="00450098">
        <w:rPr>
          <w:i/>
          <w:lang w:val="en-US"/>
        </w:rPr>
        <w:t>o</w:t>
      </w:r>
      <w:r w:rsidRPr="00450098">
        <w:rPr>
          <w:lang w:val="en-US"/>
        </w:rPr>
        <w:t xml:space="preserve"> and modeled </w:t>
      </w:r>
      <w:r w:rsidRPr="00450098">
        <w:rPr>
          <w:i/>
          <w:lang w:val="en-US"/>
        </w:rPr>
        <w:t>m</w:t>
      </w:r>
      <w:r w:rsidRPr="00450098">
        <w:rPr>
          <w:lang w:val="en-US"/>
        </w:rPr>
        <w:t xml:space="preserve"> values as follows:</w:t>
      </w:r>
    </w:p>
    <w:p w:rsidR="00D7084D" w:rsidRDefault="00450098">
      <m:oMathPara>
        <m:oMath>
          <m:r>
            <w:rPr>
              <w:rFonts w:ascii="Cambria Math" w:hAnsi="Cambria Math"/>
            </w:rPr>
            <w:lastRenderedPageBreak/>
            <m:t>Q=</m:t>
          </m:r>
          <m:sSub>
            <m:sSubPr>
              <m:ctrlPr>
                <w:rPr>
                  <w:rFonts w:ascii="Cambria Math" w:hAnsi="Cambria Math"/>
                </w:rPr>
              </m:ctrlPr>
            </m:sSubPr>
            <m:e>
              <m:r>
                <w:rPr>
                  <w:rFonts w:ascii="Cambria Math" w:hAnsi="Cambria Math"/>
                </w:rPr>
                <m:t>Q</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ω</m:t>
              </m:r>
            </m:e>
            <m:sub>
              <m:r>
                <w:rPr>
                  <w:rFonts w:ascii="Cambria Math" w:hAnsi="Cambria Math"/>
                </w:rPr>
                <m:t>Dd</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Nd</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Bp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p</m:t>
              </m:r>
            </m:sub>
            <m:sup/>
            <m:e>
              <m:r>
                <w:rPr>
                  <w:rFonts w:ascii="Cambria Math" w:hAnsi="Cambria Math"/>
                </w:rPr>
                <m:t>(</m:t>
              </m:r>
            </m:e>
          </m:nary>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m:t>
              </m:r>
            </m:e>
          </m:nary>
          <m:sSub>
            <m:sSubPr>
              <m:ctrlPr>
                <w:rPr>
                  <w:rFonts w:ascii="Cambria Math" w:hAnsi="Cambria Math"/>
                </w:rPr>
              </m:ctrlPr>
            </m:sSubPr>
            <m:e>
              <m:r>
                <w:rPr>
                  <w:rFonts w:ascii="Cambria Math" w:hAnsi="Cambria Math"/>
                </w:rPr>
                <m:t>D</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od</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op</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ot</m:t>
              </m:r>
            </m:sub>
          </m:sSub>
          <m:r>
            <w:rPr>
              <w:rFonts w:ascii="Cambria Math" w:hAnsi="Cambria Math"/>
            </w:rPr>
            <m:t>)</m:t>
          </m:r>
        </m:oMath>
      </m:oMathPara>
    </w:p>
    <w:p w:rsidR="00D7084D" w:rsidRPr="00450098" w:rsidRDefault="00450098">
      <w:pPr>
        <w:rPr>
          <w:lang w:val="en-US"/>
        </w:rPr>
      </w:pPr>
      <w:proofErr w:type="gramStart"/>
      <w:r w:rsidRPr="00450098">
        <w:rPr>
          <w:lang w:val="en-US"/>
        </w:rPr>
        <w:t>with</w:t>
      </w:r>
      <w:proofErr w:type="gramEnd"/>
      <w:r w:rsidRPr="00450098">
        <w:rPr>
          <w:lang w:val="en-US"/>
        </w:rPr>
        <w:t xml:space="preserve"> </w:t>
      </w:r>
      <w:r w:rsidRPr="00450098">
        <w:rPr>
          <w:i/>
          <w:lang w:val="en-US"/>
        </w:rPr>
        <w:t>Q</w:t>
      </w:r>
      <w:r w:rsidRPr="00450098">
        <w:rPr>
          <w:i/>
          <w:vertAlign w:val="subscript"/>
          <w:lang w:val="en-US"/>
        </w:rPr>
        <w:t>B</w:t>
      </w:r>
      <w:r w:rsidRPr="00450098">
        <w:rPr>
          <w:lang w:val="en-US"/>
        </w:rPr>
        <w:t xml:space="preserve"> and </w:t>
      </w:r>
      <w:r w:rsidRPr="00450098">
        <w:rPr>
          <w:i/>
          <w:lang w:val="en-US"/>
        </w:rPr>
        <w:t>Q</w:t>
      </w:r>
      <w:r w:rsidRPr="00450098">
        <w:rPr>
          <w:i/>
          <w:vertAlign w:val="subscript"/>
          <w:lang w:val="en-US"/>
        </w:rPr>
        <w:t>N</w:t>
      </w:r>
      <w:r w:rsidRPr="00450098">
        <w:rPr>
          <w:lang w:val="en-US"/>
        </w:rPr>
        <w:t xml:space="preserve"> as weighted relative errors and the indices representing the aboveground biomass </w:t>
      </w:r>
      <w:r w:rsidRPr="00450098">
        <w:rPr>
          <w:i/>
          <w:lang w:val="en-US"/>
        </w:rPr>
        <w:t>B</w:t>
      </w:r>
      <w:r w:rsidRPr="00450098">
        <w:rPr>
          <w:lang w:val="en-US"/>
        </w:rPr>
        <w:t xml:space="preserve"> and stem numbers </w:t>
      </w:r>
      <w:r w:rsidRPr="00450098">
        <w:rPr>
          <w:i/>
          <w:lang w:val="en-US"/>
        </w:rPr>
        <w:t>N</w:t>
      </w:r>
      <w:r w:rsidRPr="00450098">
        <w:rPr>
          <w:lang w:val="en-US"/>
        </w:rPr>
        <w:t xml:space="preserve">. </w:t>
      </w:r>
      <w:r w:rsidRPr="00450098">
        <w:rPr>
          <w:i/>
          <w:lang w:val="en-US"/>
        </w:rPr>
        <w:t>Q</w:t>
      </w:r>
      <w:r w:rsidRPr="00450098">
        <w:rPr>
          <w:i/>
          <w:vertAlign w:val="subscript"/>
          <w:lang w:val="en-US"/>
        </w:rPr>
        <w:t>B</w:t>
      </w:r>
      <w:r w:rsidRPr="00450098">
        <w:rPr>
          <w:lang w:val="en-US"/>
        </w:rPr>
        <w:t xml:space="preserve"> and </w:t>
      </w:r>
      <w:r w:rsidRPr="00450098">
        <w:rPr>
          <w:i/>
          <w:lang w:val="en-US"/>
        </w:rPr>
        <w:t>Q</w:t>
      </w:r>
      <w:r w:rsidRPr="00450098">
        <w:rPr>
          <w:i/>
          <w:vertAlign w:val="subscript"/>
          <w:lang w:val="en-US"/>
        </w:rPr>
        <w:t>N</w:t>
      </w:r>
      <w:r w:rsidRPr="00450098">
        <w:rPr>
          <w:lang w:val="en-US"/>
        </w:rPr>
        <w:t xml:space="preserve"> equal the sums over all absolute values of their relative errors multiplied with weighing factors </w:t>
      </w:r>
      <m:oMath>
        <m:r>
          <w:rPr>
            <w:rFonts w:ascii="Cambria Math" w:hAnsi="Cambria Math"/>
          </w:rPr>
          <m:t>ω</m:t>
        </m:r>
      </m:oMath>
      <w:r w:rsidRPr="00450098">
        <w:rPr>
          <w:lang w:val="en-US"/>
        </w:rPr>
        <w:t xml:space="preserve">. The relative errors between the observed </w:t>
      </w:r>
      <w:r w:rsidRPr="00450098">
        <w:rPr>
          <w:i/>
          <w:lang w:val="en-US"/>
        </w:rPr>
        <w:t>o</w:t>
      </w:r>
      <w:r w:rsidRPr="00450098">
        <w:rPr>
          <w:lang w:val="en-US"/>
        </w:rPr>
        <w:t xml:space="preserve"> and modeled </w:t>
      </w:r>
      <w:r w:rsidRPr="00450098">
        <w:rPr>
          <w:i/>
          <w:lang w:val="en-US"/>
        </w:rPr>
        <w:t>m</w:t>
      </w:r>
      <w:r w:rsidRPr="00450098">
        <w:rPr>
          <w:lang w:val="en-US"/>
        </w:rPr>
        <w:t xml:space="preserve"> values of </w:t>
      </w:r>
      <w:r w:rsidRPr="00450098">
        <w:rPr>
          <w:i/>
          <w:lang w:val="en-US"/>
        </w:rPr>
        <w:t>B</w:t>
      </w:r>
      <w:r w:rsidRPr="00450098">
        <w:rPr>
          <w:lang w:val="en-US"/>
        </w:rPr>
        <w:t xml:space="preserve"> or </w:t>
      </w:r>
      <w:r w:rsidRPr="00450098">
        <w:rPr>
          <w:i/>
          <w:lang w:val="en-US"/>
        </w:rPr>
        <w:t>N</w:t>
      </w:r>
      <w:r w:rsidRPr="00450098">
        <w:rPr>
          <w:lang w:val="en-US"/>
        </w:rPr>
        <w:t xml:space="preserve"> were calculated either for each plant functional type </w:t>
      </w:r>
      <w:r w:rsidRPr="00450098">
        <w:rPr>
          <w:i/>
          <w:lang w:val="en-US"/>
        </w:rPr>
        <w:t>p</w:t>
      </w:r>
      <w:r w:rsidRPr="00450098">
        <w:rPr>
          <w:lang w:val="en-US"/>
        </w:rPr>
        <w:t xml:space="preserve"> or each stem diameter class </w:t>
      </w:r>
      <w:r w:rsidRPr="00450098">
        <w:rPr>
          <w:i/>
          <w:lang w:val="en-US"/>
        </w:rPr>
        <w:t>d</w:t>
      </w:r>
      <w:r w:rsidRPr="00450098">
        <w:rPr>
          <w:lang w:val="en-US"/>
        </w:rPr>
        <w:t xml:space="preserve"> (class width = 0.1 m). The weights </w:t>
      </w:r>
      <m:oMath>
        <m:sSub>
          <m:sSubPr>
            <m:ctrlPr>
              <w:rPr>
                <w:rFonts w:ascii="Cambria Math" w:hAnsi="Cambria Math"/>
              </w:rPr>
            </m:ctrlPr>
          </m:sSubPr>
          <m:e>
            <m:r>
              <w:rPr>
                <w:rFonts w:ascii="Cambria Math" w:hAnsi="Cambria Math"/>
              </w:rPr>
              <m:t>ω</m:t>
            </m:r>
          </m:e>
          <m:sub>
            <m:r>
              <w:rPr>
                <w:rFonts w:ascii="Cambria Math" w:hAnsi="Cambria Math"/>
              </w:rPr>
              <m:t>Bp</m:t>
            </m:r>
          </m:sub>
        </m:sSub>
      </m:oMath>
      <w:r w:rsidRPr="00450098">
        <w:rPr>
          <w:lang w:val="en-US"/>
        </w:rPr>
        <w:t xml:space="preserve"> and </w:t>
      </w:r>
      <m:oMath>
        <m:sSub>
          <m:sSubPr>
            <m:ctrlPr>
              <w:rPr>
                <w:rFonts w:ascii="Cambria Math" w:hAnsi="Cambria Math"/>
              </w:rPr>
            </m:ctrlPr>
          </m:sSubPr>
          <m:e>
            <m:r>
              <w:rPr>
                <w:rFonts w:ascii="Cambria Math" w:hAnsi="Cambria Math"/>
              </w:rPr>
              <m:t>ω</m:t>
            </m:r>
          </m:e>
          <m:sub>
            <m:r>
              <w:rPr>
                <w:rFonts w:ascii="Cambria Math" w:hAnsi="Cambria Math"/>
              </w:rPr>
              <m:t>Dd</m:t>
            </m:r>
          </m:sub>
        </m:sSub>
      </m:oMath>
      <w:r w:rsidRPr="00450098">
        <w:rPr>
          <w:lang w:val="en-US"/>
        </w:rPr>
        <w:t xml:space="preserve"> were determined regarding either the </w:t>
      </w:r>
      <w:r w:rsidRPr="00450098">
        <w:rPr>
          <w:i/>
          <w:lang w:val="en-US"/>
        </w:rPr>
        <w:t>PFT</w:t>
      </w:r>
      <w:r w:rsidRPr="00450098">
        <w:rPr>
          <w:lang w:val="en-US"/>
        </w:rPr>
        <w:t xml:space="preserve">'s observed aboveground biomasses or the mean stem numbers </w:t>
      </w:r>
      <w:r w:rsidRPr="00450098">
        <w:rPr>
          <w:i/>
          <w:lang w:val="en-US"/>
        </w:rPr>
        <w:t>D</w:t>
      </w:r>
      <w:r w:rsidRPr="00450098">
        <w:rPr>
          <w:lang w:val="en-US"/>
        </w:rPr>
        <w:t xml:space="preserve"> per stem diameter class </w:t>
      </w:r>
      <w:r w:rsidRPr="00450098">
        <w:rPr>
          <w:i/>
          <w:lang w:val="en-US"/>
        </w:rPr>
        <w:t>d</w:t>
      </w:r>
      <w:r w:rsidRPr="00450098">
        <w:rPr>
          <w:lang w:val="en-US"/>
        </w:rPr>
        <w:t xml:space="preserve"> as fraction of their total sums </w:t>
      </w:r>
      <w:r w:rsidRPr="00450098">
        <w:rPr>
          <w:i/>
          <w:lang w:val="en-US"/>
        </w:rPr>
        <w:t>t</w:t>
      </w:r>
      <w:r w:rsidRPr="00450098">
        <w:rPr>
          <w:lang w:val="en-US"/>
        </w:rPr>
        <w:t xml:space="preserve">. The weighting of the </w:t>
      </w:r>
      <w:r w:rsidRPr="00450098">
        <w:rPr>
          <w:i/>
          <w:lang w:val="en-US"/>
        </w:rPr>
        <w:t>PFT</w:t>
      </w:r>
      <w:r w:rsidRPr="00450098">
        <w:rPr>
          <w:lang w:val="en-US"/>
        </w:rPr>
        <w:t xml:space="preserve">'s aboveground biomasses and the stem numbers should ensure that the model output, necessary for answering the research questions, </w:t>
      </w:r>
      <w:del w:id="659" w:author="Ulrike Hiltner" w:date="2017-12-08T15:27:00Z">
        <w:r w:rsidRPr="00450098" w:rsidDel="00B84CB7">
          <w:rPr>
            <w:lang w:val="en-US"/>
          </w:rPr>
          <w:delText xml:space="preserve">were </w:delText>
        </w:r>
      </w:del>
      <w:ins w:id="660" w:author="Ulrike Hiltner" w:date="2017-12-08T15:27:00Z">
        <w:r w:rsidR="00B84CB7">
          <w:rPr>
            <w:lang w:val="en-US"/>
          </w:rPr>
          <w:t>was</w:t>
        </w:r>
        <w:r w:rsidR="00B84CB7" w:rsidRPr="00450098">
          <w:rPr>
            <w:lang w:val="en-US"/>
          </w:rPr>
          <w:t xml:space="preserve"> </w:t>
        </w:r>
      </w:ins>
      <w:r w:rsidRPr="00450098">
        <w:rPr>
          <w:lang w:val="en-US"/>
        </w:rPr>
        <w:t>modeled precisely. Decisive for the quality of the cost function were the appropriateness of the weighting factors</w:t>
      </w:r>
      <w:del w:id="661" w:author="Ulrike Hiltner" w:date="2017-12-08T15:27:00Z">
        <w:r w:rsidRPr="00450098" w:rsidDel="00B84CB7">
          <w:rPr>
            <w:lang w:val="en-US"/>
          </w:rPr>
          <w:delText xml:space="preserve"> </w:delText>
        </w:r>
      </w:del>
      <m:oMath>
        <m:r>
          <w:rPr>
            <w:rFonts w:ascii="Cambria Math" w:hAnsi="Cambria Math"/>
          </w:rPr>
          <m:t>ω</m:t>
        </m:r>
      </m:oMath>
      <w:r w:rsidRPr="00450098">
        <w:rPr>
          <w:lang w:val="en-US"/>
        </w:rPr>
        <w:t xml:space="preserve">. This led to the fact that the aboveground biomass of more dominant </w:t>
      </w:r>
      <w:r w:rsidRPr="00450098">
        <w:rPr>
          <w:i/>
          <w:lang w:val="en-US"/>
        </w:rPr>
        <w:t>PFT</w:t>
      </w:r>
      <w:r w:rsidRPr="00450098">
        <w:rPr>
          <w:lang w:val="en-US"/>
        </w:rPr>
        <w:t>s and the frequency of tall trees with a large stem diameter had a greater impact on the simulation result during the parameter set's fine-tuning. Ranges of the fine-tuned parameters are shown in Tab. A1.1.3.</w:t>
      </w:r>
    </w:p>
    <w:p w:rsidR="00D7084D" w:rsidRPr="00450098" w:rsidRDefault="00450098">
      <w:pPr>
        <w:pStyle w:val="Beschriftung1"/>
        <w:rPr>
          <w:lang w:val="en-US"/>
        </w:rPr>
        <w:pPrChange w:id="662" w:author="Ulrike Hiltner" w:date="2017-12-08T15:28:00Z">
          <w:pPr/>
        </w:pPrChange>
      </w:pPr>
      <w:r w:rsidRPr="00450098">
        <w:rPr>
          <w:lang w:val="en-US"/>
        </w:rPr>
        <w:t xml:space="preserve">Tab. A1.1.3: Model calibration and fine-tuning. </w:t>
      </w:r>
      <w:r w:rsidRPr="00450098">
        <w:rPr>
          <w:i/>
          <w:lang w:val="en-US"/>
        </w:rPr>
        <w:t>PFT</w:t>
      </w:r>
      <w:r w:rsidRPr="00450098">
        <w:rPr>
          <w:lang w:val="en-US"/>
        </w:rPr>
        <w:t xml:space="preserve">-specific ranges of the parameter values that were fine-tuned using the dynamically dimensioned search </w:t>
      </w:r>
      <w:r w:rsidRPr="00450098">
        <w:rPr>
          <w:i/>
          <w:lang w:val="en-US"/>
        </w:rPr>
        <w:t>DDS</w:t>
      </w:r>
      <w:r w:rsidRPr="00450098">
        <w:rPr>
          <w:lang w:val="en-US"/>
        </w:rPr>
        <w:t xml:space="preserve"> (Lehmann and </w:t>
      </w:r>
      <w:proofErr w:type="spellStart"/>
      <w:r w:rsidRPr="00450098">
        <w:rPr>
          <w:lang w:val="en-US"/>
        </w:rPr>
        <w:t>Huth</w:t>
      </w:r>
      <w:proofErr w:type="spellEnd"/>
      <w:r w:rsidRPr="00450098">
        <w:rPr>
          <w:lang w:val="en-US"/>
        </w:rPr>
        <w:t xml:space="preserve"> 2015).</w:t>
      </w:r>
    </w:p>
    <w:tbl>
      <w:tblPr>
        <w:tblW w:w="0" w:type="pct"/>
        <w:tblLook w:val="07E0" w:firstRow="1" w:lastRow="1" w:firstColumn="1" w:lastColumn="1" w:noHBand="1" w:noVBand="1"/>
      </w:tblPr>
      <w:tblGrid>
        <w:gridCol w:w="456"/>
        <w:gridCol w:w="1326"/>
        <w:gridCol w:w="1305"/>
      </w:tblGrid>
      <w:tr w:rsidR="00D7084D">
        <w:tc>
          <w:tcPr>
            <w:tcW w:w="0" w:type="auto"/>
            <w:tcBorders>
              <w:bottom w:val="single" w:sz="0" w:space="0" w:color="auto"/>
            </w:tcBorders>
            <w:vAlign w:val="bottom"/>
          </w:tcPr>
          <w:p w:rsidR="00D7084D" w:rsidRDefault="00450098">
            <w:pPr>
              <w:pStyle w:val="Tablestyle"/>
              <w:pPrChange w:id="663" w:author="Ulrike Hiltner" w:date="2017-12-08T15:28:00Z">
                <w:pPr>
                  <w:jc w:val="left"/>
                </w:pPr>
              </w:pPrChange>
            </w:pPr>
            <w:r>
              <w:t>pft</w:t>
            </w:r>
          </w:p>
        </w:tc>
        <w:tc>
          <w:tcPr>
            <w:tcW w:w="0" w:type="auto"/>
            <w:tcBorders>
              <w:bottom w:val="single" w:sz="0" w:space="0" w:color="auto"/>
            </w:tcBorders>
            <w:vAlign w:val="bottom"/>
          </w:tcPr>
          <w:p w:rsidR="00D7084D" w:rsidRDefault="00450098">
            <w:pPr>
              <w:pStyle w:val="Tablestyle"/>
              <w:pPrChange w:id="664" w:author="Ulrike Hiltner" w:date="2017-12-08T15:28:00Z">
                <w:pPr>
                  <w:jc w:val="left"/>
                </w:pPr>
              </w:pPrChange>
            </w:pPr>
            <w:r>
              <w:t>range of n</w:t>
            </w:r>
            <w:r>
              <w:rPr>
                <w:vertAlign w:val="subscript"/>
              </w:rPr>
              <w:t>seed</w:t>
            </w:r>
          </w:p>
        </w:tc>
        <w:tc>
          <w:tcPr>
            <w:tcW w:w="0" w:type="auto"/>
            <w:tcBorders>
              <w:bottom w:val="single" w:sz="0" w:space="0" w:color="auto"/>
            </w:tcBorders>
            <w:vAlign w:val="bottom"/>
          </w:tcPr>
          <w:p w:rsidR="00D7084D" w:rsidRDefault="00450098">
            <w:pPr>
              <w:pStyle w:val="Tablestyle"/>
              <w:pPrChange w:id="665" w:author="Ulrike Hiltner" w:date="2017-12-08T15:28:00Z">
                <w:pPr>
                  <w:jc w:val="left"/>
                </w:pPr>
              </w:pPrChange>
            </w:pPr>
            <w:r>
              <w:t>range of p</w:t>
            </w:r>
            <w:r>
              <w:rPr>
                <w:vertAlign w:val="subscript"/>
              </w:rPr>
              <w:t>max</w:t>
            </w:r>
          </w:p>
        </w:tc>
      </w:tr>
      <w:tr w:rsidR="00D7084D">
        <w:tc>
          <w:tcPr>
            <w:tcW w:w="0" w:type="auto"/>
          </w:tcPr>
          <w:p w:rsidR="00D7084D" w:rsidRDefault="00450098">
            <w:pPr>
              <w:pStyle w:val="Tablestyle"/>
              <w:pPrChange w:id="666" w:author="Ulrike Hiltner" w:date="2017-12-08T15:28:00Z">
                <w:pPr>
                  <w:jc w:val="left"/>
                </w:pPr>
              </w:pPrChange>
            </w:pPr>
            <w:r>
              <w:t>1</w:t>
            </w:r>
          </w:p>
        </w:tc>
        <w:tc>
          <w:tcPr>
            <w:tcW w:w="0" w:type="auto"/>
          </w:tcPr>
          <w:p w:rsidR="00D7084D" w:rsidRDefault="00450098">
            <w:pPr>
              <w:pStyle w:val="Tablestyle"/>
              <w:pPrChange w:id="667" w:author="Ulrike Hiltner" w:date="2017-12-08T15:28:00Z">
                <w:pPr>
                  <w:jc w:val="left"/>
                </w:pPr>
              </w:pPrChange>
            </w:pPr>
            <w:r>
              <w:t>[1; 10]</w:t>
            </w:r>
          </w:p>
        </w:tc>
        <w:tc>
          <w:tcPr>
            <w:tcW w:w="0" w:type="auto"/>
          </w:tcPr>
          <w:p w:rsidR="00D7084D" w:rsidRDefault="00450098">
            <w:pPr>
              <w:pStyle w:val="Tablestyle"/>
              <w:pPrChange w:id="668" w:author="Ulrike Hiltner" w:date="2017-12-08T15:28:00Z">
                <w:pPr>
                  <w:jc w:val="left"/>
                </w:pPr>
              </w:pPrChange>
            </w:pPr>
            <w:r>
              <w:t>[0.9; 3.0]</w:t>
            </w:r>
          </w:p>
        </w:tc>
      </w:tr>
      <w:tr w:rsidR="00D7084D">
        <w:tc>
          <w:tcPr>
            <w:tcW w:w="0" w:type="auto"/>
          </w:tcPr>
          <w:p w:rsidR="00D7084D" w:rsidRDefault="00450098">
            <w:pPr>
              <w:pStyle w:val="Tablestyle"/>
              <w:pPrChange w:id="669" w:author="Ulrike Hiltner" w:date="2017-12-08T15:28:00Z">
                <w:pPr>
                  <w:jc w:val="left"/>
                </w:pPr>
              </w:pPrChange>
            </w:pPr>
            <w:r>
              <w:t>2</w:t>
            </w:r>
          </w:p>
        </w:tc>
        <w:tc>
          <w:tcPr>
            <w:tcW w:w="0" w:type="auto"/>
          </w:tcPr>
          <w:p w:rsidR="00D7084D" w:rsidRDefault="00450098">
            <w:pPr>
              <w:pStyle w:val="Tablestyle"/>
              <w:pPrChange w:id="670" w:author="Ulrike Hiltner" w:date="2017-12-08T15:28:00Z">
                <w:pPr>
                  <w:jc w:val="left"/>
                </w:pPr>
              </w:pPrChange>
            </w:pPr>
            <w:r>
              <w:t>[1; 35]</w:t>
            </w:r>
          </w:p>
        </w:tc>
        <w:tc>
          <w:tcPr>
            <w:tcW w:w="0" w:type="auto"/>
          </w:tcPr>
          <w:p w:rsidR="00D7084D" w:rsidRDefault="00450098">
            <w:pPr>
              <w:pStyle w:val="Tablestyle"/>
              <w:pPrChange w:id="671" w:author="Ulrike Hiltner" w:date="2017-12-08T15:28:00Z">
                <w:pPr>
                  <w:jc w:val="left"/>
                </w:pPr>
              </w:pPrChange>
            </w:pPr>
            <w:r>
              <w:t>[0.4; 3.0]</w:t>
            </w:r>
          </w:p>
        </w:tc>
      </w:tr>
      <w:tr w:rsidR="00D7084D">
        <w:tc>
          <w:tcPr>
            <w:tcW w:w="0" w:type="auto"/>
          </w:tcPr>
          <w:p w:rsidR="00D7084D" w:rsidRDefault="00450098">
            <w:pPr>
              <w:pStyle w:val="Tablestyle"/>
              <w:pPrChange w:id="672" w:author="Ulrike Hiltner" w:date="2017-12-08T15:28:00Z">
                <w:pPr>
                  <w:jc w:val="left"/>
                </w:pPr>
              </w:pPrChange>
            </w:pPr>
            <w:r>
              <w:t>3</w:t>
            </w:r>
          </w:p>
        </w:tc>
        <w:tc>
          <w:tcPr>
            <w:tcW w:w="0" w:type="auto"/>
          </w:tcPr>
          <w:p w:rsidR="00D7084D" w:rsidRDefault="00450098">
            <w:pPr>
              <w:pStyle w:val="Tablestyle"/>
              <w:pPrChange w:id="673" w:author="Ulrike Hiltner" w:date="2017-12-08T15:28:00Z">
                <w:pPr>
                  <w:jc w:val="left"/>
                </w:pPr>
              </w:pPrChange>
            </w:pPr>
            <w:r>
              <w:t>[1; 60]</w:t>
            </w:r>
          </w:p>
        </w:tc>
        <w:tc>
          <w:tcPr>
            <w:tcW w:w="0" w:type="auto"/>
          </w:tcPr>
          <w:p w:rsidR="00D7084D" w:rsidRDefault="00450098">
            <w:pPr>
              <w:pStyle w:val="Tablestyle"/>
              <w:pPrChange w:id="674" w:author="Ulrike Hiltner" w:date="2017-12-08T15:28:00Z">
                <w:pPr>
                  <w:jc w:val="left"/>
                </w:pPr>
              </w:pPrChange>
            </w:pPr>
            <w:r>
              <w:t>[3.0; 10.0]</w:t>
            </w:r>
          </w:p>
        </w:tc>
      </w:tr>
      <w:tr w:rsidR="00D7084D">
        <w:tc>
          <w:tcPr>
            <w:tcW w:w="0" w:type="auto"/>
          </w:tcPr>
          <w:p w:rsidR="00D7084D" w:rsidRDefault="00450098">
            <w:pPr>
              <w:pStyle w:val="Tablestyle"/>
              <w:pPrChange w:id="675" w:author="Ulrike Hiltner" w:date="2017-12-08T15:28:00Z">
                <w:pPr>
                  <w:jc w:val="left"/>
                </w:pPr>
              </w:pPrChange>
            </w:pPr>
            <w:r>
              <w:t>4</w:t>
            </w:r>
          </w:p>
        </w:tc>
        <w:tc>
          <w:tcPr>
            <w:tcW w:w="0" w:type="auto"/>
          </w:tcPr>
          <w:p w:rsidR="00D7084D" w:rsidRDefault="00450098">
            <w:pPr>
              <w:pStyle w:val="Tablestyle"/>
              <w:pPrChange w:id="676" w:author="Ulrike Hiltner" w:date="2017-12-08T15:28:00Z">
                <w:pPr>
                  <w:jc w:val="left"/>
                </w:pPr>
              </w:pPrChange>
            </w:pPr>
            <w:r>
              <w:t>[15; 100]</w:t>
            </w:r>
          </w:p>
        </w:tc>
        <w:tc>
          <w:tcPr>
            <w:tcW w:w="0" w:type="auto"/>
          </w:tcPr>
          <w:p w:rsidR="00D7084D" w:rsidRDefault="00450098">
            <w:pPr>
              <w:pStyle w:val="Tablestyle"/>
              <w:pPrChange w:id="677" w:author="Ulrike Hiltner" w:date="2017-12-08T15:28:00Z">
                <w:pPr>
                  <w:jc w:val="left"/>
                </w:pPr>
              </w:pPrChange>
            </w:pPr>
            <w:r>
              <w:t>[10.0; 25.0]</w:t>
            </w:r>
          </w:p>
        </w:tc>
      </w:tr>
      <w:tr w:rsidR="00D7084D">
        <w:tc>
          <w:tcPr>
            <w:tcW w:w="0" w:type="auto"/>
          </w:tcPr>
          <w:p w:rsidR="00D7084D" w:rsidRDefault="00450098">
            <w:pPr>
              <w:pStyle w:val="Tablestyle"/>
              <w:pPrChange w:id="678" w:author="Ulrike Hiltner" w:date="2017-12-08T15:28:00Z">
                <w:pPr>
                  <w:jc w:val="left"/>
                </w:pPr>
              </w:pPrChange>
            </w:pPr>
            <w:r>
              <w:t>5</w:t>
            </w:r>
          </w:p>
        </w:tc>
        <w:tc>
          <w:tcPr>
            <w:tcW w:w="0" w:type="auto"/>
          </w:tcPr>
          <w:p w:rsidR="00D7084D" w:rsidRDefault="00450098">
            <w:pPr>
              <w:pStyle w:val="Tablestyle"/>
              <w:pPrChange w:id="679" w:author="Ulrike Hiltner" w:date="2017-12-08T15:28:00Z">
                <w:pPr>
                  <w:jc w:val="left"/>
                </w:pPr>
              </w:pPrChange>
            </w:pPr>
            <w:r>
              <w:t>[1; 25]</w:t>
            </w:r>
          </w:p>
        </w:tc>
        <w:tc>
          <w:tcPr>
            <w:tcW w:w="0" w:type="auto"/>
          </w:tcPr>
          <w:p w:rsidR="00D7084D" w:rsidRDefault="00450098">
            <w:pPr>
              <w:pStyle w:val="Tablestyle"/>
              <w:pPrChange w:id="680" w:author="Ulrike Hiltner" w:date="2017-12-08T15:28:00Z">
                <w:pPr>
                  <w:jc w:val="left"/>
                </w:pPr>
              </w:pPrChange>
            </w:pPr>
            <w:r>
              <w:t>[0.9; 3.0]</w:t>
            </w:r>
          </w:p>
        </w:tc>
      </w:tr>
      <w:tr w:rsidR="00D7084D">
        <w:tc>
          <w:tcPr>
            <w:tcW w:w="0" w:type="auto"/>
          </w:tcPr>
          <w:p w:rsidR="00D7084D" w:rsidRDefault="00450098">
            <w:pPr>
              <w:pStyle w:val="Tablestyle"/>
              <w:pPrChange w:id="681" w:author="Ulrike Hiltner" w:date="2017-12-08T15:28:00Z">
                <w:pPr>
                  <w:jc w:val="left"/>
                </w:pPr>
              </w:pPrChange>
            </w:pPr>
            <w:r>
              <w:t>6</w:t>
            </w:r>
          </w:p>
        </w:tc>
        <w:tc>
          <w:tcPr>
            <w:tcW w:w="0" w:type="auto"/>
          </w:tcPr>
          <w:p w:rsidR="00D7084D" w:rsidRDefault="00450098">
            <w:pPr>
              <w:pStyle w:val="Tablestyle"/>
              <w:pPrChange w:id="682" w:author="Ulrike Hiltner" w:date="2017-12-08T15:28:00Z">
                <w:pPr>
                  <w:jc w:val="left"/>
                </w:pPr>
              </w:pPrChange>
            </w:pPr>
            <w:r>
              <w:t>[1; 60]</w:t>
            </w:r>
          </w:p>
        </w:tc>
        <w:tc>
          <w:tcPr>
            <w:tcW w:w="0" w:type="auto"/>
          </w:tcPr>
          <w:p w:rsidR="00D7084D" w:rsidRDefault="00450098">
            <w:pPr>
              <w:pStyle w:val="Tablestyle"/>
              <w:pPrChange w:id="683" w:author="Ulrike Hiltner" w:date="2017-12-08T15:28:00Z">
                <w:pPr>
                  <w:jc w:val="left"/>
                </w:pPr>
              </w:pPrChange>
            </w:pPr>
            <w:r>
              <w:t>[3.0; 10.0]</w:t>
            </w:r>
          </w:p>
        </w:tc>
      </w:tr>
      <w:tr w:rsidR="00D7084D">
        <w:tc>
          <w:tcPr>
            <w:tcW w:w="0" w:type="auto"/>
          </w:tcPr>
          <w:p w:rsidR="00D7084D" w:rsidRDefault="00450098">
            <w:pPr>
              <w:pStyle w:val="Tablestyle"/>
              <w:pPrChange w:id="684" w:author="Ulrike Hiltner" w:date="2017-12-08T15:28:00Z">
                <w:pPr>
                  <w:jc w:val="left"/>
                </w:pPr>
              </w:pPrChange>
            </w:pPr>
            <w:r>
              <w:t>7</w:t>
            </w:r>
          </w:p>
        </w:tc>
        <w:tc>
          <w:tcPr>
            <w:tcW w:w="0" w:type="auto"/>
          </w:tcPr>
          <w:p w:rsidR="00D7084D" w:rsidRDefault="00450098">
            <w:pPr>
              <w:pStyle w:val="Tablestyle"/>
              <w:pPrChange w:id="685" w:author="Ulrike Hiltner" w:date="2017-12-08T15:28:00Z">
                <w:pPr>
                  <w:jc w:val="left"/>
                </w:pPr>
              </w:pPrChange>
            </w:pPr>
            <w:r>
              <w:t>[15; 100]</w:t>
            </w:r>
          </w:p>
        </w:tc>
        <w:tc>
          <w:tcPr>
            <w:tcW w:w="0" w:type="auto"/>
          </w:tcPr>
          <w:p w:rsidR="00D7084D" w:rsidRDefault="00450098">
            <w:pPr>
              <w:pStyle w:val="Tablestyle"/>
              <w:pPrChange w:id="686" w:author="Ulrike Hiltner" w:date="2017-12-08T15:28:00Z">
                <w:pPr>
                  <w:jc w:val="left"/>
                </w:pPr>
              </w:pPrChange>
            </w:pPr>
            <w:r>
              <w:t>[10.0; 28.0]</w:t>
            </w:r>
          </w:p>
        </w:tc>
      </w:tr>
      <w:tr w:rsidR="00D7084D">
        <w:tc>
          <w:tcPr>
            <w:tcW w:w="0" w:type="auto"/>
          </w:tcPr>
          <w:p w:rsidR="00D7084D" w:rsidRDefault="00450098">
            <w:pPr>
              <w:pStyle w:val="Tablestyle"/>
              <w:pPrChange w:id="687" w:author="Ulrike Hiltner" w:date="2017-12-08T15:28:00Z">
                <w:pPr>
                  <w:jc w:val="left"/>
                </w:pPr>
              </w:pPrChange>
            </w:pPr>
            <w:r>
              <w:t>8</w:t>
            </w:r>
          </w:p>
        </w:tc>
        <w:tc>
          <w:tcPr>
            <w:tcW w:w="0" w:type="auto"/>
          </w:tcPr>
          <w:p w:rsidR="00D7084D" w:rsidRDefault="00450098">
            <w:pPr>
              <w:pStyle w:val="Tablestyle"/>
              <w:pPrChange w:id="688" w:author="Ulrike Hiltner" w:date="2017-12-08T15:28:00Z">
                <w:pPr>
                  <w:jc w:val="left"/>
                </w:pPr>
              </w:pPrChange>
            </w:pPr>
            <w:r>
              <w:t>[1; 25]</w:t>
            </w:r>
          </w:p>
        </w:tc>
        <w:tc>
          <w:tcPr>
            <w:tcW w:w="0" w:type="auto"/>
          </w:tcPr>
          <w:p w:rsidR="00D7084D" w:rsidRDefault="00450098">
            <w:pPr>
              <w:pStyle w:val="Tablestyle"/>
              <w:pPrChange w:id="689" w:author="Ulrike Hiltner" w:date="2017-12-08T15:28:00Z">
                <w:pPr>
                  <w:jc w:val="left"/>
                </w:pPr>
              </w:pPrChange>
            </w:pPr>
            <w:r>
              <w:t>[0.9; 3.0]</w:t>
            </w:r>
          </w:p>
        </w:tc>
      </w:tr>
    </w:tbl>
    <w:p w:rsidR="00D7084D" w:rsidRPr="00450098" w:rsidRDefault="00450098">
      <w:pPr>
        <w:rPr>
          <w:lang w:val="en-US"/>
        </w:rPr>
      </w:pPr>
      <w:r w:rsidRPr="00450098">
        <w:rPr>
          <w:lang w:val="en-US"/>
        </w:rPr>
        <w:t xml:space="preserve">The values for </w:t>
      </w:r>
      <w:proofErr w:type="spellStart"/>
      <w:r w:rsidRPr="00450098">
        <w:rPr>
          <w:i/>
          <w:lang w:val="en-US"/>
        </w:rPr>
        <w:t>p</w:t>
      </w:r>
      <w:r w:rsidRPr="00450098">
        <w:rPr>
          <w:i/>
          <w:vertAlign w:val="subscript"/>
          <w:lang w:val="en-US"/>
        </w:rPr>
        <w:t>max</w:t>
      </w:r>
      <w:proofErr w:type="spellEnd"/>
      <w:r w:rsidRPr="00450098">
        <w:rPr>
          <w:lang w:val="en-US"/>
        </w:rPr>
        <w:t xml:space="preserve"> and </w:t>
      </w:r>
      <w:proofErr w:type="spellStart"/>
      <w:r w:rsidRPr="00450098">
        <w:rPr>
          <w:i/>
          <w:lang w:val="en-US"/>
        </w:rPr>
        <w:t>n</w:t>
      </w:r>
      <w:r w:rsidRPr="00450098">
        <w:rPr>
          <w:i/>
          <w:vertAlign w:val="subscript"/>
          <w:lang w:val="en-US"/>
        </w:rPr>
        <w:t>seed</w:t>
      </w:r>
      <w:proofErr w:type="spellEnd"/>
      <w:r w:rsidRPr="00450098">
        <w:rPr>
          <w:lang w:val="en-US"/>
        </w:rPr>
        <w:t xml:space="preserve"> are based on knowledge from previous studies (e.g. (Hiltner et al. 2016; Fischer et al. 2016; Fischer et al. 2014; Köhler et al. 2003)). It was important that the calibrated parameters did not reach the upper or lower limits. All parameter values used in the parameterization of the FORMIND forest model are documented in Table A1.1.2.</w:t>
      </w:r>
    </w:p>
    <w:p w:rsidR="00D7084D" w:rsidRPr="00450098" w:rsidRDefault="00450098">
      <w:pPr>
        <w:rPr>
          <w:lang w:val="en-US"/>
        </w:rPr>
      </w:pPr>
      <w:r w:rsidRPr="00450098">
        <w:rPr>
          <w:lang w:val="en-US"/>
        </w:rPr>
        <w:t xml:space="preserve">Due to this approach, the forest model of FORMIND was calibrated against </w:t>
      </w:r>
      <m:oMath>
        <m:r>
          <w:rPr>
            <w:rFonts w:ascii="Cambria Math" w:hAnsi="Cambria Math"/>
            <w:lang w:val="en-US"/>
          </w:rPr>
          <m:t>136</m:t>
        </m:r>
      </m:oMath>
      <w:r w:rsidRPr="00450098">
        <w:rPr>
          <w:lang w:val="en-US"/>
        </w:rPr>
        <w:t xml:space="preserve"> data points originating from the forest inventories: taking eight </w:t>
      </w:r>
      <w:r w:rsidRPr="00450098">
        <w:rPr>
          <w:i/>
          <w:lang w:val="en-US"/>
        </w:rPr>
        <w:t>PFT</w:t>
      </w:r>
      <w:r w:rsidRPr="00450098">
        <w:rPr>
          <w:lang w:val="en-US"/>
        </w:rPr>
        <w:t xml:space="preserve">s by stem numbers of 16 stem diameter classes and their aboveground biomass of the cost function. Extensive preliminary testing of cost functions showed that the chosen criteria were the most effective within this study. </w:t>
      </w:r>
      <w:proofErr w:type="gramStart"/>
      <w:r w:rsidRPr="00450098">
        <w:rPr>
          <w:lang w:val="en-US"/>
        </w:rPr>
        <w:t>Fig.</w:t>
      </w:r>
      <w:proofErr w:type="gramEnd"/>
      <w:r w:rsidRPr="00450098">
        <w:rPr>
          <w:lang w:val="en-US"/>
        </w:rPr>
        <w:t xml:space="preserve"> A1.1.2 shows the results of the fine-tuning by presenting the total forest stand's tree size distribution. For trees with a </w:t>
      </w:r>
      <w:r w:rsidRPr="00450098">
        <w:rPr>
          <w:i/>
          <w:lang w:val="en-US"/>
        </w:rPr>
        <w:t>dbh</w:t>
      </w:r>
      <w:r w:rsidRPr="00450098">
        <w:rPr>
          <w:lang w:val="en-US"/>
        </w:rPr>
        <w:t xml:space="preserve"> smaller than 0.4 m, the number of trees was slightly overestimated by the model, whereas the number of larger trees was very well recorded.</w:t>
      </w:r>
    </w:p>
    <w:p w:rsidR="00B84CB7" w:rsidRDefault="00450098">
      <w:pPr>
        <w:rPr>
          <w:lang w:val="en-US"/>
        </w:rPr>
      </w:pPr>
      <w:r>
        <w:rPr>
          <w:noProof/>
          <w:lang w:eastAsia="de-DE"/>
        </w:rPr>
        <w:lastRenderedPageBreak/>
        <w:drawing>
          <wp:inline distT="0" distB="0" distL="0" distR="0" wp14:anchorId="3ECF8C12" wp14:editId="3B3D6E13">
            <wp:extent cx="2880000" cy="28800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iltnerEtAl_3rdDraft_files/figure-docx/plotCalibResults_SZDist-1.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a:ln w="9525">
                      <a:noFill/>
                      <a:headEnd/>
                      <a:tailEnd/>
                    </a:ln>
                  </pic:spPr>
                </pic:pic>
              </a:graphicData>
            </a:graphic>
          </wp:inline>
        </w:drawing>
      </w:r>
      <w:r w:rsidRPr="00450098">
        <w:rPr>
          <w:lang w:val="en-US"/>
        </w:rPr>
        <w:t xml:space="preserve"> </w:t>
      </w:r>
    </w:p>
    <w:p w:rsidR="00D7084D" w:rsidRPr="00450098" w:rsidRDefault="00450098" w:rsidP="00B84CB7">
      <w:pPr>
        <w:pStyle w:val="Beschriftung1"/>
        <w:rPr>
          <w:lang w:val="en-US"/>
        </w:rPr>
      </w:pPr>
      <w:r w:rsidRPr="00450098">
        <w:rPr>
          <w:lang w:val="en-US"/>
        </w:rPr>
        <w:t>Fig A1.1.2: Model calibration. Comparison of the simulated and observed mean root number tree size distribution of the entire forest stand. The mean values of the observations were calculated from the forest inventory data of the T0 control areas and biodiversity areas (cf. A1.2.1) of the period 1984-2016. The simulated mean values were averaged over 16 ha and over the years 333-1000, assuming that the forest was in equilibrium of a mature forest.</w:t>
      </w:r>
    </w:p>
    <w:p w:rsidR="00D7084D" w:rsidRDefault="00450098">
      <w:pPr>
        <w:rPr>
          <w:lang w:val="en-US"/>
        </w:rPr>
      </w:pPr>
      <w:r w:rsidRPr="00450098">
        <w:rPr>
          <w:b/>
          <w:lang w:val="en-US"/>
        </w:rPr>
        <w:t>The simulation experiment</w:t>
      </w:r>
      <w:r w:rsidRPr="00450098">
        <w:rPr>
          <w:lang w:val="en-US"/>
        </w:rPr>
        <w:t xml:space="preserve"> was intended to investigate damages of selective logging on forest growth conditions. </w:t>
      </w:r>
      <w:proofErr w:type="gramStart"/>
      <w:r w:rsidRPr="00450098">
        <w:rPr>
          <w:lang w:val="en-US"/>
        </w:rPr>
        <w:t>Fig.</w:t>
      </w:r>
      <w:proofErr w:type="gramEnd"/>
      <w:r w:rsidRPr="00450098">
        <w:rPr>
          <w:lang w:val="en-US"/>
        </w:rPr>
        <w:t xml:space="preserve"> A1.1.3 shows the development of aboveground biomass for the simulation experiment group-specifically.</w:t>
      </w:r>
    </w:p>
    <w:p w:rsidR="00B84CB7" w:rsidRPr="00450098" w:rsidRDefault="00B84CB7">
      <w:pPr>
        <w:rPr>
          <w:lang w:val="en-US"/>
        </w:rPr>
      </w:pPr>
      <w:r>
        <w:rPr>
          <w:noProof/>
          <w:lang w:eastAsia="de-DE"/>
        </w:rPr>
        <w:drawing>
          <wp:inline distT="0" distB="0" distL="0" distR="0" wp14:anchorId="3EB49915" wp14:editId="31618DBA">
            <wp:extent cx="5760720" cy="252031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A112_simRes_abg_allSc.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520315"/>
                    </a:xfrm>
                    <a:prstGeom prst="rect">
                      <a:avLst/>
                    </a:prstGeom>
                  </pic:spPr>
                </pic:pic>
              </a:graphicData>
            </a:graphic>
          </wp:inline>
        </w:drawing>
      </w:r>
    </w:p>
    <w:p w:rsidR="00B84CB7" w:rsidRDefault="00450098" w:rsidP="00B84CB7">
      <w:pPr>
        <w:pStyle w:val="Beschriftung1"/>
        <w:rPr>
          <w:lang w:val="en-US"/>
        </w:rPr>
      </w:pPr>
      <w:proofErr w:type="gramStart"/>
      <w:r w:rsidRPr="00450098">
        <w:rPr>
          <w:lang w:val="en-US"/>
        </w:rPr>
        <w:t>Fig.</w:t>
      </w:r>
      <w:proofErr w:type="gramEnd"/>
      <w:r w:rsidRPr="00450098">
        <w:rPr>
          <w:lang w:val="en-US"/>
        </w:rPr>
        <w:t xml:space="preserve"> A1.1.3: Simulation results of all scenarios on </w:t>
      </w:r>
      <w:r w:rsidRPr="00450098">
        <w:rPr>
          <w:i/>
          <w:lang w:val="en-US"/>
        </w:rPr>
        <w:t>PFT</w:t>
      </w:r>
      <w:r w:rsidRPr="00450098">
        <w:rPr>
          <w:lang w:val="en-US"/>
        </w:rPr>
        <w:t xml:space="preserve">-level. Points represent observed mean aboveground biomass calculated from forest inventory data regarding different successional stages. Time series represent mean </w:t>
      </w:r>
      <w:proofErr w:type="spellStart"/>
      <w:r w:rsidRPr="00B84CB7">
        <w:rPr>
          <w:i/>
          <w:lang w:val="en-US"/>
        </w:rPr>
        <w:t>agb</w:t>
      </w:r>
      <w:proofErr w:type="spellEnd"/>
      <w:r w:rsidRPr="00450098">
        <w:rPr>
          <w:lang w:val="en-US"/>
        </w:rPr>
        <w:t xml:space="preserve"> and </w:t>
      </w:r>
      <w:proofErr w:type="spellStart"/>
      <w:proofErr w:type="gramStart"/>
      <w:r w:rsidRPr="00B84CB7">
        <w:rPr>
          <w:i/>
          <w:lang w:val="en-US"/>
        </w:rPr>
        <w:t>sn</w:t>
      </w:r>
      <w:proofErr w:type="spellEnd"/>
      <w:proofErr w:type="gramEnd"/>
      <w:r w:rsidRPr="00450098">
        <w:rPr>
          <w:lang w:val="en-US"/>
        </w:rPr>
        <w:t xml:space="preserve"> of simulation results starting from bare ground per hectare with standard deviations of 10 ha.</w:t>
      </w:r>
    </w:p>
    <w:p w:rsidR="00B84CB7" w:rsidRDefault="00B84CB7" w:rsidP="00B84CB7">
      <w:pPr>
        <w:rPr>
          <w:rFonts w:asciiTheme="minorHAnsi" w:hAnsiTheme="minorHAnsi"/>
          <w:color w:val="7F7F7F" w:themeColor="text1" w:themeTint="80"/>
          <w:lang w:val="en-US"/>
        </w:rPr>
      </w:pPr>
      <w:r>
        <w:rPr>
          <w:lang w:val="en-US"/>
        </w:rPr>
        <w:br w:type="page"/>
      </w:r>
    </w:p>
    <w:p w:rsidR="00D7084D" w:rsidRPr="00450098" w:rsidRDefault="00450098">
      <w:pPr>
        <w:pStyle w:val="berschrift2"/>
        <w:rPr>
          <w:lang w:val="en-US"/>
        </w:rPr>
      </w:pPr>
      <w:bookmarkStart w:id="690" w:name="headerA1.2"/>
      <w:bookmarkEnd w:id="690"/>
      <w:r w:rsidRPr="00450098">
        <w:rPr>
          <w:lang w:val="en-US"/>
        </w:rPr>
        <w:lastRenderedPageBreak/>
        <w:t>A1.2 The experimental design</w:t>
      </w:r>
    </w:p>
    <w:p w:rsidR="00D7084D" w:rsidRPr="00450098" w:rsidRDefault="00450098">
      <w:pPr>
        <w:rPr>
          <w:lang w:val="en-US"/>
        </w:rPr>
      </w:pPr>
      <w:r w:rsidRPr="00450098">
        <w:rPr>
          <w:b/>
          <w:lang w:val="en-US"/>
        </w:rPr>
        <w:t>The experimental design</w:t>
      </w:r>
      <w:r w:rsidRPr="00450098">
        <w:rPr>
          <w:lang w:val="en-US"/>
        </w:rPr>
        <w:t xml:space="preserve"> at the test site is shown schematically in the global map of Paracou (Fig. </w:t>
      </w:r>
      <w:proofErr w:type="gramStart"/>
      <w:r w:rsidRPr="00450098">
        <w:rPr>
          <w:lang w:val="en-US"/>
        </w:rPr>
        <w:t>A1.2.1).</w:t>
      </w:r>
      <w:proofErr w:type="gramEnd"/>
    </w:p>
    <w:p w:rsidR="00D7084D" w:rsidRPr="00450098" w:rsidRDefault="00450098">
      <w:pPr>
        <w:rPr>
          <w:lang w:val="en-US"/>
        </w:rPr>
      </w:pPr>
      <w:r>
        <w:rPr>
          <w:noProof/>
          <w:lang w:eastAsia="de-DE"/>
        </w:rPr>
        <w:drawing>
          <wp:inline distT="0" distB="0" distL="0" distR="0" wp14:anchorId="0686DCE9" wp14:editId="7ED57CEE">
            <wp:extent cx="5753100" cy="813051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Arbeit\Diss\TP3_Publikationen\ArtikelTwo\dataOutput\figures\global-map-of-paracou.jpg"/>
                    <pic:cNvPicPr>
                      <a:picLocks noChangeAspect="1" noChangeArrowheads="1"/>
                    </pic:cNvPicPr>
                  </pic:nvPicPr>
                  <pic:blipFill>
                    <a:blip r:embed="rId16"/>
                    <a:stretch>
                      <a:fillRect/>
                    </a:stretch>
                  </pic:blipFill>
                  <pic:spPr bwMode="auto">
                    <a:xfrm>
                      <a:off x="0" y="0"/>
                      <a:ext cx="5753100" cy="8130514"/>
                    </a:xfrm>
                    <a:prstGeom prst="rect">
                      <a:avLst/>
                    </a:prstGeom>
                    <a:noFill/>
                    <a:ln w="9525">
                      <a:noFill/>
                      <a:headEnd/>
                      <a:tailEnd/>
                    </a:ln>
                  </pic:spPr>
                </pic:pic>
              </a:graphicData>
            </a:graphic>
          </wp:inline>
        </w:drawing>
      </w:r>
      <w:r w:rsidRPr="00450098">
        <w:rPr>
          <w:lang w:val="en-US"/>
        </w:rPr>
        <w:t xml:space="preserve"> (</w:t>
      </w:r>
      <w:r w:rsidRPr="00450098">
        <w:rPr>
          <w:b/>
          <w:lang w:val="en-US"/>
        </w:rPr>
        <w:t>???</w:t>
      </w:r>
      <w:r w:rsidRPr="00450098">
        <w:rPr>
          <w:lang w:val="en-US"/>
        </w:rPr>
        <w:t xml:space="preserve">) Fig A1.2.1: The global map of Paracou's experimental design (CIRAD 2016). To parameterize and calibrate the forest model of FORMIND we used forest inventory data of the T0-control plots and </w:t>
      </w:r>
      <w:r w:rsidRPr="00450098">
        <w:rPr>
          <w:lang w:val="en-US"/>
        </w:rPr>
        <w:lastRenderedPageBreak/>
        <w:t>biodiversity plots. The parameterization and validation of FORMIND's management module is based on forest inventory data of the T1-logging plots.</w:t>
      </w:r>
    </w:p>
    <w:p w:rsidR="00D7084D" w:rsidRPr="00450098" w:rsidRDefault="00450098">
      <w:pPr>
        <w:rPr>
          <w:lang w:val="en-US"/>
        </w:rPr>
      </w:pPr>
      <w:proofErr w:type="gramStart"/>
      <w:r w:rsidRPr="00450098">
        <w:rPr>
          <w:b/>
          <w:lang w:val="en-US"/>
        </w:rPr>
        <w:t xml:space="preserve">The correction of </w:t>
      </w:r>
      <w:r w:rsidRPr="00450098">
        <w:rPr>
          <w:b/>
          <w:i/>
          <w:lang w:val="en-US"/>
        </w:rPr>
        <w:t>dbh</w:t>
      </w:r>
      <w:r w:rsidRPr="00450098">
        <w:rPr>
          <w:b/>
          <w:lang w:val="en-US"/>
        </w:rPr>
        <w:t xml:space="preserve"> measurements.</w:t>
      </w:r>
      <w:proofErr w:type="gramEnd"/>
      <w:r w:rsidRPr="00450098">
        <w:rPr>
          <w:lang w:val="en-US"/>
        </w:rPr>
        <w:t xml:space="preserve"> In some cases the normal </w:t>
      </w:r>
      <w:r w:rsidRPr="00450098">
        <w:rPr>
          <w:i/>
          <w:lang w:val="en-US"/>
        </w:rPr>
        <w:t>dbh</w:t>
      </w:r>
      <w:r w:rsidRPr="00450098">
        <w:rPr>
          <w:lang w:val="en-US"/>
        </w:rPr>
        <w:t xml:space="preserve"> measurement was not possible, so that the measuring point was adjusted according to four rules. The type of rule shows tab. A1.2.1. In order to eliminate bias caused by such an adjustment of the measuring points, a correction of the primary circumferential measurement was calculated, which was used in the course of the study.</w:t>
      </w:r>
    </w:p>
    <w:p w:rsidR="00D7084D" w:rsidRPr="00450098" w:rsidRDefault="00450098" w:rsidP="00EE3446">
      <w:pPr>
        <w:pStyle w:val="Beschriftung1"/>
        <w:rPr>
          <w:lang w:val="en-US"/>
        </w:rPr>
      </w:pPr>
      <w:r w:rsidRPr="00450098">
        <w:rPr>
          <w:lang w:val="en-US"/>
        </w:rPr>
        <w:t xml:space="preserve">Tab. A1.2.1: Coding for the measuring point of the trunk </w:t>
      </w:r>
      <w:r w:rsidR="00EE3446" w:rsidRPr="00450098">
        <w:rPr>
          <w:lang w:val="en-US"/>
        </w:rPr>
        <w:t>circumference [</w:t>
      </w:r>
      <w:r w:rsidRPr="00450098">
        <w:rPr>
          <w:lang w:val="en-US"/>
        </w:rPr>
        <w:t>cm] in Paracou's forest inventory data set.</w:t>
      </w:r>
    </w:p>
    <w:tbl>
      <w:tblPr>
        <w:tblW w:w="0" w:type="pct"/>
        <w:tblLook w:val="07E0" w:firstRow="1" w:lastRow="1" w:firstColumn="1" w:lastColumn="1" w:noHBand="1" w:noVBand="1"/>
      </w:tblPr>
      <w:tblGrid>
        <w:gridCol w:w="788"/>
        <w:gridCol w:w="2449"/>
      </w:tblGrid>
      <w:tr w:rsidR="00D7084D">
        <w:tc>
          <w:tcPr>
            <w:tcW w:w="0" w:type="auto"/>
            <w:tcBorders>
              <w:bottom w:val="single" w:sz="0" w:space="0" w:color="auto"/>
            </w:tcBorders>
            <w:vAlign w:val="bottom"/>
          </w:tcPr>
          <w:p w:rsidR="00D7084D" w:rsidRDefault="00450098" w:rsidP="00EE3446">
            <w:pPr>
              <w:pStyle w:val="Tablestyle"/>
            </w:pPr>
            <w:proofErr w:type="spellStart"/>
            <w:r>
              <w:t>coding</w:t>
            </w:r>
            <w:proofErr w:type="spellEnd"/>
          </w:p>
        </w:tc>
        <w:tc>
          <w:tcPr>
            <w:tcW w:w="0" w:type="auto"/>
            <w:tcBorders>
              <w:bottom w:val="single" w:sz="0" w:space="0" w:color="auto"/>
            </w:tcBorders>
            <w:vAlign w:val="bottom"/>
          </w:tcPr>
          <w:p w:rsidR="00D7084D" w:rsidRDefault="00450098" w:rsidP="00EE3446">
            <w:pPr>
              <w:pStyle w:val="Tablestyle"/>
            </w:pPr>
            <w:r>
              <w:t>meaning</w:t>
            </w:r>
          </w:p>
        </w:tc>
      </w:tr>
      <w:tr w:rsidR="00D7084D">
        <w:tc>
          <w:tcPr>
            <w:tcW w:w="0" w:type="auto"/>
          </w:tcPr>
          <w:p w:rsidR="00D7084D" w:rsidRDefault="00450098" w:rsidP="00EE3446">
            <w:pPr>
              <w:pStyle w:val="Tablestyle"/>
            </w:pPr>
            <w:r>
              <w:t>0</w:t>
            </w:r>
          </w:p>
        </w:tc>
        <w:tc>
          <w:tcPr>
            <w:tcW w:w="0" w:type="auto"/>
          </w:tcPr>
          <w:p w:rsidR="00D7084D" w:rsidRDefault="00450098" w:rsidP="00EE3446">
            <w:pPr>
              <w:pStyle w:val="Tablestyle"/>
            </w:pPr>
            <w:r>
              <w:t>normal measure at 1.3 m</w:t>
            </w:r>
          </w:p>
        </w:tc>
      </w:tr>
      <w:tr w:rsidR="00D7084D">
        <w:tc>
          <w:tcPr>
            <w:tcW w:w="0" w:type="auto"/>
          </w:tcPr>
          <w:p w:rsidR="00D7084D" w:rsidRDefault="00450098" w:rsidP="00EE3446">
            <w:pPr>
              <w:pStyle w:val="Tablestyle"/>
            </w:pPr>
            <w:r>
              <w:t>1</w:t>
            </w:r>
          </w:p>
        </w:tc>
        <w:tc>
          <w:tcPr>
            <w:tcW w:w="0" w:type="auto"/>
          </w:tcPr>
          <w:p w:rsidR="00D7084D" w:rsidRDefault="00450098" w:rsidP="00EE3446">
            <w:pPr>
              <w:pStyle w:val="Tablestyle"/>
            </w:pPr>
            <w:r>
              <w:t>elevated measure at 0.5 m</w:t>
            </w:r>
          </w:p>
        </w:tc>
      </w:tr>
      <w:tr w:rsidR="00D7084D">
        <w:tc>
          <w:tcPr>
            <w:tcW w:w="0" w:type="auto"/>
          </w:tcPr>
          <w:p w:rsidR="00D7084D" w:rsidRDefault="00450098" w:rsidP="00EE3446">
            <w:pPr>
              <w:pStyle w:val="Tablestyle"/>
            </w:pPr>
            <w:r>
              <w:t>2</w:t>
            </w:r>
          </w:p>
        </w:tc>
        <w:tc>
          <w:tcPr>
            <w:tcW w:w="0" w:type="auto"/>
          </w:tcPr>
          <w:p w:rsidR="00D7084D" w:rsidRDefault="00450098" w:rsidP="00EE3446">
            <w:pPr>
              <w:pStyle w:val="Tablestyle"/>
            </w:pPr>
            <w:r>
              <w:t>elevated measure at 1.0 m</w:t>
            </w:r>
          </w:p>
        </w:tc>
      </w:tr>
      <w:tr w:rsidR="00D7084D">
        <w:tc>
          <w:tcPr>
            <w:tcW w:w="0" w:type="auto"/>
          </w:tcPr>
          <w:p w:rsidR="00D7084D" w:rsidRDefault="00450098" w:rsidP="00EE3446">
            <w:pPr>
              <w:pStyle w:val="Tablestyle"/>
            </w:pPr>
            <w:r>
              <w:t>3</w:t>
            </w:r>
          </w:p>
        </w:tc>
        <w:tc>
          <w:tcPr>
            <w:tcW w:w="0" w:type="auto"/>
          </w:tcPr>
          <w:p w:rsidR="00D7084D" w:rsidRDefault="00450098" w:rsidP="00EE3446">
            <w:pPr>
              <w:pStyle w:val="Tablestyle"/>
            </w:pPr>
            <w:r>
              <w:t>elevated measure at 1.5 m</w:t>
            </w:r>
          </w:p>
        </w:tc>
      </w:tr>
      <w:tr w:rsidR="00D7084D">
        <w:tc>
          <w:tcPr>
            <w:tcW w:w="0" w:type="auto"/>
          </w:tcPr>
          <w:p w:rsidR="00D7084D" w:rsidRDefault="00450098" w:rsidP="00EE3446">
            <w:pPr>
              <w:pStyle w:val="Tablestyle"/>
            </w:pPr>
            <w:r>
              <w:t>4</w:t>
            </w:r>
          </w:p>
        </w:tc>
        <w:tc>
          <w:tcPr>
            <w:tcW w:w="0" w:type="auto"/>
          </w:tcPr>
          <w:p w:rsidR="00D7084D" w:rsidRDefault="00450098" w:rsidP="00EE3446">
            <w:pPr>
              <w:pStyle w:val="Tablestyle"/>
            </w:pPr>
            <w:r>
              <w:t>tree with irregular stem</w:t>
            </w:r>
          </w:p>
        </w:tc>
      </w:tr>
    </w:tbl>
    <w:p w:rsidR="00D7084D" w:rsidRPr="00450098" w:rsidRDefault="00450098">
      <w:pPr>
        <w:rPr>
          <w:lang w:val="en-US"/>
        </w:rPr>
      </w:pPr>
      <w:proofErr w:type="gramStart"/>
      <w:r w:rsidRPr="00450098">
        <w:rPr>
          <w:b/>
          <w:lang w:val="en-US"/>
        </w:rPr>
        <w:t>The types of damage through logging.</w:t>
      </w:r>
      <w:proofErr w:type="gramEnd"/>
      <w:r w:rsidRPr="00450098">
        <w:rPr>
          <w:lang w:val="en-US"/>
        </w:rPr>
        <w:t xml:space="preserve"> It was possible to model logging damages that were defined as the damage to the remaining forest stand. We obtained information about the proportion of damaged trees from the total number of trees, from the inventory data of the T1-</w:t>
      </w:r>
      <w:r w:rsidRPr="00450098">
        <w:rPr>
          <w:i/>
          <w:lang w:val="en-US"/>
        </w:rPr>
        <w:t>RIL</w:t>
      </w:r>
      <w:r w:rsidRPr="00450098">
        <w:rPr>
          <w:lang w:val="en-US"/>
        </w:rPr>
        <w:t xml:space="preserve"> plots of Paracou (cf. Fig. A1.2.1). Table A1.2.1 shows the coding of damage through logging.</w:t>
      </w:r>
    </w:p>
    <w:p w:rsidR="00D7084D" w:rsidRPr="00450098" w:rsidRDefault="00450098" w:rsidP="00EE3446">
      <w:pPr>
        <w:pStyle w:val="Beschriftung1"/>
        <w:rPr>
          <w:lang w:val="en-US"/>
        </w:rPr>
      </w:pPr>
      <w:r w:rsidRPr="00450098">
        <w:rPr>
          <w:lang w:val="en-US"/>
        </w:rPr>
        <w:t xml:space="preserve">Tab. </w:t>
      </w:r>
      <w:proofErr w:type="gramStart"/>
      <w:r w:rsidRPr="00450098">
        <w:rPr>
          <w:lang w:val="en-US"/>
        </w:rPr>
        <w:t>A1.2.2.:</w:t>
      </w:r>
      <w:proofErr w:type="gramEnd"/>
      <w:r w:rsidRPr="00450098">
        <w:rPr>
          <w:lang w:val="en-US"/>
        </w:rPr>
        <w:t xml:space="preserve"> Coding for the type of damage (</w:t>
      </w:r>
      <w:proofErr w:type="spellStart"/>
      <w:r w:rsidRPr="00450098">
        <w:rPr>
          <w:lang w:val="en-US"/>
        </w:rPr>
        <w:t>code_resume</w:t>
      </w:r>
      <w:proofErr w:type="spellEnd"/>
      <w:r w:rsidRPr="00450098">
        <w:rPr>
          <w:lang w:val="en-US"/>
        </w:rPr>
        <w:t>) and its meaning in Paracou's forest inventory data set. Code alive indicates whether a tree is still alive or not (1: true, 0: false).</w:t>
      </w:r>
    </w:p>
    <w:tbl>
      <w:tblPr>
        <w:tblW w:w="0" w:type="pct"/>
        <w:tblLook w:val="07E0" w:firstRow="1" w:lastRow="1" w:firstColumn="1" w:lastColumn="1" w:noHBand="1" w:noVBand="1"/>
      </w:tblPr>
      <w:tblGrid>
        <w:gridCol w:w="1238"/>
        <w:gridCol w:w="1570"/>
        <w:gridCol w:w="4949"/>
      </w:tblGrid>
      <w:tr w:rsidR="00D7084D">
        <w:tc>
          <w:tcPr>
            <w:tcW w:w="0" w:type="auto"/>
            <w:tcBorders>
              <w:bottom w:val="single" w:sz="0" w:space="0" w:color="auto"/>
            </w:tcBorders>
            <w:vAlign w:val="bottom"/>
          </w:tcPr>
          <w:p w:rsidR="00D7084D" w:rsidRDefault="00450098" w:rsidP="00EE3446">
            <w:pPr>
              <w:pStyle w:val="Tablestyle"/>
            </w:pPr>
            <w:proofErr w:type="spellStart"/>
            <w:r>
              <w:t>coding</w:t>
            </w:r>
            <w:proofErr w:type="spellEnd"/>
            <w:r>
              <w:t xml:space="preserve"> </w:t>
            </w:r>
            <w:proofErr w:type="spellStart"/>
            <w:r>
              <w:t>alive</w:t>
            </w:r>
            <w:proofErr w:type="spellEnd"/>
          </w:p>
        </w:tc>
        <w:tc>
          <w:tcPr>
            <w:tcW w:w="0" w:type="auto"/>
            <w:tcBorders>
              <w:bottom w:val="single" w:sz="0" w:space="0" w:color="auto"/>
            </w:tcBorders>
            <w:vAlign w:val="bottom"/>
          </w:tcPr>
          <w:p w:rsidR="00D7084D" w:rsidRDefault="00450098" w:rsidP="00EE3446">
            <w:pPr>
              <w:pStyle w:val="Tablestyle"/>
            </w:pPr>
            <w:r>
              <w:t>coding measure</w:t>
            </w:r>
          </w:p>
        </w:tc>
        <w:tc>
          <w:tcPr>
            <w:tcW w:w="0" w:type="auto"/>
            <w:tcBorders>
              <w:bottom w:val="single" w:sz="0" w:space="0" w:color="auto"/>
            </w:tcBorders>
            <w:vAlign w:val="bottom"/>
          </w:tcPr>
          <w:p w:rsidR="00D7084D" w:rsidRDefault="00450098" w:rsidP="00EE3446">
            <w:pPr>
              <w:pStyle w:val="Tablestyle"/>
            </w:pPr>
            <w:r>
              <w:t>meaning</w:t>
            </w:r>
          </w:p>
        </w:tc>
      </w:tr>
      <w:tr w:rsidR="00D7084D" w:rsidRPr="00074ED5">
        <w:tc>
          <w:tcPr>
            <w:tcW w:w="0" w:type="auto"/>
          </w:tcPr>
          <w:p w:rsidR="00D7084D" w:rsidRDefault="00450098" w:rsidP="00EE3446">
            <w:pPr>
              <w:pStyle w:val="Tablestyle"/>
            </w:pPr>
            <w:r>
              <w:t>0</w:t>
            </w:r>
          </w:p>
        </w:tc>
        <w:tc>
          <w:tcPr>
            <w:tcW w:w="0" w:type="auto"/>
          </w:tcPr>
          <w:p w:rsidR="00D7084D" w:rsidRDefault="00450098" w:rsidP="00EE3446">
            <w:pPr>
              <w:pStyle w:val="Tablestyle"/>
            </w:pPr>
            <w:r>
              <w:t>1</w:t>
            </w:r>
          </w:p>
        </w:tc>
        <w:tc>
          <w:tcPr>
            <w:tcW w:w="0" w:type="auto"/>
          </w:tcPr>
          <w:p w:rsidR="00D7084D" w:rsidRPr="00450098" w:rsidRDefault="00450098" w:rsidP="00EE3446">
            <w:pPr>
              <w:pStyle w:val="Tablestyle"/>
              <w:rPr>
                <w:lang w:val="en-US"/>
              </w:rPr>
            </w:pPr>
            <w:r w:rsidRPr="00450098">
              <w:rPr>
                <w:lang w:val="en-US"/>
              </w:rPr>
              <w:t>dead tree, destroyed through overthrow of logged trees</w:t>
            </w:r>
          </w:p>
        </w:tc>
      </w:tr>
      <w:tr w:rsidR="00D7084D" w:rsidRPr="00074ED5">
        <w:tc>
          <w:tcPr>
            <w:tcW w:w="0" w:type="auto"/>
          </w:tcPr>
          <w:p w:rsidR="00D7084D" w:rsidRDefault="00450098" w:rsidP="00EE3446">
            <w:pPr>
              <w:pStyle w:val="Tablestyle"/>
            </w:pPr>
            <w:r>
              <w:t>0</w:t>
            </w:r>
          </w:p>
        </w:tc>
        <w:tc>
          <w:tcPr>
            <w:tcW w:w="0" w:type="auto"/>
          </w:tcPr>
          <w:p w:rsidR="00D7084D" w:rsidRDefault="00450098" w:rsidP="00EE3446">
            <w:pPr>
              <w:pStyle w:val="Tablestyle"/>
            </w:pPr>
            <w:r>
              <w:t>5</w:t>
            </w:r>
          </w:p>
        </w:tc>
        <w:tc>
          <w:tcPr>
            <w:tcW w:w="0" w:type="auto"/>
          </w:tcPr>
          <w:p w:rsidR="00D7084D" w:rsidRPr="00450098" w:rsidRDefault="00450098" w:rsidP="00EE3446">
            <w:pPr>
              <w:pStyle w:val="Tablestyle"/>
              <w:rPr>
                <w:lang w:val="en-US"/>
              </w:rPr>
            </w:pPr>
            <w:r w:rsidRPr="00450098">
              <w:rPr>
                <w:lang w:val="en-US"/>
              </w:rPr>
              <w:t>dead tree, destroyed through man and machine</w:t>
            </w:r>
          </w:p>
        </w:tc>
      </w:tr>
      <w:tr w:rsidR="00D7084D" w:rsidRPr="00074ED5">
        <w:tc>
          <w:tcPr>
            <w:tcW w:w="0" w:type="auto"/>
          </w:tcPr>
          <w:p w:rsidR="00D7084D" w:rsidRDefault="00450098" w:rsidP="00EE3446">
            <w:pPr>
              <w:pStyle w:val="Tablestyle"/>
            </w:pPr>
            <w:r>
              <w:t>0</w:t>
            </w:r>
          </w:p>
        </w:tc>
        <w:tc>
          <w:tcPr>
            <w:tcW w:w="0" w:type="auto"/>
          </w:tcPr>
          <w:p w:rsidR="00D7084D" w:rsidRDefault="00450098" w:rsidP="00EE3446">
            <w:pPr>
              <w:pStyle w:val="Tablestyle"/>
            </w:pPr>
            <w:r>
              <w:t>8</w:t>
            </w:r>
          </w:p>
        </w:tc>
        <w:tc>
          <w:tcPr>
            <w:tcW w:w="0" w:type="auto"/>
          </w:tcPr>
          <w:p w:rsidR="00D7084D" w:rsidRPr="00450098" w:rsidRDefault="00450098" w:rsidP="00EE3446">
            <w:pPr>
              <w:pStyle w:val="Tablestyle"/>
              <w:rPr>
                <w:lang w:val="en-US"/>
              </w:rPr>
            </w:pPr>
            <w:r w:rsidRPr="00450098">
              <w:rPr>
                <w:lang w:val="en-US"/>
              </w:rPr>
              <w:t>dead tree, destroyed after exploitation</w:t>
            </w:r>
          </w:p>
        </w:tc>
      </w:tr>
    </w:tbl>
    <w:p w:rsidR="00D7084D" w:rsidRPr="00450098" w:rsidRDefault="00450098">
      <w:pPr>
        <w:rPr>
          <w:lang w:val="en-US"/>
        </w:rPr>
      </w:pPr>
      <w:r w:rsidRPr="00450098">
        <w:rPr>
          <w:lang w:val="en-US"/>
        </w:rPr>
        <w:t xml:space="preserve">In FORMIND the parameter </w:t>
      </w:r>
      <w:r w:rsidRPr="00450098">
        <w:rPr>
          <w:i/>
          <w:lang w:val="en-US"/>
        </w:rPr>
        <w:t>dam</w:t>
      </w:r>
      <w:r w:rsidRPr="00450098">
        <w:rPr>
          <w:i/>
          <w:vertAlign w:val="subscript"/>
          <w:lang w:val="en-US"/>
        </w:rPr>
        <w:t>1</w:t>
      </w:r>
      <w:r w:rsidRPr="00450098">
        <w:rPr>
          <w:lang w:val="en-US"/>
        </w:rPr>
        <w:t xml:space="preserve"> was calculated as fraction of the sum of counted stems </w:t>
      </w:r>
      <w:r w:rsidRPr="00450098">
        <w:rPr>
          <w:i/>
          <w:lang w:val="en-US"/>
        </w:rPr>
        <w:t>n</w:t>
      </w:r>
      <w:r w:rsidRPr="00450098">
        <w:rPr>
          <w:lang w:val="en-US"/>
        </w:rPr>
        <w:t xml:space="preserve"> of dead trees through logging and all trees on the T1-</w:t>
      </w:r>
      <w:r w:rsidRPr="00450098">
        <w:rPr>
          <w:i/>
          <w:lang w:val="en-US"/>
        </w:rPr>
        <w:t>RIL</w:t>
      </w:r>
      <w:r w:rsidRPr="00450098">
        <w:rPr>
          <w:lang w:val="en-US"/>
        </w:rPr>
        <w:t xml:space="preserve">-plots </w:t>
      </w:r>
      <w:proofErr w:type="spellStart"/>
      <w:proofErr w:type="gramStart"/>
      <w:r w:rsidRPr="00450098">
        <w:rPr>
          <w:i/>
          <w:lang w:val="en-US"/>
        </w:rPr>
        <w:t>n</w:t>
      </w:r>
      <w:r w:rsidRPr="00450098">
        <w:rPr>
          <w:i/>
          <w:vertAlign w:val="subscript"/>
          <w:lang w:val="en-US"/>
        </w:rPr>
        <w:t>t</w:t>
      </w:r>
      <w:proofErr w:type="spellEnd"/>
      <w:proofErr w:type="gramEnd"/>
      <w:r w:rsidRPr="00450098">
        <w:rPr>
          <w:lang w:val="en-US"/>
        </w:rPr>
        <w:t xml:space="preserve">, with the indices indicating the type of damage </w:t>
      </w:r>
      <w:r w:rsidRPr="00450098">
        <w:rPr>
          <w:i/>
          <w:lang w:val="en-US"/>
        </w:rPr>
        <w:t xml:space="preserve">code </w:t>
      </w:r>
      <w:proofErr w:type="spellStart"/>
      <w:r w:rsidRPr="00450098">
        <w:rPr>
          <w:i/>
          <w:lang w:val="en-US"/>
        </w:rPr>
        <w:t>alive|code</w:t>
      </w:r>
      <w:proofErr w:type="spellEnd"/>
      <w:r w:rsidRPr="00450098">
        <w:rPr>
          <w:i/>
          <w:lang w:val="en-US"/>
        </w:rPr>
        <w:t xml:space="preserve"> measure</w:t>
      </w:r>
      <w:r w:rsidRPr="00450098">
        <w:rPr>
          <w:lang w:val="en-US"/>
        </w:rPr>
        <w:t>:</w:t>
      </w:r>
    </w:p>
    <w:p w:rsidR="00D7084D" w:rsidRPr="00450098" w:rsidRDefault="00450098">
      <w:pPr>
        <w:rPr>
          <w:lang w:val="en-US"/>
        </w:rPr>
      </w:pPr>
      <m:oMath>
        <m:r>
          <w:rPr>
            <w:rFonts w:ascii="Cambria Math" w:hAnsi="Cambria Math"/>
          </w:rPr>
          <m:t>dam</m:t>
        </m:r>
        <m:r>
          <w:rPr>
            <w:rFonts w:ascii="Cambria Math" w:hAnsi="Cambria Math"/>
            <w:lang w:val="en-US"/>
          </w:rPr>
          <m:t> </m:t>
        </m:r>
        <m:r>
          <w:rPr>
            <w:rFonts w:ascii="Cambria Math" w:hAnsi="Cambria Math"/>
          </w:rPr>
          <m:t>dia</m:t>
        </m:r>
        <m:r>
          <w:rPr>
            <w:rFonts w:ascii="Cambria Math" w:hAnsi="Cambria Math"/>
            <w:lang w:val="en-US"/>
          </w:rPr>
          <m:t> =(</m:t>
        </m:r>
        <m:sSub>
          <m:sSubPr>
            <m:ctrlPr>
              <w:rPr>
                <w:rFonts w:ascii="Cambria Math" w:hAnsi="Cambria Math"/>
              </w:rPr>
            </m:ctrlPr>
          </m:sSubPr>
          <m:e>
            <m:r>
              <w:rPr>
                <w:rFonts w:ascii="Cambria Math" w:hAnsi="Cambria Math"/>
              </w:rPr>
              <m:t>n</m:t>
            </m:r>
          </m:e>
          <m:sub>
            <m:r>
              <w:rPr>
                <w:rFonts w:ascii="Cambria Math" w:hAnsi="Cambria Math"/>
                <w:lang w:val="en-US"/>
              </w:rPr>
              <m:t>0|1</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lang w:val="en-US"/>
              </w:rPr>
              <m:t>0|5</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lang w:val="en-US"/>
              </w:rPr>
              <m:t>0|8</m:t>
            </m:r>
          </m:sub>
        </m:sSub>
        <m:r>
          <w:rPr>
            <w:rFonts w:ascii="Cambria Math" w:hAnsi="Cambria Math"/>
            <w:lang w:val="en-US"/>
          </w:rPr>
          <m:t>)/</m:t>
        </m:r>
        <m:sSub>
          <m:sSubPr>
            <m:ctrlPr>
              <w:rPr>
                <w:rFonts w:ascii="Cambria Math" w:hAnsi="Cambria Math"/>
              </w:rPr>
            </m:ctrlPr>
          </m:sSubPr>
          <m:e>
            <m:r>
              <w:rPr>
                <w:rFonts w:ascii="Cambria Math" w:hAnsi="Cambria Math"/>
              </w:rPr>
              <m:t>n</m:t>
            </m:r>
          </m:e>
          <m:sub>
            <m:r>
              <w:rPr>
                <w:rFonts w:ascii="Cambria Math" w:hAnsi="Cambria Math"/>
              </w:rPr>
              <m:t>t</m:t>
            </m:r>
          </m:sub>
        </m:sSub>
      </m:oMath>
      <w:r w:rsidRPr="00450098">
        <w:rPr>
          <w:lang w:val="en-US"/>
        </w:rPr>
        <w:t>.</w:t>
      </w:r>
    </w:p>
    <w:p w:rsidR="00D7084D" w:rsidRPr="00450098" w:rsidRDefault="00450098">
      <w:pPr>
        <w:pStyle w:val="berschrift1"/>
        <w:rPr>
          <w:lang w:val="en-US"/>
        </w:rPr>
      </w:pPr>
      <w:bookmarkStart w:id="691" w:name="headerA2"/>
      <w:bookmarkEnd w:id="691"/>
      <w:r w:rsidRPr="00450098">
        <w:rPr>
          <w:lang w:val="en-US"/>
        </w:rPr>
        <w:t>Appendix A2</w:t>
      </w:r>
    </w:p>
    <w:p w:rsidR="00D7084D" w:rsidRPr="00450098" w:rsidRDefault="00450098">
      <w:pPr>
        <w:rPr>
          <w:lang w:val="en-US"/>
        </w:rPr>
      </w:pPr>
      <w:r w:rsidRPr="00450098">
        <w:rPr>
          <w:b/>
          <w:lang w:val="en-US"/>
        </w:rPr>
        <w:t>Software used.</w:t>
      </w:r>
      <w:r w:rsidRPr="00450098">
        <w:rPr>
          <w:lang w:val="en-US"/>
        </w:rPr>
        <w:t xml:space="preserve"> To process the data of Paracou's forest inventories as well as the simulation results of FORMIND (Fischer et al. 2016), version 3.4.1 of the R statistical software (R Core Team, 2017) with the packages 'tidyverse' v1.1.1 (Wickham, 2017), 'modelr' v0.1.0 (Wickham, 2016), 'splines' (R Core Team, 2017), '</w:t>
      </w:r>
      <w:proofErr w:type="spellStart"/>
      <w:r w:rsidRPr="00450098">
        <w:rPr>
          <w:lang w:val="en-US"/>
        </w:rPr>
        <w:t>bookdown</w:t>
      </w:r>
      <w:proofErr w:type="spellEnd"/>
      <w:r w:rsidRPr="00450098">
        <w:rPr>
          <w:lang w:val="en-US"/>
        </w:rPr>
        <w:t>' v.0.4 (</w:t>
      </w:r>
      <w:proofErr w:type="spellStart"/>
      <w:r w:rsidRPr="00450098">
        <w:rPr>
          <w:lang w:val="en-US"/>
        </w:rPr>
        <w:t>Xie</w:t>
      </w:r>
      <w:proofErr w:type="spellEnd"/>
      <w:r w:rsidRPr="00450098">
        <w:rPr>
          <w:lang w:val="en-US"/>
        </w:rPr>
        <w:t>, 2017) were used.</w:t>
      </w:r>
    </w:p>
    <w:p w:rsidR="00D7084D" w:rsidRPr="00450098" w:rsidRDefault="00450098">
      <w:pPr>
        <w:rPr>
          <w:lang w:val="en-US"/>
        </w:rPr>
      </w:pPr>
      <w:r w:rsidRPr="00450098">
        <w:rPr>
          <w:lang w:val="en-US"/>
        </w:rPr>
        <w:t xml:space="preserve">MOOP v0.21 was used (Lehmann and </w:t>
      </w:r>
      <w:proofErr w:type="spellStart"/>
      <w:r w:rsidRPr="00450098">
        <w:rPr>
          <w:lang w:val="en-US"/>
        </w:rPr>
        <w:t>Huth</w:t>
      </w:r>
      <w:proofErr w:type="spellEnd"/>
      <w:r w:rsidRPr="00450098">
        <w:rPr>
          <w:lang w:val="en-US"/>
        </w:rPr>
        <w:t xml:space="preserve"> 2015) during the fine-tuning of the FORMIND forest model.</w:t>
      </w:r>
    </w:p>
    <w:p w:rsidR="00D7084D" w:rsidRPr="00450098" w:rsidRDefault="00D7084D">
      <w:pPr>
        <w:rPr>
          <w:lang w:val="en-US"/>
        </w:rPr>
      </w:pPr>
    </w:p>
    <w:p w:rsidR="00EE3446" w:rsidRPr="00074ED5" w:rsidRDefault="00EE3446">
      <w:pPr>
        <w:spacing w:after="200"/>
        <w:jc w:val="left"/>
        <w:rPr>
          <w:rFonts w:eastAsiaTheme="majorEastAsia" w:cstheme="majorBidi"/>
          <w:b/>
          <w:bCs/>
          <w:color w:val="365F91" w:themeColor="accent1" w:themeShade="BF"/>
          <w:sz w:val="28"/>
          <w:szCs w:val="28"/>
          <w:lang w:val="en-US"/>
          <w:rPrChange w:id="692" w:author="Ulrike Hiltner" w:date="2018-01-12T09:51:00Z">
            <w:rPr>
              <w:rFonts w:eastAsiaTheme="majorEastAsia" w:cstheme="majorBidi"/>
              <w:b/>
              <w:bCs/>
              <w:color w:val="365F91" w:themeColor="accent1" w:themeShade="BF"/>
              <w:sz w:val="28"/>
              <w:szCs w:val="28"/>
            </w:rPr>
          </w:rPrChange>
        </w:rPr>
      </w:pPr>
      <w:bookmarkStart w:id="693" w:name="notes"/>
      <w:bookmarkStart w:id="694" w:name="references"/>
      <w:bookmarkEnd w:id="693"/>
      <w:bookmarkEnd w:id="694"/>
      <w:r w:rsidRPr="00074ED5">
        <w:rPr>
          <w:lang w:val="en-US"/>
          <w:rPrChange w:id="695" w:author="Ulrike Hiltner" w:date="2018-01-12T09:51:00Z">
            <w:rPr/>
          </w:rPrChange>
        </w:rPr>
        <w:br w:type="page"/>
      </w:r>
    </w:p>
    <w:p w:rsidR="00D7084D" w:rsidRPr="00450098" w:rsidRDefault="00450098">
      <w:pPr>
        <w:pStyle w:val="berschrift1"/>
        <w:rPr>
          <w:lang w:val="en-US"/>
        </w:rPr>
      </w:pPr>
      <w:r w:rsidRPr="00450098">
        <w:rPr>
          <w:lang w:val="en-US"/>
        </w:rPr>
        <w:lastRenderedPageBreak/>
        <w:t>References</w:t>
      </w:r>
    </w:p>
    <w:p w:rsidR="00D7084D" w:rsidRPr="00450098" w:rsidRDefault="00450098">
      <w:pPr>
        <w:rPr>
          <w:lang w:val="en-US"/>
        </w:rPr>
      </w:pPr>
      <w:proofErr w:type="gramStart"/>
      <w:r w:rsidRPr="00450098">
        <w:rPr>
          <w:lang w:val="en-US"/>
        </w:rPr>
        <w:t>Global Forest Watch, 2014.</w:t>
      </w:r>
      <w:proofErr w:type="gramEnd"/>
      <w:r w:rsidRPr="00450098">
        <w:rPr>
          <w:lang w:val="en-US"/>
        </w:rPr>
        <w:t xml:space="preserve"> World Resources Institute. </w:t>
      </w:r>
      <w:proofErr w:type="gramStart"/>
      <w:r w:rsidRPr="00450098">
        <w:rPr>
          <w:lang w:val="en-US"/>
        </w:rPr>
        <w:t>Accessed online (2017-08-20): www.globalforestwatch.org.</w:t>
      </w:r>
      <w:proofErr w:type="gramEnd"/>
    </w:p>
    <w:p w:rsidR="00D7084D" w:rsidRPr="00450098" w:rsidRDefault="00450098">
      <w:pPr>
        <w:rPr>
          <w:lang w:val="en-US"/>
        </w:rPr>
      </w:pPr>
      <w:proofErr w:type="gramStart"/>
      <w:r w:rsidRPr="00450098">
        <w:rPr>
          <w:lang w:val="en-US"/>
        </w:rPr>
        <w:t>CIRAD, 2016.</w:t>
      </w:r>
      <w:proofErr w:type="gramEnd"/>
      <w:r w:rsidRPr="00450098">
        <w:rPr>
          <w:lang w:val="en-US"/>
        </w:rPr>
        <w:t xml:space="preserve"> Paracou Research Station, a large scale forest disturbance experiment in Amazonia. </w:t>
      </w:r>
      <w:proofErr w:type="gramStart"/>
      <w:r w:rsidRPr="00450098">
        <w:rPr>
          <w:lang w:val="en-US"/>
        </w:rPr>
        <w:t>Experimental Design.</w:t>
      </w:r>
      <w:proofErr w:type="gramEnd"/>
      <w:r w:rsidRPr="00450098">
        <w:rPr>
          <w:lang w:val="en-US"/>
        </w:rPr>
        <w:t xml:space="preserve"> </w:t>
      </w:r>
      <w:proofErr w:type="gramStart"/>
      <w:r w:rsidRPr="00450098">
        <w:rPr>
          <w:lang w:val="en-US"/>
        </w:rPr>
        <w:t xml:space="preserve">Accessed online (2017-10-22): </w:t>
      </w:r>
      <w:r w:rsidR="00C41B75">
        <w:fldChar w:fldCharType="begin"/>
      </w:r>
      <w:r w:rsidR="00C41B75" w:rsidRPr="00074ED5">
        <w:rPr>
          <w:lang w:val="en-US"/>
          <w:rPrChange w:id="696" w:author="Ulrike Hiltner" w:date="2018-01-12T09:50:00Z">
            <w:rPr/>
          </w:rPrChange>
        </w:rPr>
        <w:instrText xml:space="preserve"> HYPERLINK "https://pa</w:instrText>
      </w:r>
      <w:r w:rsidR="00C41B75" w:rsidRPr="00074ED5">
        <w:rPr>
          <w:lang w:val="en-US"/>
          <w:rPrChange w:id="697" w:author="Ulrike Hiltner" w:date="2018-01-12T09:50:00Z">
            <w:rPr/>
          </w:rPrChange>
        </w:rPr>
        <w:instrText xml:space="preserve">racou.cirad.fr/experimental-design" \h </w:instrText>
      </w:r>
      <w:r w:rsidR="00C41B75">
        <w:fldChar w:fldCharType="separate"/>
      </w:r>
      <w:r w:rsidRPr="00450098">
        <w:rPr>
          <w:lang w:val="en-US"/>
        </w:rPr>
        <w:t>https://paracou.cirad.fr/experimental-design</w:t>
      </w:r>
      <w:r w:rsidR="00C41B75">
        <w:rPr>
          <w:lang w:val="en-US"/>
        </w:rPr>
        <w:fldChar w:fldCharType="end"/>
      </w:r>
      <w:r w:rsidRPr="00450098">
        <w:rPr>
          <w:lang w:val="en-US"/>
        </w:rPr>
        <w:t>.</w:t>
      </w:r>
      <w:proofErr w:type="gramEnd"/>
    </w:p>
    <w:p w:rsidR="00D7084D" w:rsidRPr="00450098" w:rsidRDefault="00450098">
      <w:pPr>
        <w:rPr>
          <w:lang w:val="en-US"/>
        </w:rPr>
      </w:pPr>
      <w:proofErr w:type="gramStart"/>
      <w:r w:rsidRPr="00450098">
        <w:rPr>
          <w:lang w:val="en-US"/>
        </w:rPr>
        <w:t>PEFC International, 2017.</w:t>
      </w:r>
      <w:proofErr w:type="gramEnd"/>
      <w:r w:rsidRPr="00450098">
        <w:rPr>
          <w:lang w:val="en-US"/>
        </w:rPr>
        <w:t xml:space="preserve"> PEFC - Caring for our forests globally. The French Guianese forest-based sector strengthens its commitment to PEFC certification. </w:t>
      </w:r>
      <w:proofErr w:type="gramStart"/>
      <w:r w:rsidRPr="00450098">
        <w:rPr>
          <w:lang w:val="en-US"/>
        </w:rPr>
        <w:t xml:space="preserve">Accessed online (2017-10-23): </w:t>
      </w:r>
      <w:r w:rsidR="00C41B75">
        <w:fldChar w:fldCharType="begin"/>
      </w:r>
      <w:r w:rsidR="00C41B75" w:rsidRPr="00074ED5">
        <w:rPr>
          <w:lang w:val="en-US"/>
          <w:rPrChange w:id="698" w:author="Ulrike Hiltner" w:date="2018-01-12T09:50:00Z">
            <w:rPr/>
          </w:rPrChange>
        </w:rPr>
        <w:instrText xml:space="preserve"> HYPERLINK "https://pefc.org/news-a-media/general-sfm-news/1200-the-french-guianese-forest-based-sector-strengthens-its-commitment-to-pefc-certification" \h </w:instrText>
      </w:r>
      <w:r w:rsidR="00C41B75">
        <w:fldChar w:fldCharType="separate"/>
      </w:r>
      <w:r w:rsidRPr="00450098">
        <w:rPr>
          <w:lang w:val="en-US"/>
        </w:rPr>
        <w:t>https://pefc.org/news-a-media/general-sfm-news/1200-the-french-guianese-forest-based-sector-strengthens-its-commitment-to-pefc-certification</w:t>
      </w:r>
      <w:r w:rsidR="00C41B75">
        <w:rPr>
          <w:lang w:val="en-US"/>
        </w:rPr>
        <w:fldChar w:fldCharType="end"/>
      </w:r>
      <w:r w:rsidRPr="00450098">
        <w:rPr>
          <w:lang w:val="en-US"/>
        </w:rPr>
        <w:t>.</w:t>
      </w:r>
      <w:proofErr w:type="gramEnd"/>
    </w:p>
    <w:p w:rsidR="00D7084D" w:rsidRDefault="00450098">
      <w:proofErr w:type="spellStart"/>
      <w:proofErr w:type="gramStart"/>
      <w:r w:rsidRPr="00450098">
        <w:rPr>
          <w:lang w:val="en-US"/>
        </w:rPr>
        <w:t>Leyer</w:t>
      </w:r>
      <w:proofErr w:type="spellEnd"/>
      <w:r w:rsidRPr="00450098">
        <w:rPr>
          <w:lang w:val="en-US"/>
        </w:rPr>
        <w:t xml:space="preserve">, I. and </w:t>
      </w:r>
      <w:proofErr w:type="spellStart"/>
      <w:r w:rsidRPr="00450098">
        <w:rPr>
          <w:lang w:val="en-US"/>
        </w:rPr>
        <w:t>Wesche</w:t>
      </w:r>
      <w:proofErr w:type="spellEnd"/>
      <w:r w:rsidRPr="00450098">
        <w:rPr>
          <w:lang w:val="en-US"/>
        </w:rPr>
        <w:t>, K., 2007.</w:t>
      </w:r>
      <w:proofErr w:type="gramEnd"/>
      <w:r w:rsidRPr="00450098">
        <w:rPr>
          <w:lang w:val="en-US"/>
        </w:rPr>
        <w:t xml:space="preserve"> </w:t>
      </w:r>
      <w:r>
        <w:t>Multivariate Statistik in der Ökologie. Springer, Berlin, Heidelberg, pp. 232.</w:t>
      </w:r>
    </w:p>
    <w:p w:rsidR="00D7084D" w:rsidRPr="00450098" w:rsidRDefault="00450098">
      <w:pPr>
        <w:rPr>
          <w:lang w:val="en-US"/>
        </w:rPr>
      </w:pPr>
      <w:r w:rsidRPr="00074ED5">
        <w:rPr>
          <w:lang w:val="en-US"/>
          <w:rPrChange w:id="699" w:author="Ulrike Hiltner" w:date="2018-01-12T09:50:00Z">
            <w:rPr/>
          </w:rPrChange>
        </w:rPr>
        <w:t xml:space="preserve">Bennett, Neil D., Barry F.W. </w:t>
      </w:r>
      <w:proofErr w:type="spellStart"/>
      <w:r w:rsidRPr="00074ED5">
        <w:rPr>
          <w:lang w:val="en-US"/>
          <w:rPrChange w:id="700" w:author="Ulrike Hiltner" w:date="2018-01-12T09:50:00Z">
            <w:rPr/>
          </w:rPrChange>
        </w:rPr>
        <w:t>Croke</w:t>
      </w:r>
      <w:proofErr w:type="spellEnd"/>
      <w:r w:rsidRPr="00074ED5">
        <w:rPr>
          <w:lang w:val="en-US"/>
          <w:rPrChange w:id="701" w:author="Ulrike Hiltner" w:date="2018-01-12T09:50:00Z">
            <w:rPr/>
          </w:rPrChange>
        </w:rPr>
        <w:t xml:space="preserve">, Giorgio </w:t>
      </w:r>
      <w:proofErr w:type="spellStart"/>
      <w:r w:rsidRPr="00074ED5">
        <w:rPr>
          <w:lang w:val="en-US"/>
          <w:rPrChange w:id="702" w:author="Ulrike Hiltner" w:date="2018-01-12T09:50:00Z">
            <w:rPr/>
          </w:rPrChange>
        </w:rPr>
        <w:t>Guariso</w:t>
      </w:r>
      <w:proofErr w:type="spellEnd"/>
      <w:r w:rsidRPr="00074ED5">
        <w:rPr>
          <w:lang w:val="en-US"/>
          <w:rPrChange w:id="703" w:author="Ulrike Hiltner" w:date="2018-01-12T09:50:00Z">
            <w:rPr/>
          </w:rPrChange>
        </w:rPr>
        <w:t xml:space="preserve">, Joseph H.A. Guillaume, Serena H. Hamilton, Anthony J. </w:t>
      </w:r>
      <w:proofErr w:type="spellStart"/>
      <w:r w:rsidRPr="00074ED5">
        <w:rPr>
          <w:lang w:val="en-US"/>
          <w:rPrChange w:id="704" w:author="Ulrike Hiltner" w:date="2018-01-12T09:50:00Z">
            <w:rPr/>
          </w:rPrChange>
        </w:rPr>
        <w:t>Jakeman</w:t>
      </w:r>
      <w:proofErr w:type="spellEnd"/>
      <w:r w:rsidRPr="00074ED5">
        <w:rPr>
          <w:lang w:val="en-US"/>
          <w:rPrChange w:id="705" w:author="Ulrike Hiltner" w:date="2018-01-12T09:50:00Z">
            <w:rPr/>
          </w:rPrChange>
        </w:rPr>
        <w:t xml:space="preserve">, Stefano </w:t>
      </w:r>
      <w:proofErr w:type="spellStart"/>
      <w:r w:rsidRPr="00074ED5">
        <w:rPr>
          <w:lang w:val="en-US"/>
          <w:rPrChange w:id="706" w:author="Ulrike Hiltner" w:date="2018-01-12T09:50:00Z">
            <w:rPr/>
          </w:rPrChange>
        </w:rPr>
        <w:t>Marsili-Libelli</w:t>
      </w:r>
      <w:proofErr w:type="spellEnd"/>
      <w:r w:rsidRPr="00074ED5">
        <w:rPr>
          <w:lang w:val="en-US"/>
          <w:rPrChange w:id="707" w:author="Ulrike Hiltner" w:date="2018-01-12T09:50:00Z">
            <w:rPr/>
          </w:rPrChange>
        </w:rPr>
        <w:t xml:space="preserve">, et al. 2013. </w:t>
      </w:r>
      <w:r w:rsidRPr="00450098">
        <w:rPr>
          <w:lang w:val="en-US"/>
        </w:rPr>
        <w:t>“</w:t>
      </w:r>
      <w:proofErr w:type="spellStart"/>
      <w:r w:rsidRPr="00450098">
        <w:rPr>
          <w:lang w:val="en-US"/>
        </w:rPr>
        <w:t>Characterising</w:t>
      </w:r>
      <w:proofErr w:type="spellEnd"/>
      <w:r w:rsidRPr="00450098">
        <w:rPr>
          <w:lang w:val="en-US"/>
        </w:rPr>
        <w:t xml:space="preserve"> performance of environmental models.” </w:t>
      </w:r>
      <w:r w:rsidRPr="00450098">
        <w:rPr>
          <w:i/>
          <w:lang w:val="en-US"/>
        </w:rPr>
        <w:t>Environmental Modelling &amp; Software</w:t>
      </w:r>
      <w:r w:rsidRPr="00450098">
        <w:rPr>
          <w:lang w:val="en-US"/>
        </w:rPr>
        <w:t xml:space="preserve"> 40: 1–20.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08" w:author="Ulrike Hiltner" w:date="2018-01-12T09:50:00Z">
            <w:rPr/>
          </w:rPrChange>
        </w:rPr>
        <w:instrText xml:space="preserve"> HYPERLINK "https://doi.org/10.1016/j.envsoft.2012.09.011" \h </w:instrText>
      </w:r>
      <w:r w:rsidR="00C41B75">
        <w:fldChar w:fldCharType="separate"/>
      </w:r>
      <w:r w:rsidRPr="00450098">
        <w:rPr>
          <w:lang w:val="en-US"/>
        </w:rPr>
        <w:t>10.1016/j.envsoft.2012.09.011</w:t>
      </w:r>
      <w:r w:rsidR="00C41B75">
        <w:rPr>
          <w:lang w:val="en-US"/>
        </w:rPr>
        <w:fldChar w:fldCharType="end"/>
      </w:r>
      <w:r w:rsidRPr="00450098">
        <w:rPr>
          <w:lang w:val="en-US"/>
        </w:rPr>
        <w:t>.</w:t>
      </w:r>
    </w:p>
    <w:p w:rsidR="00D7084D" w:rsidRPr="00450098" w:rsidRDefault="00450098">
      <w:pPr>
        <w:rPr>
          <w:lang w:val="en-US"/>
        </w:rPr>
      </w:pPr>
      <w:proofErr w:type="spellStart"/>
      <w:proofErr w:type="gramStart"/>
      <w:r w:rsidRPr="00450098">
        <w:rPr>
          <w:lang w:val="en-US"/>
        </w:rPr>
        <w:t>Blaser</w:t>
      </w:r>
      <w:proofErr w:type="spellEnd"/>
      <w:r w:rsidRPr="00450098">
        <w:rPr>
          <w:lang w:val="en-US"/>
        </w:rPr>
        <w:t xml:space="preserve">, </w:t>
      </w:r>
      <w:proofErr w:type="spellStart"/>
      <w:r w:rsidRPr="00450098">
        <w:rPr>
          <w:lang w:val="en-US"/>
        </w:rPr>
        <w:t>Juergen</w:t>
      </w:r>
      <w:proofErr w:type="spellEnd"/>
      <w:r w:rsidRPr="00450098">
        <w:rPr>
          <w:lang w:val="en-US"/>
        </w:rPr>
        <w:t xml:space="preserve">, Alastair </w:t>
      </w:r>
      <w:proofErr w:type="spellStart"/>
      <w:r w:rsidRPr="00450098">
        <w:rPr>
          <w:lang w:val="en-US"/>
        </w:rPr>
        <w:t>Sarre</w:t>
      </w:r>
      <w:proofErr w:type="spellEnd"/>
      <w:r w:rsidRPr="00450098">
        <w:rPr>
          <w:lang w:val="en-US"/>
        </w:rPr>
        <w:t xml:space="preserve">, Duncan </w:t>
      </w:r>
      <w:proofErr w:type="spellStart"/>
      <w:r w:rsidRPr="00450098">
        <w:rPr>
          <w:lang w:val="en-US"/>
        </w:rPr>
        <w:t>Poore</w:t>
      </w:r>
      <w:proofErr w:type="spellEnd"/>
      <w:r w:rsidRPr="00450098">
        <w:rPr>
          <w:lang w:val="en-US"/>
        </w:rPr>
        <w:t>, and Steven Johnson.</w:t>
      </w:r>
      <w:proofErr w:type="gramEnd"/>
      <w:r w:rsidRPr="00450098">
        <w:rPr>
          <w:lang w:val="en-US"/>
        </w:rPr>
        <w:t xml:space="preserve"> 2011. </w:t>
      </w:r>
      <w:r w:rsidRPr="00450098">
        <w:rPr>
          <w:i/>
          <w:lang w:val="en-US"/>
        </w:rPr>
        <w:t>Status of Tropical Forest Management 2011</w:t>
      </w:r>
      <w:r w:rsidRPr="00450098">
        <w:rPr>
          <w:lang w:val="en-US"/>
        </w:rPr>
        <w:t xml:space="preserve">. </w:t>
      </w:r>
      <w:proofErr w:type="gramStart"/>
      <w:r w:rsidRPr="00450098">
        <w:rPr>
          <w:lang w:val="en-US"/>
        </w:rPr>
        <w:t>Vol. 38.</w:t>
      </w:r>
      <w:proofErr w:type="gramEnd"/>
      <w:r w:rsidRPr="00450098">
        <w:rPr>
          <w:lang w:val="en-US"/>
        </w:rPr>
        <w:t xml:space="preserve"> June.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09" w:author="Ulrike Hiltner" w:date="2018-01-12T09:50:00Z">
            <w:rPr/>
          </w:rPrChange>
        </w:rPr>
        <w:instrText xml:space="preserve"> HYPERLINK "https://doi.org/10.1017/S0032247400051135" \h </w:instrText>
      </w:r>
      <w:r w:rsidR="00C41B75">
        <w:fldChar w:fldCharType="separate"/>
      </w:r>
      <w:r w:rsidRPr="00450098">
        <w:rPr>
          <w:lang w:val="en-US"/>
        </w:rPr>
        <w:t>10.1017/S0032247400051135</w:t>
      </w:r>
      <w:r w:rsidR="00C41B75">
        <w:rPr>
          <w:lang w:val="en-US"/>
        </w:rPr>
        <w:fldChar w:fldCharType="end"/>
      </w:r>
      <w:r w:rsidRPr="00450098">
        <w:rPr>
          <w:lang w:val="en-US"/>
        </w:rPr>
        <w:t>.</w:t>
      </w:r>
    </w:p>
    <w:p w:rsidR="00D7084D" w:rsidRPr="00450098" w:rsidRDefault="00450098">
      <w:pPr>
        <w:rPr>
          <w:lang w:val="en-US"/>
        </w:rPr>
      </w:pPr>
      <w:proofErr w:type="spellStart"/>
      <w:r w:rsidRPr="00450098">
        <w:rPr>
          <w:lang w:val="en-US"/>
        </w:rPr>
        <w:t>Bonan</w:t>
      </w:r>
      <w:proofErr w:type="spellEnd"/>
      <w:r w:rsidRPr="00450098">
        <w:rPr>
          <w:lang w:val="en-US"/>
        </w:rPr>
        <w:t xml:space="preserve">, G. B. 2008. “Forests and Climate Change: </w:t>
      </w:r>
      <w:proofErr w:type="spellStart"/>
      <w:r w:rsidRPr="00450098">
        <w:rPr>
          <w:lang w:val="en-US"/>
        </w:rPr>
        <w:t>Forcings</w:t>
      </w:r>
      <w:proofErr w:type="spellEnd"/>
      <w:r w:rsidRPr="00450098">
        <w:rPr>
          <w:lang w:val="en-US"/>
        </w:rPr>
        <w:t xml:space="preserve">, Feedbacks, and the Climate Benefits of Forests.” </w:t>
      </w:r>
      <w:r w:rsidRPr="00450098">
        <w:rPr>
          <w:i/>
          <w:lang w:val="en-US"/>
        </w:rPr>
        <w:t>Science</w:t>
      </w:r>
      <w:r w:rsidRPr="00450098">
        <w:rPr>
          <w:lang w:val="en-US"/>
        </w:rPr>
        <w:t xml:space="preserve"> 320 (5882): 1444–9.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10" w:author="Ulrike Hiltner" w:date="2018-01-12T09:50:00Z">
            <w:rPr/>
          </w:rPrChange>
        </w:rPr>
        <w:instrText xml:space="preserve"> HYPERLINK "https://doi.org/10.1126/science.1155121" \h </w:instrText>
      </w:r>
      <w:r w:rsidR="00C41B75">
        <w:fldChar w:fldCharType="separate"/>
      </w:r>
      <w:r w:rsidRPr="00450098">
        <w:rPr>
          <w:lang w:val="en-US"/>
        </w:rPr>
        <w:t>10.1126/science.1155121</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Brienen, R. J. W., O. L. Phillips, T. R. </w:t>
      </w:r>
      <w:proofErr w:type="spellStart"/>
      <w:r w:rsidRPr="00450098">
        <w:rPr>
          <w:lang w:val="en-US"/>
        </w:rPr>
        <w:t>Feldpausch</w:t>
      </w:r>
      <w:proofErr w:type="spellEnd"/>
      <w:r w:rsidRPr="00450098">
        <w:rPr>
          <w:lang w:val="en-US"/>
        </w:rPr>
        <w:t xml:space="preserve">, E. </w:t>
      </w:r>
      <w:proofErr w:type="spellStart"/>
      <w:r w:rsidRPr="00450098">
        <w:rPr>
          <w:lang w:val="en-US"/>
        </w:rPr>
        <w:t>Gloor</w:t>
      </w:r>
      <w:proofErr w:type="spellEnd"/>
      <w:r w:rsidRPr="00450098">
        <w:rPr>
          <w:lang w:val="en-US"/>
        </w:rPr>
        <w:t xml:space="preserve">, T. R. Baker, J. Lloyd, G. Lopez-Gonzalez, et al. 2015. “Long-term decline of the Amazon carbon sink.” </w:t>
      </w:r>
      <w:r w:rsidRPr="00450098">
        <w:rPr>
          <w:i/>
          <w:lang w:val="en-US"/>
        </w:rPr>
        <w:t>Nature</w:t>
      </w:r>
      <w:r w:rsidRPr="00450098">
        <w:rPr>
          <w:lang w:val="en-US"/>
        </w:rPr>
        <w:t xml:space="preserve"> 519 (7543): 344–48.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11" w:author="Ulrike Hiltner" w:date="2018-01-12T09:50:00Z">
            <w:rPr/>
          </w:rPrChange>
        </w:rPr>
        <w:instrText xml:space="preserve"> HYPERLINK "https://doi.org/10.1038/nature14283" \h </w:instrText>
      </w:r>
      <w:r w:rsidR="00C41B75">
        <w:fldChar w:fldCharType="separate"/>
      </w:r>
      <w:r w:rsidRPr="00450098">
        <w:rPr>
          <w:lang w:val="en-US"/>
        </w:rPr>
        <w:t>10.1038/nature14283</w:t>
      </w:r>
      <w:r w:rsidR="00C41B75">
        <w:rPr>
          <w:lang w:val="en-US"/>
        </w:rPr>
        <w:fldChar w:fldCharType="end"/>
      </w:r>
      <w:r w:rsidRPr="00450098">
        <w:rPr>
          <w:lang w:val="en-US"/>
        </w:rPr>
        <w:t>.</w:t>
      </w:r>
    </w:p>
    <w:p w:rsidR="00D7084D" w:rsidRPr="00450098" w:rsidRDefault="00450098">
      <w:pPr>
        <w:rPr>
          <w:lang w:val="en-US"/>
        </w:rPr>
      </w:pPr>
      <w:proofErr w:type="spellStart"/>
      <w:proofErr w:type="gramStart"/>
      <w:r w:rsidRPr="00450098">
        <w:rPr>
          <w:lang w:val="en-US"/>
        </w:rPr>
        <w:t>Chave</w:t>
      </w:r>
      <w:proofErr w:type="spellEnd"/>
      <w:r w:rsidRPr="00450098">
        <w:rPr>
          <w:lang w:val="en-US"/>
        </w:rPr>
        <w:t xml:space="preserve">, Jerome, David </w:t>
      </w:r>
      <w:proofErr w:type="spellStart"/>
      <w:r w:rsidRPr="00450098">
        <w:rPr>
          <w:lang w:val="en-US"/>
        </w:rPr>
        <w:t>Coomes</w:t>
      </w:r>
      <w:proofErr w:type="spellEnd"/>
      <w:r w:rsidRPr="00450098">
        <w:rPr>
          <w:lang w:val="en-US"/>
        </w:rPr>
        <w:t xml:space="preserve">, Steven Jansen, Simon L. Lewis, Nathan G. Swenson, and Amy E. </w:t>
      </w:r>
      <w:proofErr w:type="spellStart"/>
      <w:r w:rsidRPr="00450098">
        <w:rPr>
          <w:lang w:val="en-US"/>
        </w:rPr>
        <w:t>Zanne</w:t>
      </w:r>
      <w:proofErr w:type="spellEnd"/>
      <w:r w:rsidRPr="00450098">
        <w:rPr>
          <w:lang w:val="en-US"/>
        </w:rPr>
        <w:t>.</w:t>
      </w:r>
      <w:proofErr w:type="gramEnd"/>
      <w:r w:rsidRPr="00450098">
        <w:rPr>
          <w:lang w:val="en-US"/>
        </w:rPr>
        <w:t xml:space="preserve"> 2009. “Towards a worldwide wood economics spectrum.” </w:t>
      </w:r>
      <w:r w:rsidRPr="00450098">
        <w:rPr>
          <w:i/>
          <w:lang w:val="en-US"/>
        </w:rPr>
        <w:t>Ecology Letters</w:t>
      </w:r>
      <w:r w:rsidRPr="00450098">
        <w:rPr>
          <w:lang w:val="en-US"/>
        </w:rPr>
        <w:t xml:space="preserve"> 12 (4): 351–66.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12" w:author="Ulrike Hiltner" w:date="2018-01-12T09:50:00Z">
            <w:rPr/>
          </w:rPrChange>
        </w:rPr>
        <w:instrText xml:space="preserve"> HYPERLINK "https://doi.org/10.1111/j.1461-0248.2009.01285.x" \h </w:instrText>
      </w:r>
      <w:r w:rsidR="00C41B75">
        <w:fldChar w:fldCharType="separate"/>
      </w:r>
      <w:r w:rsidRPr="00450098">
        <w:rPr>
          <w:lang w:val="en-US"/>
        </w:rPr>
        <w:t>10.1111/j.1461-0248.2009.01285.x</w:t>
      </w:r>
      <w:r w:rsidR="00C41B75">
        <w:rPr>
          <w:lang w:val="en-US"/>
        </w:rPr>
        <w:fldChar w:fldCharType="end"/>
      </w:r>
      <w:r w:rsidRPr="00450098">
        <w:rPr>
          <w:lang w:val="en-US"/>
        </w:rPr>
        <w:t>.</w:t>
      </w:r>
    </w:p>
    <w:p w:rsidR="00D7084D" w:rsidRPr="00450098" w:rsidRDefault="00450098">
      <w:pPr>
        <w:rPr>
          <w:lang w:val="en-US"/>
        </w:rPr>
      </w:pPr>
      <w:proofErr w:type="gramStart"/>
      <w:r w:rsidRPr="00450098">
        <w:rPr>
          <w:lang w:val="en-US"/>
        </w:rPr>
        <w:t xml:space="preserve">Clark, Michael Rawson, and </w:t>
      </w:r>
      <w:proofErr w:type="spellStart"/>
      <w:r w:rsidRPr="00450098">
        <w:rPr>
          <w:lang w:val="en-US"/>
        </w:rPr>
        <w:t>Joelyn</w:t>
      </w:r>
      <w:proofErr w:type="spellEnd"/>
      <w:r w:rsidRPr="00450098">
        <w:rPr>
          <w:lang w:val="en-US"/>
        </w:rPr>
        <w:t xml:space="preserve"> </w:t>
      </w:r>
      <w:proofErr w:type="spellStart"/>
      <w:r w:rsidRPr="00450098">
        <w:rPr>
          <w:lang w:val="en-US"/>
        </w:rPr>
        <w:t>Sarrah</w:t>
      </w:r>
      <w:proofErr w:type="spellEnd"/>
      <w:r w:rsidRPr="00450098">
        <w:rPr>
          <w:lang w:val="en-US"/>
        </w:rPr>
        <w:t xml:space="preserve"> </w:t>
      </w:r>
      <w:proofErr w:type="spellStart"/>
      <w:r w:rsidRPr="00450098">
        <w:rPr>
          <w:lang w:val="en-US"/>
        </w:rPr>
        <w:t>Kozar</w:t>
      </w:r>
      <w:proofErr w:type="spellEnd"/>
      <w:r w:rsidRPr="00450098">
        <w:rPr>
          <w:lang w:val="en-US"/>
        </w:rPr>
        <w:t>.</w:t>
      </w:r>
      <w:proofErr w:type="gramEnd"/>
      <w:r w:rsidRPr="00450098">
        <w:rPr>
          <w:lang w:val="en-US"/>
        </w:rPr>
        <w:t xml:space="preserve"> 2011. “Comparing sustainable Forest Management certifications standards: A Meta-Analysis.” doi</w:t>
      </w:r>
      <w:proofErr w:type="gramStart"/>
      <w:r w:rsidRPr="00450098">
        <w:rPr>
          <w:lang w:val="en-US"/>
        </w:rPr>
        <w:t>:</w:t>
      </w:r>
      <w:proofErr w:type="gramEnd"/>
      <w:r>
        <w:fldChar w:fldCharType="begin"/>
      </w:r>
      <w:r w:rsidRPr="00450098">
        <w:rPr>
          <w:lang w:val="en-US"/>
        </w:rPr>
        <w:instrText xml:space="preserve"> HYPERLINK "https://doi.org/10.5751/ES-03736-160103" \h </w:instrText>
      </w:r>
      <w:r>
        <w:fldChar w:fldCharType="separate"/>
      </w:r>
      <w:r w:rsidRPr="00450098">
        <w:rPr>
          <w:lang w:val="en-US"/>
        </w:rPr>
        <w:t>10.5751/ES-03736-160103</w:t>
      </w:r>
      <w:r>
        <w:fldChar w:fldCharType="end"/>
      </w:r>
      <w:r w:rsidRPr="00450098">
        <w:rPr>
          <w:lang w:val="en-US"/>
        </w:rPr>
        <w:t>.</w:t>
      </w:r>
    </w:p>
    <w:p w:rsidR="00D7084D" w:rsidRPr="00450098" w:rsidRDefault="00450098">
      <w:pPr>
        <w:rPr>
          <w:lang w:val="en-US"/>
        </w:rPr>
      </w:pPr>
      <w:r>
        <w:t xml:space="preserve">Danielsen, Finn, Margaret Skutsch, Neil D. Burgess, Per Moestrup Jensen, Herizo Andrianandrasana, Bhaskar Karky, Richard Lewis, et al. 2011. </w:t>
      </w:r>
      <w:r w:rsidRPr="00450098">
        <w:rPr>
          <w:lang w:val="en-US"/>
        </w:rPr>
        <w:t xml:space="preserve">“At the heart of REDD+: A role for local people in monitoring forests?” </w:t>
      </w:r>
      <w:r w:rsidRPr="00450098">
        <w:rPr>
          <w:i/>
          <w:lang w:val="en-US"/>
        </w:rPr>
        <w:t>Conservation Letters</w:t>
      </w:r>
      <w:r w:rsidRPr="00450098">
        <w:rPr>
          <w:lang w:val="en-US"/>
        </w:rPr>
        <w:t xml:space="preserve"> 4 (2): 158–67.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13" w:author="Ulrike Hiltner" w:date="2018-01-12T09:50:00Z">
            <w:rPr/>
          </w:rPrChange>
        </w:rPr>
        <w:instrText xml:space="preserve"> HYPERLINK "https://doi.org/10.1111/j.1755-263X.2010.00159.x" \h </w:instrText>
      </w:r>
      <w:r w:rsidR="00C41B75">
        <w:fldChar w:fldCharType="separate"/>
      </w:r>
      <w:r w:rsidRPr="00450098">
        <w:rPr>
          <w:lang w:val="en-US"/>
        </w:rPr>
        <w:t>10.1111/j.1755-263X.2010.00159.x</w:t>
      </w:r>
      <w:r w:rsidR="00C41B75">
        <w:rPr>
          <w:lang w:val="en-US"/>
        </w:rPr>
        <w:fldChar w:fldCharType="end"/>
      </w:r>
      <w:r w:rsidRPr="00450098">
        <w:rPr>
          <w:lang w:val="en-US"/>
        </w:rPr>
        <w:t>.</w:t>
      </w:r>
    </w:p>
    <w:p w:rsidR="00D7084D" w:rsidRPr="00450098" w:rsidRDefault="00450098">
      <w:pPr>
        <w:rPr>
          <w:lang w:val="en-US"/>
        </w:rPr>
      </w:pPr>
      <w:proofErr w:type="spellStart"/>
      <w:proofErr w:type="gramStart"/>
      <w:r w:rsidRPr="00450098">
        <w:rPr>
          <w:lang w:val="en-US"/>
        </w:rPr>
        <w:t>Dourdain</w:t>
      </w:r>
      <w:proofErr w:type="spellEnd"/>
      <w:r w:rsidRPr="00450098">
        <w:rPr>
          <w:lang w:val="en-US"/>
        </w:rPr>
        <w:t xml:space="preserve">, </w:t>
      </w:r>
      <w:proofErr w:type="spellStart"/>
      <w:r w:rsidRPr="00450098">
        <w:rPr>
          <w:lang w:val="en-US"/>
        </w:rPr>
        <w:t>Aurélie</w:t>
      </w:r>
      <w:proofErr w:type="spellEnd"/>
      <w:r w:rsidRPr="00450098">
        <w:rPr>
          <w:lang w:val="en-US"/>
        </w:rPr>
        <w:t xml:space="preserve">, and Bruno </w:t>
      </w:r>
      <w:proofErr w:type="spellStart"/>
      <w:r w:rsidRPr="00450098">
        <w:rPr>
          <w:lang w:val="en-US"/>
        </w:rPr>
        <w:t>Hérault</w:t>
      </w:r>
      <w:proofErr w:type="spellEnd"/>
      <w:r w:rsidRPr="00450098">
        <w:rPr>
          <w:lang w:val="en-US"/>
        </w:rPr>
        <w:t>.</w:t>
      </w:r>
      <w:proofErr w:type="gramEnd"/>
      <w:r w:rsidRPr="00450098">
        <w:rPr>
          <w:lang w:val="en-US"/>
        </w:rPr>
        <w:t xml:space="preserve"> 2015. “Allometric equations in the Guiana Shield: REDD+ for the Guiana Shield.” Paracou: CIRAD.</w:t>
      </w:r>
    </w:p>
    <w:p w:rsidR="00D7084D" w:rsidRPr="00450098" w:rsidRDefault="00450098">
      <w:pPr>
        <w:rPr>
          <w:lang w:val="en-US"/>
        </w:rPr>
      </w:pPr>
      <w:proofErr w:type="gramStart"/>
      <w:r w:rsidRPr="00450098">
        <w:rPr>
          <w:lang w:val="en-US"/>
        </w:rPr>
        <w:t xml:space="preserve">Durst, P.B, P.J McKenzie, C.L Brown, and S </w:t>
      </w:r>
      <w:proofErr w:type="spellStart"/>
      <w:r w:rsidRPr="00450098">
        <w:rPr>
          <w:lang w:val="en-US"/>
        </w:rPr>
        <w:t>Appanah</w:t>
      </w:r>
      <w:proofErr w:type="spellEnd"/>
      <w:r w:rsidRPr="00450098">
        <w:rPr>
          <w:lang w:val="en-US"/>
        </w:rPr>
        <w:t>.</w:t>
      </w:r>
      <w:proofErr w:type="gramEnd"/>
      <w:r w:rsidRPr="00450098">
        <w:rPr>
          <w:lang w:val="en-US"/>
        </w:rPr>
        <w:t xml:space="preserve"> 2006. “Challenges facing certification and eco-labelling of forest products in developing countries.” </w:t>
      </w:r>
      <w:r w:rsidRPr="00450098">
        <w:rPr>
          <w:i/>
          <w:lang w:val="en-US"/>
        </w:rPr>
        <w:t>International Forestry Review</w:t>
      </w:r>
      <w:r w:rsidRPr="00450098">
        <w:rPr>
          <w:lang w:val="en-US"/>
        </w:rPr>
        <w:t xml:space="preserve"> 8 (2): 193–200.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14" w:author="Ulrike Hiltner" w:date="2018-01-12T09:50:00Z">
            <w:rPr/>
          </w:rPrChange>
        </w:rPr>
        <w:instrText xml:space="preserve"> HYPERLINK "https://doi.org/10.1505/ifor.8.2.193" \h </w:instrText>
      </w:r>
      <w:r w:rsidR="00C41B75">
        <w:fldChar w:fldCharType="separate"/>
      </w:r>
      <w:r w:rsidRPr="00450098">
        <w:rPr>
          <w:lang w:val="en-US"/>
        </w:rPr>
        <w:t>10.1505/ifor.8.2.193</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D’Amato, Anthony W., John B. Bradford, Shawn </w:t>
      </w:r>
      <w:proofErr w:type="spellStart"/>
      <w:r w:rsidRPr="00450098">
        <w:rPr>
          <w:lang w:val="en-US"/>
        </w:rPr>
        <w:t>Fraver</w:t>
      </w:r>
      <w:proofErr w:type="spellEnd"/>
      <w:r w:rsidRPr="00450098">
        <w:rPr>
          <w:lang w:val="en-US"/>
        </w:rPr>
        <w:t xml:space="preserve">, and Brian J. </w:t>
      </w:r>
      <w:proofErr w:type="spellStart"/>
      <w:r w:rsidRPr="00450098">
        <w:rPr>
          <w:lang w:val="en-US"/>
        </w:rPr>
        <w:t>Palik</w:t>
      </w:r>
      <w:proofErr w:type="spellEnd"/>
      <w:r w:rsidRPr="00450098">
        <w:rPr>
          <w:lang w:val="en-US"/>
        </w:rPr>
        <w:t xml:space="preserve">. 2011. “Forest management for mitigation and adaptation to climate change: Insights from long-term silviculture experiments.” </w:t>
      </w:r>
      <w:r w:rsidRPr="00450098">
        <w:rPr>
          <w:i/>
          <w:lang w:val="en-US"/>
        </w:rPr>
        <w:t>Forest Ecology and Management</w:t>
      </w:r>
      <w:r w:rsidRPr="00450098">
        <w:rPr>
          <w:lang w:val="en-US"/>
        </w:rPr>
        <w:t xml:space="preserve"> 262 (5): 803–16.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15" w:author="Ulrike Hiltner" w:date="2018-01-12T09:50:00Z">
            <w:rPr/>
          </w:rPrChange>
        </w:rPr>
        <w:instrText xml:space="preserve"> </w:instrText>
      </w:r>
      <w:r w:rsidR="00C41B75" w:rsidRPr="00074ED5">
        <w:rPr>
          <w:lang w:val="en-US"/>
          <w:rPrChange w:id="716" w:author="Ulrike Hiltner" w:date="2018-01-12T09:50:00Z">
            <w:rPr/>
          </w:rPrChange>
        </w:rPr>
        <w:instrText xml:space="preserve">HYPERLINK "https://doi.org/10.1016/j.foreco.2011.05.014" \h </w:instrText>
      </w:r>
      <w:r w:rsidR="00C41B75">
        <w:fldChar w:fldCharType="separate"/>
      </w:r>
      <w:r w:rsidRPr="00450098">
        <w:rPr>
          <w:lang w:val="en-US"/>
        </w:rPr>
        <w:t>10.1016/j.foreco.2011.05.014</w:t>
      </w:r>
      <w:r w:rsidR="00C41B75">
        <w:rPr>
          <w:lang w:val="en-US"/>
        </w:rPr>
        <w:fldChar w:fldCharType="end"/>
      </w:r>
      <w:r w:rsidRPr="00450098">
        <w:rPr>
          <w:lang w:val="en-US"/>
        </w:rPr>
        <w:t>.</w:t>
      </w:r>
    </w:p>
    <w:p w:rsidR="00D7084D" w:rsidRPr="00450098" w:rsidRDefault="00450098">
      <w:pPr>
        <w:rPr>
          <w:lang w:val="en-US"/>
        </w:rPr>
      </w:pPr>
      <w:proofErr w:type="gramStart"/>
      <w:r w:rsidRPr="00450098">
        <w:rPr>
          <w:lang w:val="en-US"/>
        </w:rPr>
        <w:t xml:space="preserve">Fischer, Rico, Amanda Armstrong, Herman H. </w:t>
      </w:r>
      <w:proofErr w:type="spellStart"/>
      <w:r w:rsidRPr="00450098">
        <w:rPr>
          <w:lang w:val="en-US"/>
        </w:rPr>
        <w:t>Shugart</w:t>
      </w:r>
      <w:proofErr w:type="spellEnd"/>
      <w:r w:rsidRPr="00450098">
        <w:rPr>
          <w:lang w:val="en-US"/>
        </w:rPr>
        <w:t xml:space="preserve">, and Andreas </w:t>
      </w:r>
      <w:proofErr w:type="spellStart"/>
      <w:r w:rsidRPr="00450098">
        <w:rPr>
          <w:lang w:val="en-US"/>
        </w:rPr>
        <w:t>Huth</w:t>
      </w:r>
      <w:proofErr w:type="spellEnd"/>
      <w:r w:rsidRPr="00450098">
        <w:rPr>
          <w:lang w:val="en-US"/>
        </w:rPr>
        <w:t>.</w:t>
      </w:r>
      <w:proofErr w:type="gramEnd"/>
      <w:r w:rsidRPr="00450098">
        <w:rPr>
          <w:lang w:val="en-US"/>
        </w:rPr>
        <w:t xml:space="preserve"> 2014. “Simulating the impacts of reduced rainfall on carbon stocks and net ecosystem exchange in a tropical forest.” </w:t>
      </w:r>
      <w:r w:rsidRPr="00450098">
        <w:rPr>
          <w:i/>
          <w:lang w:val="en-US"/>
        </w:rPr>
        <w:t>Environmental Modelling &amp; Software</w:t>
      </w:r>
      <w:r w:rsidRPr="00450098">
        <w:rPr>
          <w:lang w:val="en-US"/>
        </w:rPr>
        <w:t xml:space="preserve"> 52 (February): 200–206.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17" w:author="Ulrike Hiltner" w:date="2018-01-12T09:50:00Z">
            <w:rPr/>
          </w:rPrChange>
        </w:rPr>
        <w:instrText xml:space="preserve"> HYPERLINK "https://doi.org/10.1016/j.envsoft.2013.10.026" \h </w:instrText>
      </w:r>
      <w:r w:rsidR="00C41B75">
        <w:fldChar w:fldCharType="separate"/>
      </w:r>
      <w:r w:rsidRPr="00450098">
        <w:rPr>
          <w:lang w:val="en-US"/>
        </w:rPr>
        <w:t>10.1016/j.envsoft.2013.10.026</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Fischer, Rico, Friedrich Bohn, </w:t>
      </w:r>
      <w:proofErr w:type="spellStart"/>
      <w:r w:rsidRPr="00450098">
        <w:rPr>
          <w:lang w:val="en-US"/>
        </w:rPr>
        <w:t>Mateus</w:t>
      </w:r>
      <w:proofErr w:type="spellEnd"/>
      <w:r w:rsidRPr="00450098">
        <w:rPr>
          <w:lang w:val="en-US"/>
        </w:rPr>
        <w:t xml:space="preserve"> </w:t>
      </w:r>
      <w:proofErr w:type="spellStart"/>
      <w:r w:rsidRPr="00450098">
        <w:rPr>
          <w:lang w:val="en-US"/>
        </w:rPr>
        <w:t>Dantas</w:t>
      </w:r>
      <w:proofErr w:type="spellEnd"/>
      <w:r w:rsidRPr="00450098">
        <w:rPr>
          <w:lang w:val="en-US"/>
        </w:rPr>
        <w:t xml:space="preserve"> de Paula, Claudia </w:t>
      </w:r>
      <w:proofErr w:type="spellStart"/>
      <w:r w:rsidRPr="00450098">
        <w:rPr>
          <w:lang w:val="en-US"/>
        </w:rPr>
        <w:t>Dislich</w:t>
      </w:r>
      <w:proofErr w:type="spellEnd"/>
      <w:r w:rsidRPr="00450098">
        <w:rPr>
          <w:lang w:val="en-US"/>
        </w:rPr>
        <w:t xml:space="preserve">, Jürgen </w:t>
      </w:r>
      <w:proofErr w:type="spellStart"/>
      <w:r w:rsidRPr="00450098">
        <w:rPr>
          <w:lang w:val="en-US"/>
        </w:rPr>
        <w:t>Groeneveld</w:t>
      </w:r>
      <w:proofErr w:type="spellEnd"/>
      <w:r w:rsidRPr="00450098">
        <w:rPr>
          <w:lang w:val="en-US"/>
        </w:rPr>
        <w:t xml:space="preserve">, Alvaro G. Gutiérrez, Martin </w:t>
      </w:r>
      <w:proofErr w:type="spellStart"/>
      <w:r w:rsidRPr="00450098">
        <w:rPr>
          <w:lang w:val="en-US"/>
        </w:rPr>
        <w:t>Kazmierczak</w:t>
      </w:r>
      <w:proofErr w:type="spellEnd"/>
      <w:r w:rsidRPr="00450098">
        <w:rPr>
          <w:lang w:val="en-US"/>
        </w:rPr>
        <w:t xml:space="preserve">, et al. 2016. “Lessons learned from applying a forest gap model to </w:t>
      </w:r>
      <w:r w:rsidRPr="00450098">
        <w:rPr>
          <w:lang w:val="en-US"/>
        </w:rPr>
        <w:lastRenderedPageBreak/>
        <w:t xml:space="preserve">understand ecosystem and carbon dynamics of complex tropical forests.” </w:t>
      </w:r>
      <w:r w:rsidRPr="00450098">
        <w:rPr>
          <w:i/>
          <w:lang w:val="en-US"/>
        </w:rPr>
        <w:t>Ecological Modelling</w:t>
      </w:r>
      <w:r w:rsidRPr="00450098">
        <w:rPr>
          <w:lang w:val="en-US"/>
        </w:rPr>
        <w:t xml:space="preserve"> 326: 124–33.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18" w:author="Ulrike Hiltner" w:date="2018-01-12T09:50:00Z">
            <w:rPr/>
          </w:rPrChange>
        </w:rPr>
        <w:instrText xml:space="preserve"> HYPERLINK "https://do</w:instrText>
      </w:r>
      <w:r w:rsidR="00C41B75" w:rsidRPr="00074ED5">
        <w:rPr>
          <w:lang w:val="en-US"/>
          <w:rPrChange w:id="719" w:author="Ulrike Hiltner" w:date="2018-01-12T09:50:00Z">
            <w:rPr/>
          </w:rPrChange>
        </w:rPr>
        <w:instrText xml:space="preserve">i.org/10.1016/j.ecolmodel.2015.11.018" \h </w:instrText>
      </w:r>
      <w:r w:rsidR="00C41B75">
        <w:fldChar w:fldCharType="separate"/>
      </w:r>
      <w:r w:rsidRPr="00450098">
        <w:rPr>
          <w:lang w:val="en-US"/>
        </w:rPr>
        <w:t>10.1016/j.ecolmodel.2015.11.018</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Foley, Jonathan A., Gregory P. </w:t>
      </w:r>
      <w:proofErr w:type="spellStart"/>
      <w:r w:rsidRPr="00450098">
        <w:rPr>
          <w:lang w:val="en-US"/>
        </w:rPr>
        <w:t>Asner</w:t>
      </w:r>
      <w:proofErr w:type="spellEnd"/>
      <w:r w:rsidRPr="00450098">
        <w:rPr>
          <w:lang w:val="en-US"/>
        </w:rPr>
        <w:t xml:space="preserve">, Marcos </w:t>
      </w:r>
      <w:proofErr w:type="spellStart"/>
      <w:r w:rsidRPr="00450098">
        <w:rPr>
          <w:lang w:val="en-US"/>
        </w:rPr>
        <w:t>Heil</w:t>
      </w:r>
      <w:proofErr w:type="spellEnd"/>
      <w:r w:rsidRPr="00450098">
        <w:rPr>
          <w:lang w:val="en-US"/>
        </w:rPr>
        <w:t xml:space="preserve"> Costa, Michael T. Coe, Ruth </w:t>
      </w:r>
      <w:proofErr w:type="spellStart"/>
      <w:r w:rsidRPr="00450098">
        <w:rPr>
          <w:lang w:val="en-US"/>
        </w:rPr>
        <w:t>DeFries</w:t>
      </w:r>
      <w:proofErr w:type="spellEnd"/>
      <w:r w:rsidRPr="00450098">
        <w:rPr>
          <w:lang w:val="en-US"/>
        </w:rPr>
        <w:t>, Holly K. Gibbs, Erica A. Howard, et al. 2007. “Amazonia revealed: Forest degradation and loss of ecosystem goods and services in the Amazon Basin.” doi</w:t>
      </w:r>
      <w:proofErr w:type="gramStart"/>
      <w:r w:rsidRPr="00450098">
        <w:rPr>
          <w:lang w:val="en-US"/>
        </w:rPr>
        <w:t>:</w:t>
      </w:r>
      <w:proofErr w:type="gramEnd"/>
      <w:r>
        <w:fldChar w:fldCharType="begin"/>
      </w:r>
      <w:r w:rsidRPr="00450098">
        <w:rPr>
          <w:lang w:val="en-US"/>
        </w:rPr>
        <w:instrText xml:space="preserve"> HYPERLINK "https://doi.org/10.1890/1540-9295(2007)5[25:ARFDAL]2.0.CO;2" \h </w:instrText>
      </w:r>
      <w:r>
        <w:fldChar w:fldCharType="separate"/>
      </w:r>
      <w:r w:rsidRPr="00450098">
        <w:rPr>
          <w:lang w:val="en-US"/>
        </w:rPr>
        <w:t>10.1890/1540-9295(2007)5[25:ARFDAL]2.0.CO;2</w:t>
      </w:r>
      <w:r>
        <w:fldChar w:fldCharType="end"/>
      </w:r>
      <w:r w:rsidRPr="00450098">
        <w:rPr>
          <w:lang w:val="en-US"/>
        </w:rPr>
        <w:t>.</w:t>
      </w:r>
    </w:p>
    <w:p w:rsidR="00D7084D" w:rsidRPr="00450098" w:rsidRDefault="00450098">
      <w:pPr>
        <w:rPr>
          <w:lang w:val="en-US"/>
        </w:rPr>
      </w:pPr>
      <w:proofErr w:type="gramStart"/>
      <w:r w:rsidRPr="00450098">
        <w:rPr>
          <w:lang w:val="en-US"/>
        </w:rPr>
        <w:t>Gibbs, Holly K, Sandra Brown, John O Niles, and Jonathan A Foley.</w:t>
      </w:r>
      <w:proofErr w:type="gramEnd"/>
      <w:r w:rsidRPr="00450098">
        <w:rPr>
          <w:lang w:val="en-US"/>
        </w:rPr>
        <w:t xml:space="preserve"> 2007. “Monitoring and estimating tropical forest carbon stocks: making REDD a reality.” </w:t>
      </w:r>
      <w:r w:rsidRPr="00450098">
        <w:rPr>
          <w:i/>
          <w:lang w:val="en-US"/>
        </w:rPr>
        <w:t>Environmental Research Letters</w:t>
      </w:r>
      <w:r w:rsidRPr="00450098">
        <w:rPr>
          <w:lang w:val="en-US"/>
        </w:rPr>
        <w:t xml:space="preserve"> 2 (4): 045023.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20" w:author="Ulrike Hiltner" w:date="2018-01-12T09:50:00Z">
            <w:rPr/>
          </w:rPrChange>
        </w:rPr>
        <w:instrText xml:space="preserve"> HYPERLINK "https://doi.org/10.1088/1748-9326/2/4/045023" \h </w:instrText>
      </w:r>
      <w:r w:rsidR="00C41B75">
        <w:fldChar w:fldCharType="separate"/>
      </w:r>
      <w:r w:rsidRPr="00450098">
        <w:rPr>
          <w:lang w:val="en-US"/>
        </w:rPr>
        <w:t>10.1088/1748-9326/2/4/045023</w:t>
      </w:r>
      <w:r w:rsidR="00C41B75">
        <w:rPr>
          <w:lang w:val="en-US"/>
        </w:rPr>
        <w:fldChar w:fldCharType="end"/>
      </w:r>
      <w:r w:rsidRPr="00450098">
        <w:rPr>
          <w:lang w:val="en-US"/>
        </w:rPr>
        <w:t>.</w:t>
      </w:r>
    </w:p>
    <w:p w:rsidR="00D7084D" w:rsidRPr="00450098" w:rsidRDefault="00450098">
      <w:pPr>
        <w:rPr>
          <w:lang w:val="en-US"/>
        </w:rPr>
      </w:pPr>
      <w:proofErr w:type="spellStart"/>
      <w:proofErr w:type="gramStart"/>
      <w:r w:rsidRPr="00450098">
        <w:rPr>
          <w:lang w:val="en-US"/>
        </w:rPr>
        <w:t>Gourlet-Fleury</w:t>
      </w:r>
      <w:proofErr w:type="spellEnd"/>
      <w:r w:rsidRPr="00450098">
        <w:rPr>
          <w:lang w:val="en-US"/>
        </w:rPr>
        <w:t>, S, B Ferry, J-F.</w:t>
      </w:r>
      <w:proofErr w:type="gramEnd"/>
      <w:r w:rsidRPr="00450098">
        <w:rPr>
          <w:lang w:val="en-US"/>
        </w:rPr>
        <w:t xml:space="preserve"> </w:t>
      </w:r>
      <w:proofErr w:type="gramStart"/>
      <w:r w:rsidRPr="00450098">
        <w:rPr>
          <w:lang w:val="en-US"/>
        </w:rPr>
        <w:t xml:space="preserve">Molino, P </w:t>
      </w:r>
      <w:proofErr w:type="spellStart"/>
      <w:r w:rsidRPr="00450098">
        <w:rPr>
          <w:lang w:val="en-US"/>
        </w:rPr>
        <w:t>Petronelli</w:t>
      </w:r>
      <w:proofErr w:type="spellEnd"/>
      <w:r w:rsidRPr="00450098">
        <w:rPr>
          <w:lang w:val="en-US"/>
        </w:rPr>
        <w:t>, and L Schmitt.</w:t>
      </w:r>
      <w:proofErr w:type="gramEnd"/>
      <w:r w:rsidRPr="00450098">
        <w:rPr>
          <w:lang w:val="en-US"/>
        </w:rPr>
        <w:t xml:space="preserve"> 2004. “</w:t>
      </w:r>
      <w:proofErr w:type="spellStart"/>
      <w:r w:rsidRPr="00450098">
        <w:rPr>
          <w:lang w:val="en-US"/>
        </w:rPr>
        <w:t>Paracou</w:t>
      </w:r>
      <w:proofErr w:type="spellEnd"/>
      <w:r w:rsidRPr="00450098">
        <w:rPr>
          <w:lang w:val="en-US"/>
        </w:rPr>
        <w:t xml:space="preserve"> </w:t>
      </w:r>
      <w:proofErr w:type="spellStart"/>
      <w:r w:rsidRPr="00450098">
        <w:rPr>
          <w:lang w:val="en-US"/>
        </w:rPr>
        <w:t>expérimental</w:t>
      </w:r>
      <w:proofErr w:type="spellEnd"/>
      <w:r w:rsidRPr="00450098">
        <w:rPr>
          <w:lang w:val="en-US"/>
        </w:rPr>
        <w:t xml:space="preserve"> </w:t>
      </w:r>
      <w:proofErr w:type="gramStart"/>
      <w:r w:rsidRPr="00450098">
        <w:rPr>
          <w:lang w:val="en-US"/>
        </w:rPr>
        <w:t>plots :</w:t>
      </w:r>
      <w:proofErr w:type="gramEnd"/>
      <w:r w:rsidRPr="00450098">
        <w:rPr>
          <w:lang w:val="en-US"/>
        </w:rPr>
        <w:t xml:space="preserve"> keys features.” In </w:t>
      </w:r>
      <w:r w:rsidRPr="00450098">
        <w:rPr>
          <w:i/>
          <w:lang w:val="en-US"/>
        </w:rPr>
        <w:t xml:space="preserve">Ecology and Management of a Neotropical </w:t>
      </w:r>
      <w:proofErr w:type="gramStart"/>
      <w:r w:rsidRPr="00450098">
        <w:rPr>
          <w:i/>
          <w:lang w:val="en-US"/>
        </w:rPr>
        <w:t>Rainforest :</w:t>
      </w:r>
      <w:proofErr w:type="gramEnd"/>
      <w:r w:rsidRPr="00450098">
        <w:rPr>
          <w:i/>
          <w:lang w:val="en-US"/>
        </w:rPr>
        <w:t xml:space="preserve"> Lessons Drawn from Paracou, a Long-Term Experimental Research Site in French Guiana</w:t>
      </w:r>
      <w:r w:rsidRPr="00450098">
        <w:rPr>
          <w:lang w:val="en-US"/>
        </w:rPr>
        <w:t>, 3–60.</w:t>
      </w:r>
    </w:p>
    <w:p w:rsidR="00D7084D" w:rsidRPr="00450098" w:rsidRDefault="00450098">
      <w:pPr>
        <w:rPr>
          <w:lang w:val="en-US"/>
        </w:rPr>
      </w:pPr>
      <w:proofErr w:type="spellStart"/>
      <w:proofErr w:type="gramStart"/>
      <w:r w:rsidRPr="00450098">
        <w:rPr>
          <w:lang w:val="en-US"/>
        </w:rPr>
        <w:t>Hiltner</w:t>
      </w:r>
      <w:proofErr w:type="spellEnd"/>
      <w:r w:rsidRPr="00450098">
        <w:rPr>
          <w:lang w:val="en-US"/>
        </w:rPr>
        <w:t xml:space="preserve">, Ulrike, </w:t>
      </w:r>
      <w:proofErr w:type="spellStart"/>
      <w:r w:rsidRPr="00450098">
        <w:rPr>
          <w:lang w:val="en-US"/>
        </w:rPr>
        <w:t>Achim</w:t>
      </w:r>
      <w:proofErr w:type="spellEnd"/>
      <w:r w:rsidRPr="00450098">
        <w:rPr>
          <w:lang w:val="en-US"/>
        </w:rPr>
        <w:t xml:space="preserve"> </w:t>
      </w:r>
      <w:proofErr w:type="spellStart"/>
      <w:r w:rsidRPr="00450098">
        <w:rPr>
          <w:lang w:val="en-US"/>
        </w:rPr>
        <w:t>Bräuning</w:t>
      </w:r>
      <w:proofErr w:type="spellEnd"/>
      <w:r w:rsidRPr="00450098">
        <w:rPr>
          <w:lang w:val="en-US"/>
        </w:rPr>
        <w:t xml:space="preserve">, Aster </w:t>
      </w:r>
      <w:proofErr w:type="spellStart"/>
      <w:r w:rsidRPr="00450098">
        <w:rPr>
          <w:lang w:val="en-US"/>
        </w:rPr>
        <w:t>Gebrekirstos</w:t>
      </w:r>
      <w:proofErr w:type="spellEnd"/>
      <w:r w:rsidRPr="00450098">
        <w:rPr>
          <w:lang w:val="en-US"/>
        </w:rPr>
        <w:t xml:space="preserve">, Andreas </w:t>
      </w:r>
      <w:proofErr w:type="spellStart"/>
      <w:r w:rsidRPr="00450098">
        <w:rPr>
          <w:lang w:val="en-US"/>
        </w:rPr>
        <w:t>Huth</w:t>
      </w:r>
      <w:proofErr w:type="spellEnd"/>
      <w:r w:rsidRPr="00450098">
        <w:rPr>
          <w:lang w:val="en-US"/>
        </w:rPr>
        <w:t>, and Rico Fischer.</w:t>
      </w:r>
      <w:proofErr w:type="gramEnd"/>
      <w:r w:rsidRPr="00450098">
        <w:rPr>
          <w:lang w:val="en-US"/>
        </w:rPr>
        <w:t xml:space="preserve"> 2016. “Impacts of precipitation variability on the dynamics of a dry tropical montane forest.” </w:t>
      </w:r>
      <w:r w:rsidRPr="00450098">
        <w:rPr>
          <w:i/>
          <w:lang w:val="en-US"/>
        </w:rPr>
        <w:t>Ecological Modelling</w:t>
      </w:r>
      <w:r w:rsidRPr="00450098">
        <w:rPr>
          <w:lang w:val="en-US"/>
        </w:rPr>
        <w:t xml:space="preserve"> 320 (January): 92–101.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21" w:author="Ulrike Hiltner" w:date="2018-01-12T09:50:00Z">
            <w:rPr/>
          </w:rPrChange>
        </w:rPr>
        <w:instrText xml:space="preserve"> HYPERLINK "https://doi.org/10.1016/j.ecolmo</w:instrText>
      </w:r>
      <w:r w:rsidR="00C41B75" w:rsidRPr="00074ED5">
        <w:rPr>
          <w:lang w:val="en-US"/>
          <w:rPrChange w:id="722" w:author="Ulrike Hiltner" w:date="2018-01-12T09:50:00Z">
            <w:rPr/>
          </w:rPrChange>
        </w:rPr>
        <w:instrText xml:space="preserve">del.2015.09.021" \h </w:instrText>
      </w:r>
      <w:r w:rsidR="00C41B75">
        <w:fldChar w:fldCharType="separate"/>
      </w:r>
      <w:r w:rsidRPr="00450098">
        <w:rPr>
          <w:lang w:val="en-US"/>
        </w:rPr>
        <w:t>10.1016/j.ecolmodel.2015.09.021</w:t>
      </w:r>
      <w:r w:rsidR="00C41B75">
        <w:rPr>
          <w:lang w:val="en-US"/>
        </w:rPr>
        <w:fldChar w:fldCharType="end"/>
      </w:r>
      <w:r w:rsidRPr="00450098">
        <w:rPr>
          <w:lang w:val="en-US"/>
        </w:rPr>
        <w:t>.</w:t>
      </w:r>
    </w:p>
    <w:p w:rsidR="00D7084D" w:rsidRPr="00450098" w:rsidRDefault="00450098">
      <w:pPr>
        <w:rPr>
          <w:lang w:val="en-US"/>
        </w:rPr>
      </w:pPr>
      <w:proofErr w:type="spellStart"/>
      <w:proofErr w:type="gramStart"/>
      <w:r w:rsidRPr="00450098">
        <w:rPr>
          <w:lang w:val="en-US"/>
        </w:rPr>
        <w:t>Huth</w:t>
      </w:r>
      <w:proofErr w:type="spellEnd"/>
      <w:r w:rsidRPr="00450098">
        <w:rPr>
          <w:lang w:val="en-US"/>
        </w:rPr>
        <w:t xml:space="preserve">, Andreas, Martin </w:t>
      </w:r>
      <w:proofErr w:type="spellStart"/>
      <w:r w:rsidRPr="00450098">
        <w:rPr>
          <w:lang w:val="en-US"/>
        </w:rPr>
        <w:t>Drechsler</w:t>
      </w:r>
      <w:proofErr w:type="spellEnd"/>
      <w:r w:rsidRPr="00450098">
        <w:rPr>
          <w:lang w:val="en-US"/>
        </w:rPr>
        <w:t>, and Peter Köhler.</w:t>
      </w:r>
      <w:proofErr w:type="gramEnd"/>
      <w:r w:rsidRPr="00450098">
        <w:rPr>
          <w:lang w:val="en-US"/>
        </w:rPr>
        <w:t xml:space="preserve"> 2004. “</w:t>
      </w:r>
      <w:proofErr w:type="spellStart"/>
      <w:r w:rsidRPr="00450098">
        <w:rPr>
          <w:lang w:val="en-US"/>
        </w:rPr>
        <w:t>Multicriteria</w:t>
      </w:r>
      <w:proofErr w:type="spellEnd"/>
      <w:r w:rsidRPr="00450098">
        <w:rPr>
          <w:lang w:val="en-US"/>
        </w:rPr>
        <w:t xml:space="preserve"> evaluation of simulated logging scenarios in a tropical rain forest.” </w:t>
      </w:r>
      <w:r w:rsidRPr="00450098">
        <w:rPr>
          <w:i/>
          <w:lang w:val="en-US"/>
        </w:rPr>
        <w:t>Journal of Environmental Management</w:t>
      </w:r>
      <w:r w:rsidRPr="00450098">
        <w:rPr>
          <w:lang w:val="en-US"/>
        </w:rPr>
        <w:t xml:space="preserve"> 71 (4): 321–33.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23" w:author="Ulrike Hiltner" w:date="2018-01-12T09:51:00Z">
            <w:rPr/>
          </w:rPrChange>
        </w:rPr>
        <w:instrText xml:space="preserve"> H</w:instrText>
      </w:r>
      <w:r w:rsidR="00C41B75" w:rsidRPr="00074ED5">
        <w:rPr>
          <w:lang w:val="en-US"/>
          <w:rPrChange w:id="724" w:author="Ulrike Hiltner" w:date="2018-01-12T09:51:00Z">
            <w:rPr/>
          </w:rPrChange>
        </w:rPr>
        <w:instrText xml:space="preserve">YPERLINK "https://doi.org/10.1016/j.jenvman.2004.03.008" \h </w:instrText>
      </w:r>
      <w:r w:rsidR="00C41B75">
        <w:fldChar w:fldCharType="separate"/>
      </w:r>
      <w:r w:rsidRPr="00450098">
        <w:rPr>
          <w:lang w:val="en-US"/>
        </w:rPr>
        <w:t>10.1016/j.jenvman.2004.03.008</w:t>
      </w:r>
      <w:r w:rsidR="00C41B75">
        <w:rPr>
          <w:lang w:val="en-US"/>
        </w:rPr>
        <w:fldChar w:fldCharType="end"/>
      </w:r>
      <w:r w:rsidRPr="00450098">
        <w:rPr>
          <w:lang w:val="en-US"/>
        </w:rPr>
        <w:t>.</w:t>
      </w:r>
    </w:p>
    <w:p w:rsidR="00D7084D" w:rsidRPr="00074ED5" w:rsidRDefault="00450098">
      <w:pPr>
        <w:rPr>
          <w:lang w:val="en-US"/>
          <w:rPrChange w:id="725" w:author="Ulrike Hiltner" w:date="2018-01-12T09:51:00Z">
            <w:rPr/>
          </w:rPrChange>
        </w:rPr>
      </w:pPr>
      <w:proofErr w:type="gramStart"/>
      <w:r w:rsidRPr="00450098">
        <w:rPr>
          <w:lang w:val="en-US"/>
        </w:rPr>
        <w:t>IPCC.</w:t>
      </w:r>
      <w:proofErr w:type="gramEnd"/>
      <w:r w:rsidRPr="00450098">
        <w:rPr>
          <w:lang w:val="en-US"/>
        </w:rPr>
        <w:t xml:space="preserve"> 2014. </w:t>
      </w:r>
      <w:r w:rsidRPr="00450098">
        <w:rPr>
          <w:i/>
          <w:lang w:val="en-US"/>
        </w:rPr>
        <w:t xml:space="preserve">Climate Change 2014: Impacts, Adaptation, and Vulnerability. Part A: Global and Sectoral Aspects. </w:t>
      </w:r>
      <w:proofErr w:type="gramStart"/>
      <w:r w:rsidRPr="00450098">
        <w:rPr>
          <w:i/>
          <w:lang w:val="en-US"/>
        </w:rPr>
        <w:t>Contribution of Working Group II to the Fifth Assessment Report of the Intergovernmental Panel on Climate Change.</w:t>
      </w:r>
      <w:proofErr w:type="gramEnd"/>
      <w:r w:rsidRPr="00450098">
        <w:rPr>
          <w:lang w:val="en-US"/>
        </w:rPr>
        <w:t xml:space="preserve"> </w:t>
      </w:r>
      <w:proofErr w:type="gramStart"/>
      <w:r w:rsidRPr="00450098">
        <w:rPr>
          <w:lang w:val="en-US"/>
        </w:rPr>
        <w:t xml:space="preserve">Edited by Field, C.B., V.R. Barros, D.J. </w:t>
      </w:r>
      <w:proofErr w:type="spellStart"/>
      <w:r w:rsidRPr="00450098">
        <w:rPr>
          <w:lang w:val="en-US"/>
        </w:rPr>
        <w:t>Dokken</w:t>
      </w:r>
      <w:proofErr w:type="spellEnd"/>
      <w:r w:rsidRPr="00450098">
        <w:rPr>
          <w:lang w:val="en-US"/>
        </w:rPr>
        <w:t xml:space="preserve">, K.J. Mach, M.D. </w:t>
      </w:r>
      <w:proofErr w:type="spellStart"/>
      <w:r w:rsidRPr="00450098">
        <w:rPr>
          <w:lang w:val="en-US"/>
        </w:rPr>
        <w:t>Mastrandrea</w:t>
      </w:r>
      <w:proofErr w:type="spellEnd"/>
      <w:r w:rsidRPr="00450098">
        <w:rPr>
          <w:lang w:val="en-US"/>
        </w:rPr>
        <w:t xml:space="preserve">, T.E. </w:t>
      </w:r>
      <w:proofErr w:type="spellStart"/>
      <w:r w:rsidRPr="00450098">
        <w:rPr>
          <w:lang w:val="en-US"/>
        </w:rPr>
        <w:t>Bilir</w:t>
      </w:r>
      <w:proofErr w:type="spellEnd"/>
      <w:r w:rsidRPr="00450098">
        <w:rPr>
          <w:lang w:val="en-US"/>
        </w:rPr>
        <w:t xml:space="preserve">, M. </w:t>
      </w:r>
      <w:proofErr w:type="spellStart"/>
      <w:r w:rsidRPr="00450098">
        <w:rPr>
          <w:lang w:val="en-US"/>
        </w:rPr>
        <w:t>Chatterjee</w:t>
      </w:r>
      <w:proofErr w:type="spellEnd"/>
      <w:r w:rsidRPr="00450098">
        <w:rPr>
          <w:lang w:val="en-US"/>
        </w:rPr>
        <w:t xml:space="preserve">, K.L. </w:t>
      </w:r>
      <w:proofErr w:type="spellStart"/>
      <w:r w:rsidRPr="00450098">
        <w:rPr>
          <w:lang w:val="en-US"/>
        </w:rPr>
        <w:t>Ebi</w:t>
      </w:r>
      <w:proofErr w:type="spellEnd"/>
      <w:r w:rsidRPr="00450098">
        <w:rPr>
          <w:lang w:val="en-US"/>
        </w:rPr>
        <w:t xml:space="preserve">, Y.O. Estrada, R.C. Genova, B. </w:t>
      </w:r>
      <w:proofErr w:type="spellStart"/>
      <w:r w:rsidRPr="00450098">
        <w:rPr>
          <w:lang w:val="en-US"/>
        </w:rPr>
        <w:t>Girma</w:t>
      </w:r>
      <w:proofErr w:type="spellEnd"/>
      <w:r w:rsidRPr="00450098">
        <w:rPr>
          <w:lang w:val="en-US"/>
        </w:rPr>
        <w:t xml:space="preserve">, E.S. </w:t>
      </w:r>
      <w:proofErr w:type="spellStart"/>
      <w:r w:rsidRPr="00450098">
        <w:rPr>
          <w:lang w:val="en-US"/>
        </w:rPr>
        <w:t>Kissel</w:t>
      </w:r>
      <w:proofErr w:type="spellEnd"/>
      <w:r w:rsidRPr="00450098">
        <w:rPr>
          <w:lang w:val="en-US"/>
        </w:rPr>
        <w:t xml:space="preserve">, A.N. Levy, S. </w:t>
      </w:r>
      <w:proofErr w:type="spellStart"/>
      <w:r w:rsidRPr="00450098">
        <w:rPr>
          <w:lang w:val="en-US"/>
        </w:rPr>
        <w:t>MacCracken</w:t>
      </w:r>
      <w:proofErr w:type="spellEnd"/>
      <w:r w:rsidRPr="00450098">
        <w:rPr>
          <w:lang w:val="en-US"/>
        </w:rPr>
        <w:t xml:space="preserve">, P.R. </w:t>
      </w:r>
      <w:proofErr w:type="spellStart"/>
      <w:r w:rsidRPr="00450098">
        <w:rPr>
          <w:lang w:val="en-US"/>
        </w:rPr>
        <w:t>Mastrandrea</w:t>
      </w:r>
      <w:proofErr w:type="spellEnd"/>
      <w:r w:rsidRPr="00450098">
        <w:rPr>
          <w:lang w:val="en-US"/>
        </w:rPr>
        <w:t xml:space="preserve"> and L.L. White.</w:t>
      </w:r>
      <w:proofErr w:type="gramEnd"/>
      <w:r w:rsidRPr="00450098">
        <w:rPr>
          <w:lang w:val="en-US"/>
        </w:rPr>
        <w:t xml:space="preserve"> Cambridge, United Kingdom; New York, NY, USA: Cambridge University Press. </w:t>
      </w:r>
      <w:r w:rsidR="00C41B75">
        <w:fldChar w:fldCharType="begin"/>
      </w:r>
      <w:r w:rsidR="00C41B75" w:rsidRPr="00074ED5">
        <w:rPr>
          <w:lang w:val="en-US"/>
          <w:rPrChange w:id="726" w:author="Ulrike Hiltner" w:date="2018-01-12T09:51:00Z">
            <w:rPr/>
          </w:rPrChange>
        </w:rPr>
        <w:instrText xml:space="preserve"> HYPERLINK "http://ipcc-wg2.gov/AR5/report/full-report/" \h </w:instrText>
      </w:r>
      <w:r w:rsidR="00C41B75">
        <w:fldChar w:fldCharType="separate"/>
      </w:r>
      <w:r w:rsidRPr="00074ED5">
        <w:rPr>
          <w:lang w:val="en-US"/>
          <w:rPrChange w:id="727" w:author="Ulrike Hiltner" w:date="2018-01-12T09:51:00Z">
            <w:rPr/>
          </w:rPrChange>
        </w:rPr>
        <w:t>http://ipcc-wg2.gov/AR5/report/full-report/</w:t>
      </w:r>
      <w:r w:rsidR="00C41B75">
        <w:fldChar w:fldCharType="end"/>
      </w:r>
      <w:r w:rsidRPr="00074ED5">
        <w:rPr>
          <w:lang w:val="en-US"/>
          <w:rPrChange w:id="728" w:author="Ulrike Hiltner" w:date="2018-01-12T09:51:00Z">
            <w:rPr/>
          </w:rPrChange>
        </w:rPr>
        <w:t>.</w:t>
      </w:r>
    </w:p>
    <w:p w:rsidR="00D7084D" w:rsidRPr="00450098" w:rsidRDefault="00450098">
      <w:pPr>
        <w:rPr>
          <w:lang w:val="en-US"/>
        </w:rPr>
      </w:pPr>
      <w:proofErr w:type="spellStart"/>
      <w:r w:rsidRPr="00074ED5">
        <w:rPr>
          <w:lang w:val="en-US"/>
          <w:rPrChange w:id="729" w:author="Ulrike Hiltner" w:date="2018-01-12T09:51:00Z">
            <w:rPr/>
          </w:rPrChange>
        </w:rPr>
        <w:t>Jucker</w:t>
      </w:r>
      <w:proofErr w:type="spellEnd"/>
      <w:r w:rsidRPr="00074ED5">
        <w:rPr>
          <w:lang w:val="en-US"/>
          <w:rPrChange w:id="730" w:author="Ulrike Hiltner" w:date="2018-01-12T09:51:00Z">
            <w:rPr/>
          </w:rPrChange>
        </w:rPr>
        <w:t xml:space="preserve">, </w:t>
      </w:r>
      <w:proofErr w:type="spellStart"/>
      <w:r w:rsidRPr="00074ED5">
        <w:rPr>
          <w:lang w:val="en-US"/>
          <w:rPrChange w:id="731" w:author="Ulrike Hiltner" w:date="2018-01-12T09:51:00Z">
            <w:rPr/>
          </w:rPrChange>
        </w:rPr>
        <w:t>Tommaso</w:t>
      </w:r>
      <w:proofErr w:type="spellEnd"/>
      <w:r w:rsidRPr="00074ED5">
        <w:rPr>
          <w:lang w:val="en-US"/>
          <w:rPrChange w:id="732" w:author="Ulrike Hiltner" w:date="2018-01-12T09:51:00Z">
            <w:rPr/>
          </w:rPrChange>
        </w:rPr>
        <w:t xml:space="preserve">, John </w:t>
      </w:r>
      <w:proofErr w:type="spellStart"/>
      <w:r w:rsidRPr="00074ED5">
        <w:rPr>
          <w:lang w:val="en-US"/>
          <w:rPrChange w:id="733" w:author="Ulrike Hiltner" w:date="2018-01-12T09:51:00Z">
            <w:rPr/>
          </w:rPrChange>
        </w:rPr>
        <w:t>Caspersen</w:t>
      </w:r>
      <w:proofErr w:type="spellEnd"/>
      <w:r w:rsidRPr="00074ED5">
        <w:rPr>
          <w:lang w:val="en-US"/>
          <w:rPrChange w:id="734" w:author="Ulrike Hiltner" w:date="2018-01-12T09:51:00Z">
            <w:rPr/>
          </w:rPrChange>
        </w:rPr>
        <w:t xml:space="preserve">, </w:t>
      </w:r>
      <w:proofErr w:type="spellStart"/>
      <w:r w:rsidRPr="00074ED5">
        <w:rPr>
          <w:lang w:val="en-US"/>
          <w:rPrChange w:id="735" w:author="Ulrike Hiltner" w:date="2018-01-12T09:51:00Z">
            <w:rPr/>
          </w:rPrChange>
        </w:rPr>
        <w:t>Jérôme</w:t>
      </w:r>
      <w:proofErr w:type="spellEnd"/>
      <w:r w:rsidRPr="00074ED5">
        <w:rPr>
          <w:lang w:val="en-US"/>
          <w:rPrChange w:id="736" w:author="Ulrike Hiltner" w:date="2018-01-12T09:51:00Z">
            <w:rPr/>
          </w:rPrChange>
        </w:rPr>
        <w:t xml:space="preserve"> </w:t>
      </w:r>
      <w:proofErr w:type="spellStart"/>
      <w:r w:rsidRPr="00074ED5">
        <w:rPr>
          <w:lang w:val="en-US"/>
          <w:rPrChange w:id="737" w:author="Ulrike Hiltner" w:date="2018-01-12T09:51:00Z">
            <w:rPr/>
          </w:rPrChange>
        </w:rPr>
        <w:t>Chave</w:t>
      </w:r>
      <w:proofErr w:type="spellEnd"/>
      <w:r w:rsidRPr="00074ED5">
        <w:rPr>
          <w:lang w:val="en-US"/>
          <w:rPrChange w:id="738" w:author="Ulrike Hiltner" w:date="2018-01-12T09:51:00Z">
            <w:rPr/>
          </w:rPrChange>
        </w:rPr>
        <w:t xml:space="preserve">, Cécile </w:t>
      </w:r>
      <w:proofErr w:type="spellStart"/>
      <w:r w:rsidRPr="00074ED5">
        <w:rPr>
          <w:lang w:val="en-US"/>
          <w:rPrChange w:id="739" w:author="Ulrike Hiltner" w:date="2018-01-12T09:51:00Z">
            <w:rPr/>
          </w:rPrChange>
        </w:rPr>
        <w:t>Antin</w:t>
      </w:r>
      <w:proofErr w:type="spellEnd"/>
      <w:r w:rsidRPr="00074ED5">
        <w:rPr>
          <w:lang w:val="en-US"/>
          <w:rPrChange w:id="740" w:author="Ulrike Hiltner" w:date="2018-01-12T09:51:00Z">
            <w:rPr/>
          </w:rPrChange>
        </w:rPr>
        <w:t xml:space="preserve">, Nicolas </w:t>
      </w:r>
      <w:proofErr w:type="spellStart"/>
      <w:r w:rsidRPr="00074ED5">
        <w:rPr>
          <w:lang w:val="en-US"/>
          <w:rPrChange w:id="741" w:author="Ulrike Hiltner" w:date="2018-01-12T09:51:00Z">
            <w:rPr/>
          </w:rPrChange>
        </w:rPr>
        <w:t>Barbier</w:t>
      </w:r>
      <w:proofErr w:type="spellEnd"/>
      <w:r w:rsidRPr="00074ED5">
        <w:rPr>
          <w:lang w:val="en-US"/>
          <w:rPrChange w:id="742" w:author="Ulrike Hiltner" w:date="2018-01-12T09:51:00Z">
            <w:rPr/>
          </w:rPrChange>
        </w:rPr>
        <w:t xml:space="preserve">, </w:t>
      </w:r>
      <w:proofErr w:type="spellStart"/>
      <w:r w:rsidRPr="00074ED5">
        <w:rPr>
          <w:lang w:val="en-US"/>
          <w:rPrChange w:id="743" w:author="Ulrike Hiltner" w:date="2018-01-12T09:51:00Z">
            <w:rPr/>
          </w:rPrChange>
        </w:rPr>
        <w:t>Frans</w:t>
      </w:r>
      <w:proofErr w:type="spellEnd"/>
      <w:r w:rsidRPr="00074ED5">
        <w:rPr>
          <w:lang w:val="en-US"/>
          <w:rPrChange w:id="744" w:author="Ulrike Hiltner" w:date="2018-01-12T09:51:00Z">
            <w:rPr/>
          </w:rPrChange>
        </w:rPr>
        <w:t xml:space="preserve"> </w:t>
      </w:r>
      <w:proofErr w:type="spellStart"/>
      <w:r w:rsidRPr="00074ED5">
        <w:rPr>
          <w:lang w:val="en-US"/>
          <w:rPrChange w:id="745" w:author="Ulrike Hiltner" w:date="2018-01-12T09:51:00Z">
            <w:rPr/>
          </w:rPrChange>
        </w:rPr>
        <w:t>Bongers</w:t>
      </w:r>
      <w:proofErr w:type="spellEnd"/>
      <w:r w:rsidRPr="00074ED5">
        <w:rPr>
          <w:lang w:val="en-US"/>
          <w:rPrChange w:id="746" w:author="Ulrike Hiltner" w:date="2018-01-12T09:51:00Z">
            <w:rPr/>
          </w:rPrChange>
        </w:rPr>
        <w:t xml:space="preserve">, Michele </w:t>
      </w:r>
      <w:proofErr w:type="spellStart"/>
      <w:r w:rsidRPr="00074ED5">
        <w:rPr>
          <w:lang w:val="en-US"/>
          <w:rPrChange w:id="747" w:author="Ulrike Hiltner" w:date="2018-01-12T09:51:00Z">
            <w:rPr/>
          </w:rPrChange>
        </w:rPr>
        <w:t>Dalponte</w:t>
      </w:r>
      <w:proofErr w:type="spellEnd"/>
      <w:r w:rsidRPr="00074ED5">
        <w:rPr>
          <w:lang w:val="en-US"/>
          <w:rPrChange w:id="748" w:author="Ulrike Hiltner" w:date="2018-01-12T09:51:00Z">
            <w:rPr/>
          </w:rPrChange>
        </w:rPr>
        <w:t xml:space="preserve">, et al. 2017. </w:t>
      </w:r>
      <w:r w:rsidRPr="00450098">
        <w:rPr>
          <w:lang w:val="en-US"/>
        </w:rPr>
        <w:t>“</w:t>
      </w:r>
      <w:proofErr w:type="spellStart"/>
      <w:r w:rsidRPr="00450098">
        <w:rPr>
          <w:lang w:val="en-US"/>
        </w:rPr>
        <w:t>Allometric</w:t>
      </w:r>
      <w:proofErr w:type="spellEnd"/>
      <w:r w:rsidRPr="00450098">
        <w:rPr>
          <w:lang w:val="en-US"/>
        </w:rPr>
        <w:t xml:space="preserve"> equations for integrating remote sensing imagery into forest monitoring </w:t>
      </w:r>
      <w:proofErr w:type="spellStart"/>
      <w:r w:rsidRPr="00450098">
        <w:rPr>
          <w:lang w:val="en-US"/>
        </w:rPr>
        <w:t>programmes</w:t>
      </w:r>
      <w:proofErr w:type="spellEnd"/>
      <w:r w:rsidRPr="00450098">
        <w:rPr>
          <w:lang w:val="en-US"/>
        </w:rPr>
        <w:t xml:space="preserve">.” </w:t>
      </w:r>
      <w:r w:rsidRPr="00450098">
        <w:rPr>
          <w:i/>
          <w:lang w:val="en-US"/>
        </w:rPr>
        <w:t>Global Change Biology</w:t>
      </w:r>
      <w:r w:rsidRPr="00450098">
        <w:rPr>
          <w:lang w:val="en-US"/>
        </w:rPr>
        <w:t xml:space="preserve"> 23 (1): 177–90.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49" w:author="Ulrike Hiltner" w:date="2018-01-12T09:50:00Z">
            <w:rPr/>
          </w:rPrChange>
        </w:rPr>
        <w:instrText xml:space="preserve"> HYPERLINK "https://doi.org/10.1111/gcb.13388" \h </w:instrText>
      </w:r>
      <w:r w:rsidR="00C41B75">
        <w:fldChar w:fldCharType="separate"/>
      </w:r>
      <w:r w:rsidRPr="00450098">
        <w:rPr>
          <w:lang w:val="en-US"/>
        </w:rPr>
        <w:t>10.1111/gcb.13388</w:t>
      </w:r>
      <w:r w:rsidR="00C41B75">
        <w:rPr>
          <w:lang w:val="en-US"/>
        </w:rPr>
        <w:fldChar w:fldCharType="end"/>
      </w:r>
      <w:r w:rsidRPr="00450098">
        <w:rPr>
          <w:lang w:val="en-US"/>
        </w:rPr>
        <w:t>.</w:t>
      </w:r>
    </w:p>
    <w:p w:rsidR="00D7084D" w:rsidRPr="00450098" w:rsidRDefault="00450098">
      <w:pPr>
        <w:rPr>
          <w:lang w:val="en-US"/>
        </w:rPr>
      </w:pPr>
      <w:proofErr w:type="gramStart"/>
      <w:r w:rsidRPr="00450098">
        <w:rPr>
          <w:lang w:val="en-US"/>
        </w:rPr>
        <w:t xml:space="preserve">Kammesheidt, Ludwig, Peter </w:t>
      </w:r>
      <w:proofErr w:type="spellStart"/>
      <w:r w:rsidRPr="00450098">
        <w:rPr>
          <w:lang w:val="en-US"/>
        </w:rPr>
        <w:t>Köhler</w:t>
      </w:r>
      <w:proofErr w:type="spellEnd"/>
      <w:r w:rsidRPr="00450098">
        <w:rPr>
          <w:lang w:val="en-US"/>
        </w:rPr>
        <w:t xml:space="preserve">, and Andreas </w:t>
      </w:r>
      <w:proofErr w:type="spellStart"/>
      <w:r w:rsidRPr="00450098">
        <w:rPr>
          <w:lang w:val="en-US"/>
        </w:rPr>
        <w:t>Huth</w:t>
      </w:r>
      <w:proofErr w:type="spellEnd"/>
      <w:r w:rsidRPr="00450098">
        <w:rPr>
          <w:lang w:val="en-US"/>
        </w:rPr>
        <w:t>.</w:t>
      </w:r>
      <w:proofErr w:type="gramEnd"/>
      <w:r w:rsidRPr="00450098">
        <w:rPr>
          <w:lang w:val="en-US"/>
        </w:rPr>
        <w:t xml:space="preserve"> 2002. “Simulating logging scenarios in secondary forest embedded in a fragmented </w:t>
      </w:r>
      <w:proofErr w:type="spellStart"/>
      <w:r w:rsidRPr="00450098">
        <w:rPr>
          <w:lang w:val="en-US"/>
        </w:rPr>
        <w:t>neotropical</w:t>
      </w:r>
      <w:proofErr w:type="spellEnd"/>
      <w:r w:rsidRPr="00450098">
        <w:rPr>
          <w:lang w:val="en-US"/>
        </w:rPr>
        <w:t xml:space="preserve"> landscape.” </w:t>
      </w:r>
      <w:r w:rsidRPr="00450098">
        <w:rPr>
          <w:i/>
          <w:lang w:val="en-US"/>
        </w:rPr>
        <w:t>Forest Ecology and Management</w:t>
      </w:r>
      <w:r w:rsidRPr="00450098">
        <w:rPr>
          <w:lang w:val="en-US"/>
        </w:rPr>
        <w:t xml:space="preserve"> 170 (1-3): 89–105.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50" w:author="Ulrike Hiltner" w:date="2018-01-12T09:50:00Z">
            <w:rPr/>
          </w:rPrChange>
        </w:rPr>
        <w:instrText xml:space="preserve"> HYPERLINK "https://doi.org/10.1016/S0378-1127(01)00783-6" \h </w:instrText>
      </w:r>
      <w:r w:rsidR="00C41B75">
        <w:fldChar w:fldCharType="separate"/>
      </w:r>
      <w:r w:rsidRPr="00450098">
        <w:rPr>
          <w:lang w:val="en-US"/>
        </w:rPr>
        <w:t>10.1016/S0378-1127(01)00783-6</w:t>
      </w:r>
      <w:r w:rsidR="00C41B75">
        <w:rPr>
          <w:lang w:val="en-US"/>
        </w:rPr>
        <w:fldChar w:fldCharType="end"/>
      </w:r>
      <w:r w:rsidRPr="00450098">
        <w:rPr>
          <w:lang w:val="en-US"/>
        </w:rPr>
        <w:t>.</w:t>
      </w:r>
    </w:p>
    <w:p w:rsidR="00D7084D" w:rsidRPr="00450098" w:rsidRDefault="00450098">
      <w:pPr>
        <w:rPr>
          <w:lang w:val="en-US"/>
        </w:rPr>
      </w:pPr>
      <w:proofErr w:type="spellStart"/>
      <w:proofErr w:type="gramStart"/>
      <w:r w:rsidRPr="00450098">
        <w:rPr>
          <w:lang w:val="en-US"/>
        </w:rPr>
        <w:t>Köhler</w:t>
      </w:r>
      <w:proofErr w:type="spellEnd"/>
      <w:r w:rsidRPr="00450098">
        <w:rPr>
          <w:lang w:val="en-US"/>
        </w:rPr>
        <w:t xml:space="preserve">, Peter, </w:t>
      </w:r>
      <w:proofErr w:type="spellStart"/>
      <w:r w:rsidRPr="00450098">
        <w:rPr>
          <w:lang w:val="en-US"/>
        </w:rPr>
        <w:t>Jérôme</w:t>
      </w:r>
      <w:proofErr w:type="spellEnd"/>
      <w:r w:rsidRPr="00450098">
        <w:rPr>
          <w:lang w:val="en-US"/>
        </w:rPr>
        <w:t xml:space="preserve"> </w:t>
      </w:r>
      <w:proofErr w:type="spellStart"/>
      <w:r w:rsidRPr="00450098">
        <w:rPr>
          <w:lang w:val="en-US"/>
        </w:rPr>
        <w:t>Chave</w:t>
      </w:r>
      <w:proofErr w:type="spellEnd"/>
      <w:r w:rsidRPr="00450098">
        <w:rPr>
          <w:lang w:val="en-US"/>
        </w:rPr>
        <w:t xml:space="preserve">, Bernard </w:t>
      </w:r>
      <w:proofErr w:type="spellStart"/>
      <w:r w:rsidRPr="00450098">
        <w:rPr>
          <w:lang w:val="en-US"/>
        </w:rPr>
        <w:t>Riéra</w:t>
      </w:r>
      <w:proofErr w:type="spellEnd"/>
      <w:r w:rsidRPr="00450098">
        <w:rPr>
          <w:lang w:val="en-US"/>
        </w:rPr>
        <w:t xml:space="preserve">, and Andreas </w:t>
      </w:r>
      <w:proofErr w:type="spellStart"/>
      <w:r w:rsidRPr="00450098">
        <w:rPr>
          <w:lang w:val="en-US"/>
        </w:rPr>
        <w:t>Huth</w:t>
      </w:r>
      <w:proofErr w:type="spellEnd"/>
      <w:r w:rsidRPr="00450098">
        <w:rPr>
          <w:lang w:val="en-US"/>
        </w:rPr>
        <w:t>.</w:t>
      </w:r>
      <w:proofErr w:type="gramEnd"/>
      <w:r w:rsidRPr="00450098">
        <w:rPr>
          <w:lang w:val="en-US"/>
        </w:rPr>
        <w:t xml:space="preserve"> 2003. “Simulating the long-term response of tropical wet forests to fragmentation.” </w:t>
      </w:r>
      <w:r w:rsidRPr="00450098">
        <w:rPr>
          <w:i/>
          <w:lang w:val="en-US"/>
        </w:rPr>
        <w:t>Ecosystems</w:t>
      </w:r>
      <w:r w:rsidRPr="00450098">
        <w:rPr>
          <w:lang w:val="en-US"/>
        </w:rPr>
        <w:t xml:space="preserve"> 6 (2): 114–28.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51" w:author="Ulrike Hiltner" w:date="2018-01-12T09:51:00Z">
            <w:rPr/>
          </w:rPrChange>
        </w:rPr>
        <w:instrText xml:space="preserve"> HYPERLINK "https://doi.org/10.1007/s10021-002-0121-9" \h </w:instrText>
      </w:r>
      <w:r w:rsidR="00C41B75">
        <w:fldChar w:fldCharType="separate"/>
      </w:r>
      <w:r w:rsidRPr="00450098">
        <w:rPr>
          <w:lang w:val="en-US"/>
        </w:rPr>
        <w:t>10.1007/s10021-002-0121-9</w:t>
      </w:r>
      <w:r w:rsidR="00C41B75">
        <w:rPr>
          <w:lang w:val="en-US"/>
        </w:rPr>
        <w:fldChar w:fldCharType="end"/>
      </w:r>
      <w:r w:rsidRPr="00450098">
        <w:rPr>
          <w:lang w:val="en-US"/>
        </w:rPr>
        <w:t>.</w:t>
      </w:r>
    </w:p>
    <w:p w:rsidR="00D7084D" w:rsidRDefault="00450098">
      <w:proofErr w:type="spellStart"/>
      <w:proofErr w:type="gramStart"/>
      <w:r w:rsidRPr="00450098">
        <w:rPr>
          <w:lang w:val="en-US"/>
        </w:rPr>
        <w:t>Kurier</w:t>
      </w:r>
      <w:proofErr w:type="spellEnd"/>
      <w:r w:rsidRPr="00450098">
        <w:rPr>
          <w:lang w:val="en-US"/>
        </w:rPr>
        <w:t xml:space="preserve">, </w:t>
      </w:r>
      <w:proofErr w:type="spellStart"/>
      <w:r w:rsidRPr="00450098">
        <w:rPr>
          <w:lang w:val="en-US"/>
        </w:rPr>
        <w:t>Holz</w:t>
      </w:r>
      <w:proofErr w:type="spellEnd"/>
      <w:r w:rsidRPr="00450098">
        <w:rPr>
          <w:lang w:val="en-US"/>
        </w:rPr>
        <w:t>.</w:t>
      </w:r>
      <w:proofErr w:type="gramEnd"/>
      <w:r w:rsidRPr="00450098">
        <w:rPr>
          <w:lang w:val="en-US"/>
        </w:rPr>
        <w:t xml:space="preserve"> 2000. “Query whether the comparison between the PEFC and FSC is reliable with respect to competition in certification.” </w:t>
      </w:r>
      <w:r>
        <w:rPr>
          <w:i/>
        </w:rPr>
        <w:t>Holz - Kurier</w:t>
      </w:r>
      <w:r>
        <w:t xml:space="preserve"> 55 (33): 14. </w:t>
      </w:r>
      <w:hyperlink r:id="rId17">
        <w:r>
          <w:t>https://www.scopus.com/inward/record.uri?eid=2-s2.0-3342950351{\&amp;}partnerID=40{\&amp;}md5=a1f8f0a65b1418afd9c7035f1be3da4c</w:t>
        </w:r>
      </w:hyperlink>
      <w:r>
        <w:t>.</w:t>
      </w:r>
    </w:p>
    <w:p w:rsidR="00D7084D" w:rsidRPr="00450098" w:rsidRDefault="00450098">
      <w:pPr>
        <w:rPr>
          <w:lang w:val="en-US"/>
        </w:rPr>
      </w:pPr>
      <w:r>
        <w:t xml:space="preserve">Larcher, W. 1994. “Ökophysiologie der Pflanzen.” </w:t>
      </w:r>
      <w:proofErr w:type="gramStart"/>
      <w:r w:rsidRPr="00450098">
        <w:rPr>
          <w:i/>
          <w:lang w:val="en-US"/>
        </w:rPr>
        <w:t>UTB</w:t>
      </w:r>
      <w:r w:rsidRPr="00450098">
        <w:rPr>
          <w:lang w:val="en-US"/>
        </w:rPr>
        <w:t>, 394.</w:t>
      </w:r>
      <w:proofErr w:type="gramEnd"/>
    </w:p>
    <w:p w:rsidR="00D7084D" w:rsidRPr="00450098" w:rsidRDefault="00450098">
      <w:pPr>
        <w:rPr>
          <w:lang w:val="en-US"/>
        </w:rPr>
      </w:pPr>
      <w:proofErr w:type="gramStart"/>
      <w:r w:rsidRPr="00450098">
        <w:rPr>
          <w:lang w:val="en-US"/>
        </w:rPr>
        <w:t xml:space="preserve">Lehmann, Sebastian, and Andreas </w:t>
      </w:r>
      <w:proofErr w:type="spellStart"/>
      <w:r w:rsidRPr="00450098">
        <w:rPr>
          <w:lang w:val="en-US"/>
        </w:rPr>
        <w:t>Huth</w:t>
      </w:r>
      <w:proofErr w:type="spellEnd"/>
      <w:r w:rsidRPr="00450098">
        <w:rPr>
          <w:lang w:val="en-US"/>
        </w:rPr>
        <w:t>.</w:t>
      </w:r>
      <w:proofErr w:type="gramEnd"/>
      <w:r w:rsidRPr="00450098">
        <w:rPr>
          <w:lang w:val="en-US"/>
        </w:rPr>
        <w:t xml:space="preserve"> 2015. “Fast calibration of a dynamic vegetation model with minimum observation data.” </w:t>
      </w:r>
      <w:proofErr w:type="gramStart"/>
      <w:r w:rsidRPr="00450098">
        <w:rPr>
          <w:i/>
          <w:lang w:val="en-US"/>
        </w:rPr>
        <w:t>Ecological Modelling</w:t>
      </w:r>
      <w:r w:rsidRPr="00450098">
        <w:rPr>
          <w:lang w:val="en-US"/>
        </w:rPr>
        <w:t xml:space="preserve"> 301.</w:t>
      </w:r>
      <w:proofErr w:type="gramEnd"/>
      <w:r w:rsidRPr="00450098">
        <w:rPr>
          <w:lang w:val="en-US"/>
        </w:rPr>
        <w:t xml:space="preserve"> Elsevier B.V.: 98–105.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52" w:author="Ulrike Hiltner" w:date="2018-01-12T09:50:00Z">
            <w:rPr/>
          </w:rPrChange>
        </w:rPr>
        <w:instrText xml:space="preserve"> HYPERLINK "https://doi.org/10.1016/j.ecolmodel.2015.01.013" \h </w:instrText>
      </w:r>
      <w:r w:rsidR="00C41B75">
        <w:fldChar w:fldCharType="separate"/>
      </w:r>
      <w:r w:rsidRPr="00450098">
        <w:rPr>
          <w:lang w:val="en-US"/>
        </w:rPr>
        <w:t>10.1016/j.ecolmodel.2015.01.013</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Long, Andrew. 2013. “REDD </w:t>
      </w:r>
      <w:proofErr w:type="gramStart"/>
      <w:r w:rsidRPr="00450098">
        <w:rPr>
          <w:lang w:val="en-US"/>
        </w:rPr>
        <w:t>+ ,</w:t>
      </w:r>
      <w:proofErr w:type="gramEnd"/>
      <w:r w:rsidRPr="00450098">
        <w:rPr>
          <w:lang w:val="en-US"/>
        </w:rPr>
        <w:t xml:space="preserve"> Adaptation , and sustainable forest management : toward effective polycentric global forest governance.” </w:t>
      </w:r>
      <w:r w:rsidRPr="00450098">
        <w:rPr>
          <w:i/>
          <w:lang w:val="en-US"/>
        </w:rPr>
        <w:t>Tropical Conservation Science</w:t>
      </w:r>
      <w:r w:rsidRPr="00450098">
        <w:rPr>
          <w:lang w:val="en-US"/>
        </w:rPr>
        <w:t xml:space="preserve"> 6 (3): 384–408. </w:t>
      </w:r>
      <w:hyperlink r:id="rId18">
        <w:r w:rsidRPr="00450098">
          <w:rPr>
            <w:lang w:val="en-US"/>
          </w:rPr>
          <w:t>http://ssrn.com/abstract=2186737</w:t>
        </w:r>
      </w:hyperlink>
      <w:r w:rsidRPr="00450098">
        <w:rPr>
          <w:lang w:val="en-US"/>
        </w:rPr>
        <w:t>.</w:t>
      </w:r>
    </w:p>
    <w:p w:rsidR="00D7084D" w:rsidRPr="00450098" w:rsidRDefault="00450098">
      <w:pPr>
        <w:rPr>
          <w:lang w:val="en-US"/>
        </w:rPr>
      </w:pPr>
      <w:proofErr w:type="spellStart"/>
      <w:proofErr w:type="gramStart"/>
      <w:r w:rsidRPr="00450098">
        <w:rPr>
          <w:lang w:val="en-US"/>
        </w:rPr>
        <w:lastRenderedPageBreak/>
        <w:t>Malhi</w:t>
      </w:r>
      <w:proofErr w:type="spellEnd"/>
      <w:r w:rsidRPr="00450098">
        <w:rPr>
          <w:lang w:val="en-US"/>
        </w:rPr>
        <w:t xml:space="preserve">, </w:t>
      </w:r>
      <w:proofErr w:type="spellStart"/>
      <w:r w:rsidRPr="00450098">
        <w:rPr>
          <w:lang w:val="en-US"/>
        </w:rPr>
        <w:t>Yadvinder</w:t>
      </w:r>
      <w:proofErr w:type="spellEnd"/>
      <w:r w:rsidRPr="00450098">
        <w:rPr>
          <w:lang w:val="en-US"/>
        </w:rPr>
        <w:t>, and John Grace.</w:t>
      </w:r>
      <w:proofErr w:type="gramEnd"/>
      <w:r w:rsidRPr="00450098">
        <w:rPr>
          <w:lang w:val="en-US"/>
        </w:rPr>
        <w:t xml:space="preserve"> 2000. “Tropical forests and atmospheric carbon dioxide.” </w:t>
      </w:r>
      <w:r w:rsidRPr="00450098">
        <w:rPr>
          <w:i/>
          <w:lang w:val="en-US"/>
        </w:rPr>
        <w:t>Trends in Ecology &amp; Evolution</w:t>
      </w:r>
      <w:r w:rsidRPr="00450098">
        <w:rPr>
          <w:lang w:val="en-US"/>
        </w:rPr>
        <w:t xml:space="preserve"> 15 (8): 332–37.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53" w:author="Ulrike Hiltner" w:date="2018-01-12T09:50:00Z">
            <w:rPr/>
          </w:rPrChange>
        </w:rPr>
        <w:instrText xml:space="preserve"> HYPERLINK "https://doi.org/10.1016/S0169-5347(00)01906-6" \h </w:instrText>
      </w:r>
      <w:r w:rsidR="00C41B75">
        <w:fldChar w:fldCharType="separate"/>
      </w:r>
      <w:r w:rsidRPr="00450098">
        <w:rPr>
          <w:lang w:val="en-US"/>
        </w:rPr>
        <w:t>10.1016/S0169-5347(00)01906-6</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Molina, Mario J. 2009. “Planetary boundaries: Identifying abrupt change.” </w:t>
      </w:r>
      <w:r w:rsidRPr="00450098">
        <w:rPr>
          <w:i/>
          <w:lang w:val="en-US"/>
        </w:rPr>
        <w:t>Nature Reports Climate Change</w:t>
      </w:r>
      <w:r w:rsidRPr="00450098">
        <w:rPr>
          <w:lang w:val="en-US"/>
        </w:rPr>
        <w:t xml:space="preserve">, no. 0910: 115–16.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54" w:author="Ulrike Hiltner" w:date="2018-01-12T09:50:00Z">
            <w:rPr/>
          </w:rPrChange>
        </w:rPr>
        <w:instrText xml:space="preserve"> HYPERLIN</w:instrText>
      </w:r>
      <w:r w:rsidR="00C41B75" w:rsidRPr="00074ED5">
        <w:rPr>
          <w:lang w:val="en-US"/>
          <w:rPrChange w:id="755" w:author="Ulrike Hiltner" w:date="2018-01-12T09:50:00Z">
            <w:rPr/>
          </w:rPrChange>
        </w:rPr>
        <w:instrText xml:space="preserve">K "https://doi.org/10.1038/climate.2009.96" \h </w:instrText>
      </w:r>
      <w:r w:rsidR="00C41B75">
        <w:fldChar w:fldCharType="separate"/>
      </w:r>
      <w:r w:rsidRPr="00450098">
        <w:rPr>
          <w:lang w:val="en-US"/>
        </w:rPr>
        <w:t>10.1038/climate.2009.96</w:t>
      </w:r>
      <w:r w:rsidR="00C41B75">
        <w:rPr>
          <w:lang w:val="en-US"/>
        </w:rPr>
        <w:fldChar w:fldCharType="end"/>
      </w:r>
      <w:r w:rsidRPr="00450098">
        <w:rPr>
          <w:lang w:val="en-US"/>
        </w:rPr>
        <w:t>.</w:t>
      </w:r>
    </w:p>
    <w:p w:rsidR="00D7084D" w:rsidRPr="00450098" w:rsidRDefault="00450098">
      <w:pPr>
        <w:rPr>
          <w:lang w:val="en-US"/>
        </w:rPr>
      </w:pPr>
      <w:proofErr w:type="spellStart"/>
      <w:proofErr w:type="gramStart"/>
      <w:r w:rsidRPr="00450098">
        <w:rPr>
          <w:lang w:val="en-US"/>
        </w:rPr>
        <w:t>Mollicone</w:t>
      </w:r>
      <w:proofErr w:type="spellEnd"/>
      <w:r w:rsidRPr="00450098">
        <w:rPr>
          <w:lang w:val="en-US"/>
        </w:rPr>
        <w:t xml:space="preserve">, D, A </w:t>
      </w:r>
      <w:proofErr w:type="spellStart"/>
      <w:r w:rsidRPr="00450098">
        <w:rPr>
          <w:lang w:val="en-US"/>
        </w:rPr>
        <w:t>Freibauer</w:t>
      </w:r>
      <w:proofErr w:type="spellEnd"/>
      <w:r w:rsidRPr="00450098">
        <w:rPr>
          <w:lang w:val="en-US"/>
        </w:rPr>
        <w:t xml:space="preserve">, E D Schulze, S </w:t>
      </w:r>
      <w:proofErr w:type="spellStart"/>
      <w:r w:rsidRPr="00450098">
        <w:rPr>
          <w:lang w:val="en-US"/>
        </w:rPr>
        <w:t>Braatz</w:t>
      </w:r>
      <w:proofErr w:type="spellEnd"/>
      <w:r w:rsidRPr="00450098">
        <w:rPr>
          <w:lang w:val="en-US"/>
        </w:rPr>
        <w:t xml:space="preserve">, G </w:t>
      </w:r>
      <w:proofErr w:type="spellStart"/>
      <w:r w:rsidRPr="00450098">
        <w:rPr>
          <w:lang w:val="en-US"/>
        </w:rPr>
        <w:t>Grassi</w:t>
      </w:r>
      <w:proofErr w:type="spellEnd"/>
      <w:r w:rsidRPr="00450098">
        <w:rPr>
          <w:lang w:val="en-US"/>
        </w:rPr>
        <w:t xml:space="preserve">, and S </w:t>
      </w:r>
      <w:proofErr w:type="spellStart"/>
      <w:r w:rsidRPr="00450098">
        <w:rPr>
          <w:lang w:val="en-US"/>
        </w:rPr>
        <w:t>Federici</w:t>
      </w:r>
      <w:proofErr w:type="spellEnd"/>
      <w:r w:rsidRPr="00450098">
        <w:rPr>
          <w:lang w:val="en-US"/>
        </w:rPr>
        <w:t>.</w:t>
      </w:r>
      <w:proofErr w:type="gramEnd"/>
      <w:r w:rsidRPr="00450098">
        <w:rPr>
          <w:lang w:val="en-US"/>
        </w:rPr>
        <w:t xml:space="preserve"> 2007. “Elements for the expected mechanisms on ‘reduced emissions from deforestation and degradation, REDD’ under UNFCCC.” </w:t>
      </w:r>
      <w:r w:rsidRPr="00450098">
        <w:rPr>
          <w:i/>
          <w:lang w:val="en-US"/>
        </w:rPr>
        <w:t>Environmental Research Letters</w:t>
      </w:r>
      <w:r w:rsidRPr="00450098">
        <w:rPr>
          <w:lang w:val="en-US"/>
        </w:rPr>
        <w:t xml:space="preserve"> 2 (4): 045024.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56" w:author="Ulrike Hiltner" w:date="2018-01-12T09:50:00Z">
            <w:rPr/>
          </w:rPrChange>
        </w:rPr>
        <w:instrText xml:space="preserve"> HYPERLINK "https://doi.org/10.1088/1748-9326/2/4/045024" \h </w:instrText>
      </w:r>
      <w:r w:rsidR="00C41B75">
        <w:fldChar w:fldCharType="separate"/>
      </w:r>
      <w:r w:rsidRPr="00450098">
        <w:rPr>
          <w:lang w:val="en-US"/>
        </w:rPr>
        <w:t>10.1088/1748-9326/2/4/045024</w:t>
      </w:r>
      <w:r w:rsidR="00C41B75">
        <w:rPr>
          <w:lang w:val="en-US"/>
        </w:rPr>
        <w:fldChar w:fldCharType="end"/>
      </w:r>
      <w:r w:rsidRPr="00450098">
        <w:rPr>
          <w:lang w:val="en-US"/>
        </w:rPr>
        <w:t>.</w:t>
      </w:r>
    </w:p>
    <w:p w:rsidR="00D7084D" w:rsidRPr="00450098" w:rsidRDefault="00450098">
      <w:pPr>
        <w:rPr>
          <w:lang w:val="en-US"/>
        </w:rPr>
      </w:pPr>
      <w:proofErr w:type="gramStart"/>
      <w:r w:rsidRPr="00450098">
        <w:rPr>
          <w:lang w:val="en-US"/>
        </w:rPr>
        <w:t xml:space="preserve">Molto, Q., B. </w:t>
      </w:r>
      <w:proofErr w:type="spellStart"/>
      <w:r w:rsidRPr="00450098">
        <w:rPr>
          <w:lang w:val="en-US"/>
        </w:rPr>
        <w:t>Hérault</w:t>
      </w:r>
      <w:proofErr w:type="spellEnd"/>
      <w:r w:rsidRPr="00450098">
        <w:rPr>
          <w:lang w:val="en-US"/>
        </w:rPr>
        <w:t xml:space="preserve">, J. J. </w:t>
      </w:r>
      <w:proofErr w:type="spellStart"/>
      <w:r w:rsidRPr="00450098">
        <w:rPr>
          <w:lang w:val="en-US"/>
        </w:rPr>
        <w:t>Boreux</w:t>
      </w:r>
      <w:proofErr w:type="spellEnd"/>
      <w:r w:rsidRPr="00450098">
        <w:rPr>
          <w:lang w:val="en-US"/>
        </w:rPr>
        <w:t xml:space="preserve">, M. </w:t>
      </w:r>
      <w:proofErr w:type="spellStart"/>
      <w:r w:rsidRPr="00450098">
        <w:rPr>
          <w:lang w:val="en-US"/>
        </w:rPr>
        <w:t>Daullet</w:t>
      </w:r>
      <w:proofErr w:type="spellEnd"/>
      <w:r w:rsidRPr="00450098">
        <w:rPr>
          <w:lang w:val="en-US"/>
        </w:rPr>
        <w:t xml:space="preserve">, A. </w:t>
      </w:r>
      <w:proofErr w:type="spellStart"/>
      <w:r w:rsidRPr="00450098">
        <w:rPr>
          <w:lang w:val="en-US"/>
        </w:rPr>
        <w:t>Rousteau</w:t>
      </w:r>
      <w:proofErr w:type="spellEnd"/>
      <w:r w:rsidRPr="00450098">
        <w:rPr>
          <w:lang w:val="en-US"/>
        </w:rPr>
        <w:t>, and V. Rossi.</w:t>
      </w:r>
      <w:proofErr w:type="gramEnd"/>
      <w:r w:rsidRPr="00450098">
        <w:rPr>
          <w:lang w:val="en-US"/>
        </w:rPr>
        <w:t xml:space="preserve"> 2014a. “Supplement of: Predicting tree heights for biomass estimates in tropical forests -A test from French Guiana.” </w:t>
      </w:r>
      <w:proofErr w:type="spellStart"/>
      <w:r w:rsidRPr="00450098">
        <w:rPr>
          <w:i/>
          <w:lang w:val="en-US"/>
        </w:rPr>
        <w:t>Biogeosciences</w:t>
      </w:r>
      <w:proofErr w:type="spellEnd"/>
      <w:r w:rsidRPr="00450098">
        <w:rPr>
          <w:lang w:val="en-US"/>
        </w:rPr>
        <w:t xml:space="preserve"> 11 (12): 3121–30.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57" w:author="Ulrike Hiltner" w:date="2018-01-12T09:50:00Z">
            <w:rPr/>
          </w:rPrChange>
        </w:rPr>
        <w:instrText xml:space="preserve"> HYPERLINK "https://doi.org/10.5194/bg-11-3121-2014" \h </w:instrText>
      </w:r>
      <w:r w:rsidR="00C41B75">
        <w:fldChar w:fldCharType="separate"/>
      </w:r>
      <w:r w:rsidRPr="00450098">
        <w:rPr>
          <w:lang w:val="en-US"/>
        </w:rPr>
        <w:t>10.5194/bg-11-3121-2014</w:t>
      </w:r>
      <w:r w:rsidR="00C41B75">
        <w:rPr>
          <w:lang w:val="en-US"/>
        </w:rPr>
        <w:fldChar w:fldCharType="end"/>
      </w:r>
      <w:r w:rsidRPr="00450098">
        <w:rPr>
          <w:lang w:val="en-US"/>
        </w:rPr>
        <w:t>.</w:t>
      </w:r>
    </w:p>
    <w:p w:rsidR="00D7084D" w:rsidRPr="00450098" w:rsidRDefault="00450098">
      <w:pPr>
        <w:rPr>
          <w:lang w:val="en-US"/>
        </w:rPr>
      </w:pPr>
      <w:proofErr w:type="gramStart"/>
      <w:r w:rsidRPr="00450098">
        <w:rPr>
          <w:lang w:val="en-US"/>
        </w:rPr>
        <w:t xml:space="preserve">Molto, Q., B. </w:t>
      </w:r>
      <w:proofErr w:type="spellStart"/>
      <w:r w:rsidRPr="00450098">
        <w:rPr>
          <w:lang w:val="en-US"/>
        </w:rPr>
        <w:t>Hérault</w:t>
      </w:r>
      <w:proofErr w:type="spellEnd"/>
      <w:r w:rsidRPr="00450098">
        <w:rPr>
          <w:lang w:val="en-US"/>
        </w:rPr>
        <w:t>, J.-J.</w:t>
      </w:r>
      <w:proofErr w:type="gramEnd"/>
      <w:r w:rsidRPr="00450098">
        <w:rPr>
          <w:lang w:val="en-US"/>
        </w:rPr>
        <w:t xml:space="preserve"> </w:t>
      </w:r>
      <w:proofErr w:type="spellStart"/>
      <w:proofErr w:type="gramStart"/>
      <w:r w:rsidRPr="00450098">
        <w:rPr>
          <w:lang w:val="en-US"/>
        </w:rPr>
        <w:t>Boreux</w:t>
      </w:r>
      <w:proofErr w:type="spellEnd"/>
      <w:r w:rsidRPr="00450098">
        <w:rPr>
          <w:lang w:val="en-US"/>
        </w:rPr>
        <w:t xml:space="preserve">, M. </w:t>
      </w:r>
      <w:proofErr w:type="spellStart"/>
      <w:r w:rsidRPr="00450098">
        <w:rPr>
          <w:lang w:val="en-US"/>
        </w:rPr>
        <w:t>Daullet</w:t>
      </w:r>
      <w:proofErr w:type="spellEnd"/>
      <w:r w:rsidRPr="00450098">
        <w:rPr>
          <w:lang w:val="en-US"/>
        </w:rPr>
        <w:t xml:space="preserve">, A. </w:t>
      </w:r>
      <w:proofErr w:type="spellStart"/>
      <w:r w:rsidRPr="00450098">
        <w:rPr>
          <w:lang w:val="en-US"/>
        </w:rPr>
        <w:t>Rousteau</w:t>
      </w:r>
      <w:proofErr w:type="spellEnd"/>
      <w:r w:rsidRPr="00450098">
        <w:rPr>
          <w:lang w:val="en-US"/>
        </w:rPr>
        <w:t>, and V. Rossi.</w:t>
      </w:r>
      <w:proofErr w:type="gramEnd"/>
      <w:r w:rsidRPr="00450098">
        <w:rPr>
          <w:lang w:val="en-US"/>
        </w:rPr>
        <w:t xml:space="preserve"> </w:t>
      </w:r>
      <w:proofErr w:type="gramStart"/>
      <w:r w:rsidRPr="00450098">
        <w:rPr>
          <w:lang w:val="en-US"/>
        </w:rPr>
        <w:t>2014b. “Predicting tree heights for biomass estimates in tropical forests &amp;</w:t>
      </w:r>
      <w:proofErr w:type="spellStart"/>
      <w:r w:rsidRPr="00450098">
        <w:rPr>
          <w:lang w:val="en-US"/>
        </w:rPr>
        <w:t>ndash</w:t>
      </w:r>
      <w:proofErr w:type="spellEnd"/>
      <w:r w:rsidRPr="00450098">
        <w:rPr>
          <w:lang w:val="en-US"/>
        </w:rPr>
        <w:t>; a test from French Guiana.”</w:t>
      </w:r>
      <w:proofErr w:type="gramEnd"/>
      <w:r w:rsidRPr="00450098">
        <w:rPr>
          <w:lang w:val="en-US"/>
        </w:rPr>
        <w:t xml:space="preserve"> </w:t>
      </w:r>
      <w:proofErr w:type="spellStart"/>
      <w:r w:rsidRPr="00450098">
        <w:rPr>
          <w:i/>
          <w:lang w:val="en-US"/>
        </w:rPr>
        <w:t>Biogeosciences</w:t>
      </w:r>
      <w:proofErr w:type="spellEnd"/>
      <w:r w:rsidRPr="00450098">
        <w:rPr>
          <w:lang w:val="en-US"/>
        </w:rPr>
        <w:t xml:space="preserve"> 11 (12): 3121–30.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58" w:author="Ulrike Hiltner" w:date="2018-01-12T09:50:00Z">
            <w:rPr/>
          </w:rPrChange>
        </w:rPr>
        <w:instrText xml:space="preserve"> HYPERLINK "https://doi.org/10.5194/bg-11-3121-2014" \h </w:instrText>
      </w:r>
      <w:r w:rsidR="00C41B75">
        <w:fldChar w:fldCharType="separate"/>
      </w:r>
      <w:r w:rsidRPr="00450098">
        <w:rPr>
          <w:lang w:val="en-US"/>
        </w:rPr>
        <w:t>10.5194/bg-11-3121-2014</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Myers, Norman, Norman Myers, Russell a Mittermeier, Russell a Mittermeier, Gustavo a B Fonseca, G a B Fonseca, Jennifer Kent, and Jennifer Kent. 2000. “Biodiversity hotspots for conservation priorities.” </w:t>
      </w:r>
      <w:r w:rsidRPr="00450098">
        <w:rPr>
          <w:i/>
          <w:lang w:val="en-US"/>
        </w:rPr>
        <w:t>Nature</w:t>
      </w:r>
      <w:r w:rsidRPr="00450098">
        <w:rPr>
          <w:lang w:val="en-US"/>
        </w:rPr>
        <w:t xml:space="preserve"> 403 (6772): 853–8.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59" w:author="Ulrike Hiltner" w:date="2018-01-12T09:50:00Z">
            <w:rPr/>
          </w:rPrChange>
        </w:rPr>
        <w:instrText xml:space="preserve"> HYPERLINK "https://doi.org/10.1038/35002501" \h </w:instrText>
      </w:r>
      <w:r w:rsidR="00C41B75">
        <w:fldChar w:fldCharType="separate"/>
      </w:r>
      <w:r w:rsidRPr="00450098">
        <w:rPr>
          <w:lang w:val="en-US"/>
        </w:rPr>
        <w:t>10.1038/35002501</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Pan, Y., R. A. </w:t>
      </w:r>
      <w:proofErr w:type="spellStart"/>
      <w:r w:rsidRPr="00450098">
        <w:rPr>
          <w:lang w:val="en-US"/>
        </w:rPr>
        <w:t>Birdsey</w:t>
      </w:r>
      <w:proofErr w:type="spellEnd"/>
      <w:r w:rsidRPr="00450098">
        <w:rPr>
          <w:lang w:val="en-US"/>
        </w:rPr>
        <w:t xml:space="preserve">, J. Fang, R. Houghton, P. E. </w:t>
      </w:r>
      <w:proofErr w:type="spellStart"/>
      <w:r w:rsidRPr="00450098">
        <w:rPr>
          <w:lang w:val="en-US"/>
        </w:rPr>
        <w:t>Kauppi</w:t>
      </w:r>
      <w:proofErr w:type="spellEnd"/>
      <w:r w:rsidRPr="00450098">
        <w:rPr>
          <w:lang w:val="en-US"/>
        </w:rPr>
        <w:t xml:space="preserve">, W. A. </w:t>
      </w:r>
      <w:proofErr w:type="spellStart"/>
      <w:r w:rsidRPr="00450098">
        <w:rPr>
          <w:lang w:val="en-US"/>
        </w:rPr>
        <w:t>Kurz</w:t>
      </w:r>
      <w:proofErr w:type="spellEnd"/>
      <w:r w:rsidRPr="00450098">
        <w:rPr>
          <w:lang w:val="en-US"/>
        </w:rPr>
        <w:t xml:space="preserve">, O. L. Phillips, et al. 2011. </w:t>
      </w:r>
      <w:proofErr w:type="gramStart"/>
      <w:r w:rsidRPr="00450098">
        <w:rPr>
          <w:lang w:val="en-US"/>
        </w:rPr>
        <w:t>“A Large and Persistent Carbon Sink in the World’s Forests.”</w:t>
      </w:r>
      <w:proofErr w:type="gramEnd"/>
      <w:r w:rsidRPr="00450098">
        <w:rPr>
          <w:lang w:val="en-US"/>
        </w:rPr>
        <w:t xml:space="preserve"> </w:t>
      </w:r>
      <w:r w:rsidRPr="00450098">
        <w:rPr>
          <w:i/>
          <w:lang w:val="en-US"/>
        </w:rPr>
        <w:t>Science</w:t>
      </w:r>
      <w:r w:rsidRPr="00450098">
        <w:rPr>
          <w:lang w:val="en-US"/>
        </w:rPr>
        <w:t xml:space="preserve"> 333 (6045): 988–93.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60" w:author="Ulrike Hiltner" w:date="2018-01-12T09:50:00Z">
            <w:rPr/>
          </w:rPrChange>
        </w:rPr>
        <w:instrText xml:space="preserve"> HYPERLINK "https://doi.org/10.1126/science.1201609" \h </w:instrText>
      </w:r>
      <w:r w:rsidR="00C41B75">
        <w:fldChar w:fldCharType="separate"/>
      </w:r>
      <w:r w:rsidRPr="00450098">
        <w:rPr>
          <w:lang w:val="en-US"/>
        </w:rPr>
        <w:t>10.1126/science.1201609</w:t>
      </w:r>
      <w:r w:rsidR="00C41B75">
        <w:rPr>
          <w:lang w:val="en-US"/>
        </w:rPr>
        <w:fldChar w:fldCharType="end"/>
      </w:r>
      <w:r w:rsidRPr="00450098">
        <w:rPr>
          <w:lang w:val="en-US"/>
        </w:rPr>
        <w:t>.</w:t>
      </w:r>
    </w:p>
    <w:p w:rsidR="00D7084D" w:rsidRPr="00450098" w:rsidRDefault="00450098">
      <w:pPr>
        <w:rPr>
          <w:lang w:val="en-US"/>
        </w:rPr>
      </w:pPr>
      <w:proofErr w:type="spellStart"/>
      <w:r w:rsidRPr="00450098">
        <w:rPr>
          <w:lang w:val="en-US"/>
        </w:rPr>
        <w:t>Poorter</w:t>
      </w:r>
      <w:proofErr w:type="spellEnd"/>
      <w:r w:rsidRPr="00450098">
        <w:rPr>
          <w:lang w:val="en-US"/>
        </w:rPr>
        <w:t xml:space="preserve">, </w:t>
      </w:r>
      <w:proofErr w:type="spellStart"/>
      <w:r w:rsidRPr="00450098">
        <w:rPr>
          <w:lang w:val="en-US"/>
        </w:rPr>
        <w:t>Lourens</w:t>
      </w:r>
      <w:proofErr w:type="spellEnd"/>
      <w:r w:rsidRPr="00450098">
        <w:rPr>
          <w:lang w:val="en-US"/>
        </w:rPr>
        <w:t xml:space="preserve">, </w:t>
      </w:r>
      <w:proofErr w:type="spellStart"/>
      <w:r w:rsidRPr="00450098">
        <w:rPr>
          <w:lang w:val="en-US"/>
        </w:rPr>
        <w:t>Frans</w:t>
      </w:r>
      <w:proofErr w:type="spellEnd"/>
      <w:r w:rsidRPr="00450098">
        <w:rPr>
          <w:lang w:val="en-US"/>
        </w:rPr>
        <w:t xml:space="preserve"> </w:t>
      </w:r>
      <w:proofErr w:type="spellStart"/>
      <w:r w:rsidRPr="00450098">
        <w:rPr>
          <w:lang w:val="en-US"/>
        </w:rPr>
        <w:t>Bongers</w:t>
      </w:r>
      <w:proofErr w:type="spellEnd"/>
      <w:r w:rsidRPr="00450098">
        <w:rPr>
          <w:lang w:val="en-US"/>
        </w:rPr>
        <w:t xml:space="preserve">, T. Mitchell Aide, </w:t>
      </w:r>
      <w:proofErr w:type="spellStart"/>
      <w:r w:rsidRPr="00450098">
        <w:rPr>
          <w:lang w:val="en-US"/>
        </w:rPr>
        <w:t>Angélica</w:t>
      </w:r>
      <w:proofErr w:type="spellEnd"/>
      <w:r w:rsidRPr="00450098">
        <w:rPr>
          <w:lang w:val="en-US"/>
        </w:rPr>
        <w:t xml:space="preserve"> M. </w:t>
      </w:r>
      <w:proofErr w:type="spellStart"/>
      <w:r w:rsidRPr="00450098">
        <w:rPr>
          <w:lang w:val="en-US"/>
        </w:rPr>
        <w:t>Almeyda</w:t>
      </w:r>
      <w:proofErr w:type="spellEnd"/>
      <w:r w:rsidRPr="00450098">
        <w:rPr>
          <w:lang w:val="en-US"/>
        </w:rPr>
        <w:t xml:space="preserve"> </w:t>
      </w:r>
      <w:proofErr w:type="spellStart"/>
      <w:r w:rsidRPr="00450098">
        <w:rPr>
          <w:lang w:val="en-US"/>
        </w:rPr>
        <w:t>Zambrano</w:t>
      </w:r>
      <w:proofErr w:type="spellEnd"/>
      <w:r w:rsidRPr="00450098">
        <w:rPr>
          <w:lang w:val="en-US"/>
        </w:rPr>
        <w:t xml:space="preserve">, Patricia </w:t>
      </w:r>
      <w:proofErr w:type="spellStart"/>
      <w:r w:rsidRPr="00450098">
        <w:rPr>
          <w:lang w:val="en-US"/>
        </w:rPr>
        <w:t>Balvanera</w:t>
      </w:r>
      <w:proofErr w:type="spellEnd"/>
      <w:r w:rsidRPr="00450098">
        <w:rPr>
          <w:lang w:val="en-US"/>
        </w:rPr>
        <w:t xml:space="preserve">, Justin M. Becknell, Vanessa </w:t>
      </w:r>
      <w:proofErr w:type="spellStart"/>
      <w:r w:rsidRPr="00450098">
        <w:rPr>
          <w:lang w:val="en-US"/>
        </w:rPr>
        <w:t>Boukili</w:t>
      </w:r>
      <w:proofErr w:type="spellEnd"/>
      <w:r w:rsidRPr="00450098">
        <w:rPr>
          <w:lang w:val="en-US"/>
        </w:rPr>
        <w:t xml:space="preserve">, et al. 2016. </w:t>
      </w:r>
      <w:proofErr w:type="gramStart"/>
      <w:r w:rsidRPr="00450098">
        <w:rPr>
          <w:lang w:val="en-US"/>
        </w:rPr>
        <w:t>“Biomass resilience of Neotropical secondary forests.”</w:t>
      </w:r>
      <w:proofErr w:type="gramEnd"/>
      <w:r w:rsidRPr="00450098">
        <w:rPr>
          <w:lang w:val="en-US"/>
        </w:rPr>
        <w:t xml:space="preserve"> </w:t>
      </w:r>
      <w:r w:rsidRPr="00450098">
        <w:rPr>
          <w:i/>
          <w:lang w:val="en-US"/>
        </w:rPr>
        <w:t>Nature</w:t>
      </w:r>
      <w:r w:rsidRPr="00450098">
        <w:rPr>
          <w:lang w:val="en-US"/>
        </w:rPr>
        <w:t xml:space="preserve"> 530 (7589): 211–14.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61" w:author="Ulrike Hiltner" w:date="2018-01-12T09:50:00Z">
            <w:rPr/>
          </w:rPrChange>
        </w:rPr>
        <w:instrText xml:space="preserve"> HYPERLINK "https://doi.org/10.1038/nature16512" \h </w:instrText>
      </w:r>
      <w:r w:rsidR="00C41B75">
        <w:fldChar w:fldCharType="separate"/>
      </w:r>
      <w:r w:rsidRPr="00450098">
        <w:rPr>
          <w:lang w:val="en-US"/>
        </w:rPr>
        <w:t>10.1038/nature16512</w:t>
      </w:r>
      <w:r w:rsidR="00C41B75">
        <w:rPr>
          <w:lang w:val="en-US"/>
        </w:rPr>
        <w:fldChar w:fldCharType="end"/>
      </w:r>
      <w:r w:rsidRPr="00450098">
        <w:rPr>
          <w:lang w:val="en-US"/>
        </w:rPr>
        <w:t>.</w:t>
      </w:r>
    </w:p>
    <w:p w:rsidR="00D7084D" w:rsidRPr="00450098" w:rsidRDefault="00450098">
      <w:pPr>
        <w:rPr>
          <w:lang w:val="en-US"/>
        </w:rPr>
      </w:pPr>
      <w:proofErr w:type="spellStart"/>
      <w:r w:rsidRPr="00450098">
        <w:rPr>
          <w:lang w:val="en-US"/>
        </w:rPr>
        <w:t>Putz</w:t>
      </w:r>
      <w:proofErr w:type="spellEnd"/>
      <w:r w:rsidRPr="00450098">
        <w:rPr>
          <w:lang w:val="en-US"/>
        </w:rPr>
        <w:t xml:space="preserve">, Francis E., Pieter A. </w:t>
      </w:r>
      <w:proofErr w:type="spellStart"/>
      <w:r w:rsidRPr="00450098">
        <w:rPr>
          <w:lang w:val="en-US"/>
        </w:rPr>
        <w:t>Zuidema</w:t>
      </w:r>
      <w:proofErr w:type="spellEnd"/>
      <w:r w:rsidRPr="00450098">
        <w:rPr>
          <w:lang w:val="en-US"/>
        </w:rPr>
        <w:t xml:space="preserve">, Michelle A. </w:t>
      </w:r>
      <w:proofErr w:type="spellStart"/>
      <w:r w:rsidRPr="00450098">
        <w:rPr>
          <w:lang w:val="en-US"/>
        </w:rPr>
        <w:t>Pinard</w:t>
      </w:r>
      <w:proofErr w:type="spellEnd"/>
      <w:r w:rsidRPr="00450098">
        <w:rPr>
          <w:lang w:val="en-US"/>
        </w:rPr>
        <w:t xml:space="preserve">, Rene G A Boot, Jeffrey A. </w:t>
      </w:r>
      <w:proofErr w:type="spellStart"/>
      <w:r w:rsidRPr="00450098">
        <w:rPr>
          <w:lang w:val="en-US"/>
        </w:rPr>
        <w:t>Sayer</w:t>
      </w:r>
      <w:proofErr w:type="spellEnd"/>
      <w:r w:rsidRPr="00450098">
        <w:rPr>
          <w:lang w:val="en-US"/>
        </w:rPr>
        <w:t xml:space="preserve">, Douglas </w:t>
      </w:r>
      <w:proofErr w:type="spellStart"/>
      <w:r w:rsidRPr="00450098">
        <w:rPr>
          <w:lang w:val="en-US"/>
        </w:rPr>
        <w:t>Sheil</w:t>
      </w:r>
      <w:proofErr w:type="spellEnd"/>
      <w:r w:rsidRPr="00450098">
        <w:rPr>
          <w:lang w:val="en-US"/>
        </w:rPr>
        <w:t xml:space="preserve">, </w:t>
      </w:r>
      <w:proofErr w:type="spellStart"/>
      <w:r w:rsidRPr="00450098">
        <w:rPr>
          <w:lang w:val="en-US"/>
        </w:rPr>
        <w:t>Plinio</w:t>
      </w:r>
      <w:proofErr w:type="spellEnd"/>
      <w:r w:rsidRPr="00450098">
        <w:rPr>
          <w:lang w:val="en-US"/>
        </w:rPr>
        <w:t xml:space="preserve"> </w:t>
      </w:r>
      <w:proofErr w:type="spellStart"/>
      <w:r w:rsidRPr="00450098">
        <w:rPr>
          <w:lang w:val="en-US"/>
        </w:rPr>
        <w:t>Sist</w:t>
      </w:r>
      <w:proofErr w:type="spellEnd"/>
      <w:r w:rsidRPr="00450098">
        <w:rPr>
          <w:lang w:val="en-US"/>
        </w:rPr>
        <w:t xml:space="preserve">, Elias, and Jerome K. </w:t>
      </w:r>
      <w:proofErr w:type="spellStart"/>
      <w:r w:rsidRPr="00450098">
        <w:rPr>
          <w:lang w:val="en-US"/>
        </w:rPr>
        <w:t>Vanclay</w:t>
      </w:r>
      <w:proofErr w:type="spellEnd"/>
      <w:r w:rsidRPr="00450098">
        <w:rPr>
          <w:lang w:val="en-US"/>
        </w:rPr>
        <w:t xml:space="preserve">. 2008. “Improved tropical forest management for carbon retention.” </w:t>
      </w:r>
      <w:proofErr w:type="spellStart"/>
      <w:r w:rsidRPr="00450098">
        <w:rPr>
          <w:i/>
          <w:lang w:val="en-US"/>
        </w:rPr>
        <w:t>PLoS</w:t>
      </w:r>
      <w:proofErr w:type="spellEnd"/>
      <w:r w:rsidRPr="00450098">
        <w:rPr>
          <w:i/>
          <w:lang w:val="en-US"/>
        </w:rPr>
        <w:t xml:space="preserve"> Biology</w:t>
      </w:r>
      <w:r w:rsidRPr="00450098">
        <w:rPr>
          <w:lang w:val="en-US"/>
        </w:rPr>
        <w:t xml:space="preserve"> 6 (7): 1368–9.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62" w:author="Ulrike Hiltner" w:date="2018-01-12T09:51:00Z">
            <w:rPr/>
          </w:rPrChange>
        </w:rPr>
        <w:instrText xml:space="preserve"> HYPERLINK "https://doi.org/10.1371/journal.pbio.0060166" \h </w:instrText>
      </w:r>
      <w:r w:rsidR="00C41B75">
        <w:fldChar w:fldCharType="separate"/>
      </w:r>
      <w:r w:rsidRPr="00450098">
        <w:rPr>
          <w:lang w:val="en-US"/>
        </w:rPr>
        <w:t>10.1371/journal.pbio.0060166</w:t>
      </w:r>
      <w:r w:rsidR="00C41B75">
        <w:rPr>
          <w:lang w:val="en-US"/>
        </w:rPr>
        <w:fldChar w:fldCharType="end"/>
      </w:r>
      <w:r w:rsidRPr="00450098">
        <w:rPr>
          <w:lang w:val="en-US"/>
        </w:rPr>
        <w:t>.</w:t>
      </w:r>
    </w:p>
    <w:p w:rsidR="00D7084D" w:rsidRPr="00450098" w:rsidRDefault="00450098">
      <w:pPr>
        <w:rPr>
          <w:lang w:val="en-US"/>
        </w:rPr>
      </w:pPr>
      <w:proofErr w:type="spellStart"/>
      <w:r w:rsidRPr="00450098">
        <w:rPr>
          <w:lang w:val="en-US"/>
        </w:rPr>
        <w:t>Reischl</w:t>
      </w:r>
      <w:proofErr w:type="spellEnd"/>
      <w:r w:rsidRPr="00450098">
        <w:rPr>
          <w:lang w:val="en-US"/>
        </w:rPr>
        <w:t xml:space="preserve">, </w:t>
      </w:r>
      <w:proofErr w:type="spellStart"/>
      <w:r w:rsidRPr="00450098">
        <w:rPr>
          <w:lang w:val="en-US"/>
        </w:rPr>
        <w:t>Gunilla</w:t>
      </w:r>
      <w:proofErr w:type="spellEnd"/>
      <w:r w:rsidRPr="00450098">
        <w:rPr>
          <w:lang w:val="en-US"/>
        </w:rPr>
        <w:t xml:space="preserve">. 2012. “Designing institutions for governing planetary boundaries - Lessons from global forest governance.” </w:t>
      </w:r>
      <w:r w:rsidRPr="00450098">
        <w:rPr>
          <w:i/>
          <w:lang w:val="en-US"/>
        </w:rPr>
        <w:t>Ecological Economics</w:t>
      </w:r>
      <w:r w:rsidRPr="00450098">
        <w:rPr>
          <w:lang w:val="en-US"/>
        </w:rPr>
        <w:t xml:space="preserve"> 81: 33–40.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63" w:author="Ulrike Hiltner" w:date="2018-01-12T09:51:00Z">
            <w:rPr/>
          </w:rPrChange>
        </w:rPr>
        <w:instrText xml:space="preserve"> HYPERLINK "https://doi.org/10.1016/j.ecolecon.2012.03.001" \h </w:instrText>
      </w:r>
      <w:r w:rsidR="00C41B75">
        <w:fldChar w:fldCharType="separate"/>
      </w:r>
      <w:r w:rsidRPr="00450098">
        <w:rPr>
          <w:lang w:val="en-US"/>
        </w:rPr>
        <w:t>10.1016/j.ecolecon.2012.03.001</w:t>
      </w:r>
      <w:r w:rsidR="00C41B75">
        <w:rPr>
          <w:lang w:val="en-US"/>
        </w:rPr>
        <w:fldChar w:fldCharType="end"/>
      </w:r>
      <w:r w:rsidRPr="00450098">
        <w:rPr>
          <w:lang w:val="en-US"/>
        </w:rPr>
        <w:t>.</w:t>
      </w:r>
    </w:p>
    <w:p w:rsidR="00D7084D" w:rsidRPr="00450098" w:rsidRDefault="00450098">
      <w:pPr>
        <w:rPr>
          <w:lang w:val="en-US"/>
        </w:rPr>
      </w:pPr>
      <w:proofErr w:type="spellStart"/>
      <w:r w:rsidRPr="00450098">
        <w:rPr>
          <w:lang w:val="en-US"/>
        </w:rPr>
        <w:t>Rotherham</w:t>
      </w:r>
      <w:proofErr w:type="spellEnd"/>
      <w:r w:rsidRPr="00450098">
        <w:rPr>
          <w:lang w:val="en-US"/>
        </w:rPr>
        <w:t xml:space="preserve">, Tony. 2011. “Forest management certification around the world - Progress and problems.” </w:t>
      </w:r>
      <w:r w:rsidRPr="00450098">
        <w:rPr>
          <w:i/>
          <w:lang w:val="en-US"/>
        </w:rPr>
        <w:t>Forestry Chronicle</w:t>
      </w:r>
      <w:r w:rsidRPr="00450098">
        <w:rPr>
          <w:lang w:val="en-US"/>
        </w:rPr>
        <w:t xml:space="preserve"> 87 (5): 603–11.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64" w:author="Ulrike Hiltner" w:date="2018-01-12T09:50:00Z">
            <w:rPr/>
          </w:rPrChange>
        </w:rPr>
        <w:instrText xml:space="preserve"> HYPERLINK "https://doi.org/10.5558/tfc2011-067" \h </w:instrText>
      </w:r>
      <w:r w:rsidR="00C41B75">
        <w:fldChar w:fldCharType="separate"/>
      </w:r>
      <w:r w:rsidRPr="00450098">
        <w:rPr>
          <w:lang w:val="en-US"/>
        </w:rPr>
        <w:t>10.5558/tfc2011-067</w:t>
      </w:r>
      <w:r w:rsidR="00C41B75">
        <w:rPr>
          <w:lang w:val="en-US"/>
        </w:rPr>
        <w:fldChar w:fldCharType="end"/>
      </w:r>
      <w:r w:rsidRPr="00450098">
        <w:rPr>
          <w:lang w:val="en-US"/>
        </w:rPr>
        <w:t>.</w:t>
      </w:r>
    </w:p>
    <w:p w:rsidR="00D7084D" w:rsidRPr="00450098" w:rsidRDefault="00450098">
      <w:pPr>
        <w:rPr>
          <w:lang w:val="en-US"/>
        </w:rPr>
      </w:pPr>
      <w:proofErr w:type="spellStart"/>
      <w:proofErr w:type="gramStart"/>
      <w:r w:rsidRPr="00450098">
        <w:rPr>
          <w:lang w:val="en-US"/>
        </w:rPr>
        <w:t>Rödig</w:t>
      </w:r>
      <w:proofErr w:type="spellEnd"/>
      <w:r w:rsidRPr="00450098">
        <w:rPr>
          <w:lang w:val="en-US"/>
        </w:rPr>
        <w:t xml:space="preserve">, Edna, Andreas </w:t>
      </w:r>
      <w:proofErr w:type="spellStart"/>
      <w:r w:rsidRPr="00450098">
        <w:rPr>
          <w:lang w:val="en-US"/>
        </w:rPr>
        <w:t>Huth</w:t>
      </w:r>
      <w:proofErr w:type="spellEnd"/>
      <w:r w:rsidRPr="00450098">
        <w:rPr>
          <w:lang w:val="en-US"/>
        </w:rPr>
        <w:t xml:space="preserve">, Friedrich Bohn, </w:t>
      </w:r>
      <w:proofErr w:type="spellStart"/>
      <w:r w:rsidRPr="00450098">
        <w:rPr>
          <w:lang w:val="en-US"/>
        </w:rPr>
        <w:t>Corinna</w:t>
      </w:r>
      <w:proofErr w:type="spellEnd"/>
      <w:r w:rsidRPr="00450098">
        <w:rPr>
          <w:lang w:val="en-US"/>
        </w:rPr>
        <w:t xml:space="preserve"> </w:t>
      </w:r>
      <w:proofErr w:type="spellStart"/>
      <w:r w:rsidRPr="00450098">
        <w:rPr>
          <w:lang w:val="en-US"/>
        </w:rPr>
        <w:t>Rebmann</w:t>
      </w:r>
      <w:proofErr w:type="spellEnd"/>
      <w:r w:rsidRPr="00450098">
        <w:rPr>
          <w:lang w:val="en-US"/>
        </w:rPr>
        <w:t xml:space="preserve">, and Matthias </w:t>
      </w:r>
      <w:proofErr w:type="spellStart"/>
      <w:r w:rsidRPr="00450098">
        <w:rPr>
          <w:lang w:val="en-US"/>
        </w:rPr>
        <w:t>Cuntz</w:t>
      </w:r>
      <w:proofErr w:type="spellEnd"/>
      <w:r w:rsidRPr="00450098">
        <w:rPr>
          <w:lang w:val="en-US"/>
        </w:rPr>
        <w:t>.</w:t>
      </w:r>
      <w:proofErr w:type="gramEnd"/>
      <w:r w:rsidRPr="00450098">
        <w:rPr>
          <w:lang w:val="en-US"/>
        </w:rPr>
        <w:t xml:space="preserve"> 2017. “Estimating the carbon fluxes of forests with an individual-based forest model.” </w:t>
      </w:r>
      <w:proofErr w:type="gramStart"/>
      <w:r w:rsidRPr="00450098">
        <w:rPr>
          <w:i/>
          <w:lang w:val="en-US"/>
        </w:rPr>
        <w:t>Forest Ecosystems</w:t>
      </w:r>
      <w:r w:rsidRPr="00450098">
        <w:rPr>
          <w:lang w:val="en-US"/>
        </w:rPr>
        <w:t xml:space="preserve"> 4 (1).</w:t>
      </w:r>
      <w:proofErr w:type="gramEnd"/>
      <w:r w:rsidRPr="00450098">
        <w:rPr>
          <w:lang w:val="en-US"/>
        </w:rPr>
        <w:t xml:space="preserve"> Forest Ecosystems: 4. doi</w:t>
      </w:r>
      <w:proofErr w:type="gramStart"/>
      <w:r w:rsidRPr="00450098">
        <w:rPr>
          <w:lang w:val="en-US"/>
        </w:rPr>
        <w:t>:</w:t>
      </w:r>
      <w:proofErr w:type="gramEnd"/>
      <w:r>
        <w:fldChar w:fldCharType="begin"/>
      </w:r>
      <w:r w:rsidRPr="00450098">
        <w:rPr>
          <w:lang w:val="en-US"/>
        </w:rPr>
        <w:instrText xml:space="preserve"> HYPERLINK "https://doi.org/10.1186/s40663-017-0091-1" \h </w:instrText>
      </w:r>
      <w:r>
        <w:fldChar w:fldCharType="separate"/>
      </w:r>
      <w:r w:rsidRPr="00450098">
        <w:rPr>
          <w:lang w:val="en-US"/>
        </w:rPr>
        <w:t>10.1186/s40663-017-0091-1</w:t>
      </w:r>
      <w:r>
        <w:fldChar w:fldCharType="end"/>
      </w:r>
      <w:r w:rsidRPr="00450098">
        <w:rPr>
          <w:lang w:val="en-US"/>
        </w:rPr>
        <w:t>.</w:t>
      </w:r>
    </w:p>
    <w:p w:rsidR="00D7084D" w:rsidRPr="00450098" w:rsidRDefault="00450098">
      <w:pPr>
        <w:rPr>
          <w:lang w:val="en-US"/>
        </w:rPr>
      </w:pPr>
      <w:r w:rsidRPr="00450098">
        <w:rPr>
          <w:lang w:val="en-US"/>
        </w:rPr>
        <w:t xml:space="preserve">Sakschewski, Boris, Werner von </w:t>
      </w:r>
      <w:proofErr w:type="spellStart"/>
      <w:r w:rsidRPr="00450098">
        <w:rPr>
          <w:lang w:val="en-US"/>
        </w:rPr>
        <w:t>Bloh</w:t>
      </w:r>
      <w:proofErr w:type="spellEnd"/>
      <w:r w:rsidRPr="00450098">
        <w:rPr>
          <w:lang w:val="en-US"/>
        </w:rPr>
        <w:t xml:space="preserve">, Alice </w:t>
      </w:r>
      <w:proofErr w:type="spellStart"/>
      <w:r w:rsidRPr="00450098">
        <w:rPr>
          <w:lang w:val="en-US"/>
        </w:rPr>
        <w:t>Boit</w:t>
      </w:r>
      <w:proofErr w:type="spellEnd"/>
      <w:r w:rsidRPr="00450098">
        <w:rPr>
          <w:lang w:val="en-US"/>
        </w:rPr>
        <w:t xml:space="preserve">, </w:t>
      </w:r>
      <w:proofErr w:type="spellStart"/>
      <w:r w:rsidRPr="00450098">
        <w:rPr>
          <w:lang w:val="en-US"/>
        </w:rPr>
        <w:t>Lourens</w:t>
      </w:r>
      <w:proofErr w:type="spellEnd"/>
      <w:r w:rsidRPr="00450098">
        <w:rPr>
          <w:lang w:val="en-US"/>
        </w:rPr>
        <w:t xml:space="preserve"> </w:t>
      </w:r>
      <w:proofErr w:type="spellStart"/>
      <w:r w:rsidRPr="00450098">
        <w:rPr>
          <w:lang w:val="en-US"/>
        </w:rPr>
        <w:t>Poorter</w:t>
      </w:r>
      <w:proofErr w:type="spellEnd"/>
      <w:r w:rsidRPr="00450098">
        <w:rPr>
          <w:lang w:val="en-US"/>
        </w:rPr>
        <w:t xml:space="preserve">, </w:t>
      </w:r>
      <w:proofErr w:type="spellStart"/>
      <w:r w:rsidRPr="00450098">
        <w:rPr>
          <w:lang w:val="en-US"/>
        </w:rPr>
        <w:t>Marielos</w:t>
      </w:r>
      <w:proofErr w:type="spellEnd"/>
      <w:r w:rsidRPr="00450098">
        <w:rPr>
          <w:lang w:val="en-US"/>
        </w:rPr>
        <w:t xml:space="preserve"> Peña-Claros, Jens </w:t>
      </w:r>
      <w:proofErr w:type="spellStart"/>
      <w:r w:rsidRPr="00450098">
        <w:rPr>
          <w:lang w:val="en-US"/>
        </w:rPr>
        <w:t>Heinke</w:t>
      </w:r>
      <w:proofErr w:type="spellEnd"/>
      <w:r w:rsidRPr="00450098">
        <w:rPr>
          <w:lang w:val="en-US"/>
        </w:rPr>
        <w:t xml:space="preserve">, </w:t>
      </w:r>
      <w:proofErr w:type="spellStart"/>
      <w:r w:rsidRPr="00450098">
        <w:rPr>
          <w:lang w:val="en-US"/>
        </w:rPr>
        <w:t>Jasmin</w:t>
      </w:r>
      <w:proofErr w:type="spellEnd"/>
      <w:r w:rsidRPr="00450098">
        <w:rPr>
          <w:lang w:val="en-US"/>
        </w:rPr>
        <w:t xml:space="preserve"> Joshi, and Kirsten </w:t>
      </w:r>
      <w:proofErr w:type="spellStart"/>
      <w:r w:rsidRPr="00450098">
        <w:rPr>
          <w:lang w:val="en-US"/>
        </w:rPr>
        <w:t>Thonicke</w:t>
      </w:r>
      <w:proofErr w:type="spellEnd"/>
      <w:r w:rsidRPr="00450098">
        <w:rPr>
          <w:lang w:val="en-US"/>
        </w:rPr>
        <w:t xml:space="preserve">. 2016. “Resilience of Amazon forests emerges from plant trait diversity.” </w:t>
      </w:r>
      <w:r w:rsidRPr="00450098">
        <w:rPr>
          <w:i/>
          <w:lang w:val="en-US"/>
        </w:rPr>
        <w:t>Nature Climate Change</w:t>
      </w:r>
      <w:r w:rsidRPr="00450098">
        <w:rPr>
          <w:lang w:val="en-US"/>
        </w:rPr>
        <w:t xml:space="preserve"> 6 (11): 1032–6.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65" w:author="Ulrike Hiltner" w:date="2018-01-12T09:51:00Z">
            <w:rPr/>
          </w:rPrChange>
        </w:rPr>
        <w:instrText xml:space="preserve"> HYPERLINK "http</w:instrText>
      </w:r>
      <w:r w:rsidR="00C41B75" w:rsidRPr="00074ED5">
        <w:rPr>
          <w:lang w:val="en-US"/>
          <w:rPrChange w:id="766" w:author="Ulrike Hiltner" w:date="2018-01-12T09:51:00Z">
            <w:rPr/>
          </w:rPrChange>
        </w:rPr>
        <w:instrText xml:space="preserve">s://doi.org/10.1038/nclimate3109" \h </w:instrText>
      </w:r>
      <w:r w:rsidR="00C41B75">
        <w:fldChar w:fldCharType="separate"/>
      </w:r>
      <w:r w:rsidRPr="00450098">
        <w:rPr>
          <w:lang w:val="en-US"/>
        </w:rPr>
        <w:t>10.1038/nclimate3109</w:t>
      </w:r>
      <w:r w:rsidR="00C41B75">
        <w:rPr>
          <w:lang w:val="en-US"/>
        </w:rPr>
        <w:fldChar w:fldCharType="end"/>
      </w:r>
      <w:r w:rsidRPr="00450098">
        <w:rPr>
          <w:lang w:val="en-US"/>
        </w:rPr>
        <w:t>.</w:t>
      </w:r>
    </w:p>
    <w:p w:rsidR="00D7084D" w:rsidRPr="00074ED5" w:rsidRDefault="00450098">
      <w:pPr>
        <w:rPr>
          <w:lang w:val="en-US"/>
          <w:rPrChange w:id="767" w:author="Ulrike Hiltner" w:date="2018-01-12T09:51:00Z">
            <w:rPr/>
          </w:rPrChange>
        </w:rPr>
      </w:pPr>
      <w:r w:rsidRPr="00450098">
        <w:rPr>
          <w:lang w:val="en-US"/>
        </w:rPr>
        <w:t xml:space="preserve">Simula, M. 2009. “TOWARDS DEFINING FOREST DEGRADATION: COMPARATIVE ANALYSIS OF EXISTING DEFINITIONS.” Rome: FAO &amp; CPF Initiative on Assessment; Monitoring of Forest Degradation. </w:t>
      </w:r>
      <w:r w:rsidR="00C41B75">
        <w:fldChar w:fldCharType="begin"/>
      </w:r>
      <w:r w:rsidR="00C41B75" w:rsidRPr="00074ED5">
        <w:rPr>
          <w:lang w:val="en-US"/>
          <w:rPrChange w:id="768" w:author="Ulrike Hiltner" w:date="2018-01-12T09:51:00Z">
            <w:rPr/>
          </w:rPrChange>
        </w:rPr>
        <w:instrText xml:space="preserve"> HYPERLINK "http</w:instrText>
      </w:r>
      <w:r w:rsidR="00C41B75" w:rsidRPr="00074ED5">
        <w:rPr>
          <w:lang w:val="en-US"/>
          <w:rPrChange w:id="769" w:author="Ulrike Hiltner" w:date="2018-01-12T09:51:00Z">
            <w:rPr/>
          </w:rPrChange>
        </w:rPr>
        <w:instrText xml:space="preserve">://www.ardot.fi/Documents%7b\\_%7d2/Degradationdefintions.pdf" \h </w:instrText>
      </w:r>
      <w:r w:rsidR="00C41B75">
        <w:fldChar w:fldCharType="separate"/>
      </w:r>
      <w:r w:rsidRPr="00074ED5">
        <w:rPr>
          <w:lang w:val="en-US"/>
          <w:rPrChange w:id="770" w:author="Ulrike Hiltner" w:date="2018-01-12T09:51:00Z">
            <w:rPr/>
          </w:rPrChange>
        </w:rPr>
        <w:t>http://www.ardot.fi/Documents{\_}2/Degradationdefintions.pdf</w:t>
      </w:r>
      <w:r w:rsidR="00C41B75">
        <w:fldChar w:fldCharType="end"/>
      </w:r>
      <w:r w:rsidRPr="00074ED5">
        <w:rPr>
          <w:lang w:val="en-US"/>
          <w:rPrChange w:id="771" w:author="Ulrike Hiltner" w:date="2018-01-12T09:51:00Z">
            <w:rPr/>
          </w:rPrChange>
        </w:rPr>
        <w:t>.</w:t>
      </w:r>
    </w:p>
    <w:p w:rsidR="00D7084D" w:rsidRPr="00450098" w:rsidRDefault="00450098">
      <w:pPr>
        <w:rPr>
          <w:lang w:val="en-US"/>
        </w:rPr>
      </w:pPr>
      <w:r w:rsidRPr="00074ED5">
        <w:rPr>
          <w:lang w:val="en-US"/>
          <w:rPrChange w:id="772" w:author="Ulrike Hiltner" w:date="2018-01-12T09:51:00Z">
            <w:rPr/>
          </w:rPrChange>
        </w:rPr>
        <w:t xml:space="preserve">Steffen, W., K. Richardson, J. </w:t>
      </w:r>
      <w:proofErr w:type="spellStart"/>
      <w:r w:rsidRPr="00074ED5">
        <w:rPr>
          <w:lang w:val="en-US"/>
          <w:rPrChange w:id="773" w:author="Ulrike Hiltner" w:date="2018-01-12T09:51:00Z">
            <w:rPr/>
          </w:rPrChange>
        </w:rPr>
        <w:t>Rockstrom</w:t>
      </w:r>
      <w:proofErr w:type="spellEnd"/>
      <w:r w:rsidRPr="00074ED5">
        <w:rPr>
          <w:lang w:val="en-US"/>
          <w:rPrChange w:id="774" w:author="Ulrike Hiltner" w:date="2018-01-12T09:51:00Z">
            <w:rPr/>
          </w:rPrChange>
        </w:rPr>
        <w:t xml:space="preserve">, S. E. Cornell, I. </w:t>
      </w:r>
      <w:proofErr w:type="spellStart"/>
      <w:r w:rsidRPr="00074ED5">
        <w:rPr>
          <w:lang w:val="en-US"/>
          <w:rPrChange w:id="775" w:author="Ulrike Hiltner" w:date="2018-01-12T09:51:00Z">
            <w:rPr/>
          </w:rPrChange>
        </w:rPr>
        <w:t>Fetzer</w:t>
      </w:r>
      <w:proofErr w:type="spellEnd"/>
      <w:r w:rsidRPr="00074ED5">
        <w:rPr>
          <w:lang w:val="en-US"/>
          <w:rPrChange w:id="776" w:author="Ulrike Hiltner" w:date="2018-01-12T09:51:00Z">
            <w:rPr/>
          </w:rPrChange>
        </w:rPr>
        <w:t xml:space="preserve">, E. M. Bennett, R. Biggs, et al. 2015. </w:t>
      </w:r>
      <w:r w:rsidRPr="00450098">
        <w:rPr>
          <w:lang w:val="en-US"/>
        </w:rPr>
        <w:t xml:space="preserve">“Planetary boundaries: Guiding human development on a changing planet.” </w:t>
      </w:r>
      <w:r w:rsidRPr="00450098">
        <w:rPr>
          <w:i/>
          <w:lang w:val="en-US"/>
        </w:rPr>
        <w:t>Science</w:t>
      </w:r>
      <w:r w:rsidRPr="00450098">
        <w:rPr>
          <w:lang w:val="en-US"/>
        </w:rPr>
        <w:t xml:space="preserve"> 347 (6223): 1259855–5.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77" w:author="Ulrike Hiltner" w:date="2018-01-12T09:50:00Z">
            <w:rPr/>
          </w:rPrChange>
        </w:rPr>
        <w:instrText xml:space="preserve"> HYPERLINK "https://doi.org/10.1126/science.1259855" \h </w:instrText>
      </w:r>
      <w:r w:rsidR="00C41B75">
        <w:fldChar w:fldCharType="separate"/>
      </w:r>
      <w:r w:rsidRPr="00450098">
        <w:rPr>
          <w:lang w:val="en-US"/>
        </w:rPr>
        <w:t>10.1126/science.1259855</w:t>
      </w:r>
      <w:r w:rsidR="00C41B75">
        <w:rPr>
          <w:lang w:val="en-US"/>
        </w:rPr>
        <w:fldChar w:fldCharType="end"/>
      </w:r>
      <w:r w:rsidRPr="00450098">
        <w:rPr>
          <w:lang w:val="en-US"/>
        </w:rPr>
        <w:t>.</w:t>
      </w:r>
    </w:p>
    <w:p w:rsidR="00D7084D" w:rsidRPr="00450098" w:rsidRDefault="00450098">
      <w:pPr>
        <w:rPr>
          <w:lang w:val="en-US"/>
        </w:rPr>
      </w:pPr>
      <w:r w:rsidRPr="00450098">
        <w:rPr>
          <w:lang w:val="en-US"/>
        </w:rPr>
        <w:t xml:space="preserve">Thompson, I. 2011. </w:t>
      </w:r>
      <w:proofErr w:type="gramStart"/>
      <w:r w:rsidRPr="00450098">
        <w:rPr>
          <w:lang w:val="en-US"/>
        </w:rPr>
        <w:t>“Biodiversity, ecosystem thresholds, resilience and forest degradation.”</w:t>
      </w:r>
      <w:proofErr w:type="gramEnd"/>
      <w:r w:rsidRPr="00450098">
        <w:rPr>
          <w:lang w:val="en-US"/>
        </w:rPr>
        <w:t xml:space="preserve"> </w:t>
      </w:r>
      <w:proofErr w:type="spellStart"/>
      <w:r w:rsidRPr="00450098">
        <w:rPr>
          <w:i/>
          <w:lang w:val="en-US"/>
        </w:rPr>
        <w:t>Unasylva</w:t>
      </w:r>
      <w:proofErr w:type="spellEnd"/>
      <w:r w:rsidRPr="00450098">
        <w:rPr>
          <w:lang w:val="en-US"/>
        </w:rPr>
        <w:t xml:space="preserve"> 62 (238): 25–30.</w:t>
      </w:r>
    </w:p>
    <w:p w:rsidR="00D7084D" w:rsidRPr="00450098" w:rsidRDefault="00450098">
      <w:pPr>
        <w:rPr>
          <w:lang w:val="en-US"/>
        </w:rPr>
      </w:pPr>
      <w:r w:rsidRPr="00450098">
        <w:rPr>
          <w:lang w:val="en-US"/>
        </w:rPr>
        <w:lastRenderedPageBreak/>
        <w:t xml:space="preserve">Van </w:t>
      </w:r>
      <w:proofErr w:type="spellStart"/>
      <w:r w:rsidRPr="00450098">
        <w:rPr>
          <w:lang w:val="en-US"/>
        </w:rPr>
        <w:t>Breugel</w:t>
      </w:r>
      <w:proofErr w:type="spellEnd"/>
      <w:r w:rsidRPr="00450098">
        <w:rPr>
          <w:lang w:val="en-US"/>
        </w:rPr>
        <w:t xml:space="preserve">, </w:t>
      </w:r>
      <w:proofErr w:type="spellStart"/>
      <w:r w:rsidRPr="00450098">
        <w:rPr>
          <w:lang w:val="en-US"/>
        </w:rPr>
        <w:t>Michiel</w:t>
      </w:r>
      <w:proofErr w:type="spellEnd"/>
      <w:r w:rsidRPr="00450098">
        <w:rPr>
          <w:lang w:val="en-US"/>
        </w:rPr>
        <w:t xml:space="preserve">, Johannes </w:t>
      </w:r>
      <w:proofErr w:type="spellStart"/>
      <w:r w:rsidRPr="00450098">
        <w:rPr>
          <w:lang w:val="en-US"/>
        </w:rPr>
        <w:t>Ransijn</w:t>
      </w:r>
      <w:proofErr w:type="spellEnd"/>
      <w:r w:rsidRPr="00450098">
        <w:rPr>
          <w:lang w:val="en-US"/>
        </w:rPr>
        <w:t xml:space="preserve">, Dylan Craven, </w:t>
      </w:r>
      <w:proofErr w:type="spellStart"/>
      <w:r w:rsidRPr="00450098">
        <w:rPr>
          <w:lang w:val="en-US"/>
        </w:rPr>
        <w:t>Frans</w:t>
      </w:r>
      <w:proofErr w:type="spellEnd"/>
      <w:r w:rsidRPr="00450098">
        <w:rPr>
          <w:lang w:val="en-US"/>
        </w:rPr>
        <w:t xml:space="preserve"> </w:t>
      </w:r>
      <w:proofErr w:type="spellStart"/>
      <w:r w:rsidRPr="00450098">
        <w:rPr>
          <w:lang w:val="en-US"/>
        </w:rPr>
        <w:t>Bongers</w:t>
      </w:r>
      <w:proofErr w:type="spellEnd"/>
      <w:r w:rsidRPr="00450098">
        <w:rPr>
          <w:lang w:val="en-US"/>
        </w:rPr>
        <w:t xml:space="preserve">, and Jefferson S. Hall. 2011. “Estimating carbon stock in secondary forests: Decisions and uncertainties associated with allometric biomass models.” </w:t>
      </w:r>
      <w:r w:rsidRPr="00450098">
        <w:rPr>
          <w:i/>
          <w:lang w:val="en-US"/>
        </w:rPr>
        <w:t>Forest Ecology and Management</w:t>
      </w:r>
      <w:r w:rsidRPr="00450098">
        <w:rPr>
          <w:lang w:val="en-US"/>
        </w:rPr>
        <w:t xml:space="preserve"> 262 (8): 1648–57.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78" w:author="Ulrike Hiltner" w:date="2018-01-12T09:50:00Z">
            <w:rPr/>
          </w:rPrChange>
        </w:rPr>
        <w:instrText xml:space="preserve"> HYPERLINK "https://doi.org/10.1016/j.foreco.2011.07.018" \h </w:instrText>
      </w:r>
      <w:r w:rsidR="00C41B75">
        <w:fldChar w:fldCharType="separate"/>
      </w:r>
      <w:r w:rsidRPr="00450098">
        <w:rPr>
          <w:lang w:val="en-US"/>
        </w:rPr>
        <w:t>10.1016/j.foreco.2011.07.018</w:t>
      </w:r>
      <w:r w:rsidR="00C41B75">
        <w:rPr>
          <w:lang w:val="en-US"/>
        </w:rPr>
        <w:fldChar w:fldCharType="end"/>
      </w:r>
      <w:r w:rsidRPr="00450098">
        <w:rPr>
          <w:lang w:val="en-US"/>
        </w:rPr>
        <w:t>.</w:t>
      </w:r>
    </w:p>
    <w:p w:rsidR="00D7084D" w:rsidRPr="00450098" w:rsidRDefault="00450098">
      <w:pPr>
        <w:rPr>
          <w:lang w:val="en-US"/>
        </w:rPr>
      </w:pPr>
      <w:proofErr w:type="spellStart"/>
      <w:proofErr w:type="gramStart"/>
      <w:r w:rsidRPr="00450098">
        <w:rPr>
          <w:lang w:val="en-US"/>
        </w:rPr>
        <w:t>Werger</w:t>
      </w:r>
      <w:proofErr w:type="spellEnd"/>
      <w:r w:rsidRPr="00450098">
        <w:rPr>
          <w:lang w:val="en-US"/>
        </w:rPr>
        <w:t xml:space="preserve">, </w:t>
      </w:r>
      <w:proofErr w:type="spellStart"/>
      <w:r w:rsidRPr="00450098">
        <w:rPr>
          <w:lang w:val="en-US"/>
        </w:rPr>
        <w:t>Marinus</w:t>
      </w:r>
      <w:proofErr w:type="spellEnd"/>
      <w:r w:rsidRPr="00450098">
        <w:rPr>
          <w:lang w:val="en-US"/>
        </w:rPr>
        <w:t xml:space="preserve"> J.A., RLH </w:t>
      </w:r>
      <w:proofErr w:type="spellStart"/>
      <w:r w:rsidRPr="00450098">
        <w:rPr>
          <w:lang w:val="en-US"/>
        </w:rPr>
        <w:t>Poels</w:t>
      </w:r>
      <w:proofErr w:type="spellEnd"/>
      <w:r w:rsidRPr="00450098">
        <w:rPr>
          <w:lang w:val="en-US"/>
        </w:rPr>
        <w:t xml:space="preserve">, P </w:t>
      </w:r>
      <w:proofErr w:type="spellStart"/>
      <w:r w:rsidRPr="00450098">
        <w:rPr>
          <w:lang w:val="en-US"/>
        </w:rPr>
        <w:t>Ketner</w:t>
      </w:r>
      <w:proofErr w:type="spellEnd"/>
      <w:r w:rsidRPr="00450098">
        <w:rPr>
          <w:lang w:val="en-US"/>
        </w:rPr>
        <w:t xml:space="preserve">, and WBJ </w:t>
      </w:r>
      <w:proofErr w:type="spellStart"/>
      <w:r w:rsidRPr="00450098">
        <w:rPr>
          <w:lang w:val="en-US"/>
        </w:rPr>
        <w:t>Jonkers</w:t>
      </w:r>
      <w:proofErr w:type="spellEnd"/>
      <w:r w:rsidRPr="00450098">
        <w:rPr>
          <w:lang w:val="en-US"/>
        </w:rPr>
        <w:t>.</w:t>
      </w:r>
      <w:proofErr w:type="gramEnd"/>
      <w:r w:rsidRPr="00450098">
        <w:rPr>
          <w:lang w:val="en-US"/>
        </w:rPr>
        <w:t xml:space="preserve"> 2011. </w:t>
      </w:r>
      <w:r w:rsidRPr="00450098">
        <w:rPr>
          <w:i/>
          <w:lang w:val="en-US"/>
        </w:rPr>
        <w:t>Sustainable Management of Tropical Rainforests: the CELOS Management System.</w:t>
      </w:r>
      <w:r w:rsidRPr="00450098">
        <w:rPr>
          <w:lang w:val="en-US"/>
        </w:rPr>
        <w:t xml:space="preserve"> </w:t>
      </w:r>
      <w:r>
        <w:fldChar w:fldCharType="begin"/>
      </w:r>
      <w:ins w:id="779" w:author="Ulrike Hiltner" w:date="2017-12-08T15:34:00Z">
        <w:r w:rsidR="00EE3446" w:rsidRPr="00074ED5">
          <w:rPr>
            <w:lang w:val="en-US"/>
            <w:rPrChange w:id="780" w:author="Ulrike Hiltner" w:date="2018-01-12T09:51:00Z">
              <w:rPr/>
            </w:rPrChange>
          </w:rPr>
          <w:instrText xml:space="preserve">HYPERLINK "C:\\Arbeit\\Diss\\TP3_Publikationen\\ArtikelTwo\\www.tropenbos.org" \h </w:instrText>
        </w:r>
      </w:ins>
      <w:del w:id="781" w:author="Ulrike Hiltner" w:date="2017-12-08T15:34:00Z">
        <w:r w:rsidRPr="00450098" w:rsidDel="00EE3446">
          <w:rPr>
            <w:lang w:val="en-US"/>
          </w:rPr>
          <w:delInstrText xml:space="preserve"> HYPERLINK "www.tropenbos.org" \h </w:delInstrText>
        </w:r>
      </w:del>
      <w:r>
        <w:fldChar w:fldCharType="separate"/>
      </w:r>
      <w:r w:rsidRPr="00450098">
        <w:rPr>
          <w:lang w:val="en-US"/>
        </w:rPr>
        <w:t>www.tropenbos.org</w:t>
      </w:r>
      <w:r>
        <w:fldChar w:fldCharType="end"/>
      </w:r>
      <w:r w:rsidRPr="00450098">
        <w:rPr>
          <w:lang w:val="en-US"/>
        </w:rPr>
        <w:t>.</w:t>
      </w:r>
    </w:p>
    <w:p w:rsidR="00D7084D" w:rsidRPr="00450098" w:rsidRDefault="00450098">
      <w:pPr>
        <w:rPr>
          <w:lang w:val="en-US"/>
        </w:rPr>
      </w:pPr>
      <w:proofErr w:type="gramStart"/>
      <w:r w:rsidRPr="00450098">
        <w:rPr>
          <w:lang w:val="en-US"/>
        </w:rPr>
        <w:t>World Bank.</w:t>
      </w:r>
      <w:proofErr w:type="gramEnd"/>
      <w:r w:rsidRPr="00450098">
        <w:rPr>
          <w:lang w:val="en-US"/>
        </w:rPr>
        <w:t xml:space="preserve"> 2011. “Estimating the Opportunity Costs of REDD.” </w:t>
      </w:r>
      <w:r w:rsidRPr="00450098">
        <w:rPr>
          <w:i/>
          <w:lang w:val="en-US"/>
        </w:rPr>
        <w:t>Finance</w:t>
      </w:r>
      <w:r w:rsidRPr="00450098">
        <w:rPr>
          <w:lang w:val="en-US"/>
        </w:rPr>
        <w:t xml:space="preserve">, no. March: 262. </w:t>
      </w:r>
      <w:proofErr w:type="gramStart"/>
      <w:r w:rsidRPr="00450098">
        <w:rPr>
          <w:lang w:val="en-US"/>
        </w:rPr>
        <w:t>doi</w:t>
      </w:r>
      <w:proofErr w:type="gramEnd"/>
      <w:r w:rsidRPr="00450098">
        <w:rPr>
          <w:lang w:val="en-US"/>
        </w:rPr>
        <w:t>:</w:t>
      </w:r>
      <w:r w:rsidR="00C41B75">
        <w:fldChar w:fldCharType="begin"/>
      </w:r>
      <w:r w:rsidR="00C41B75" w:rsidRPr="00074ED5">
        <w:rPr>
          <w:lang w:val="en-US"/>
          <w:rPrChange w:id="782" w:author="Ulrike Hiltner" w:date="2018-01-12T09:50:00Z">
            <w:rPr/>
          </w:rPrChange>
        </w:rPr>
        <w:instrText xml:space="preserve"> HYPERLINK "https://doi.org/10.1016/j.jenvman.2003.12.013" \h </w:instrText>
      </w:r>
      <w:r w:rsidR="00C41B75">
        <w:fldChar w:fldCharType="separate"/>
      </w:r>
      <w:r w:rsidRPr="00450098">
        <w:rPr>
          <w:lang w:val="en-US"/>
        </w:rPr>
        <w:t>10.1016/j.jenvman.2003.12.013</w:t>
      </w:r>
      <w:r w:rsidR="00C41B75">
        <w:rPr>
          <w:lang w:val="en-US"/>
        </w:rPr>
        <w:fldChar w:fldCharType="end"/>
      </w:r>
      <w:r w:rsidRPr="00450098">
        <w:rPr>
          <w:lang w:val="en-US"/>
        </w:rPr>
        <w:t>.</w:t>
      </w:r>
    </w:p>
    <w:p w:rsidR="00D7084D" w:rsidRDefault="00450098">
      <w:proofErr w:type="spellStart"/>
      <w:r w:rsidRPr="00450098">
        <w:rPr>
          <w:lang w:val="en-US"/>
        </w:rPr>
        <w:t>Zanne</w:t>
      </w:r>
      <w:proofErr w:type="spellEnd"/>
      <w:r w:rsidRPr="00450098">
        <w:rPr>
          <w:lang w:val="en-US"/>
        </w:rPr>
        <w:t xml:space="preserve">, A. E., G. Lopez-Gonzalez, D.A. A </w:t>
      </w:r>
      <w:proofErr w:type="spellStart"/>
      <w:r w:rsidRPr="00450098">
        <w:rPr>
          <w:lang w:val="en-US"/>
        </w:rPr>
        <w:t>Coomes</w:t>
      </w:r>
      <w:proofErr w:type="spellEnd"/>
      <w:r w:rsidRPr="00450098">
        <w:rPr>
          <w:lang w:val="en-US"/>
        </w:rPr>
        <w:t xml:space="preserve">, J. </w:t>
      </w:r>
      <w:proofErr w:type="spellStart"/>
      <w:r w:rsidRPr="00450098">
        <w:rPr>
          <w:lang w:val="en-US"/>
        </w:rPr>
        <w:t>Ilic</w:t>
      </w:r>
      <w:proofErr w:type="spellEnd"/>
      <w:r w:rsidRPr="00450098">
        <w:rPr>
          <w:lang w:val="en-US"/>
        </w:rPr>
        <w:t xml:space="preserve">, S. Jansen, Simon L S.L. Lewis, R.B. B Miller, N.G. G Swenson, M.C. C </w:t>
      </w:r>
      <w:proofErr w:type="spellStart"/>
      <w:r w:rsidRPr="00450098">
        <w:rPr>
          <w:lang w:val="en-US"/>
        </w:rPr>
        <w:t>Wiemann</w:t>
      </w:r>
      <w:proofErr w:type="spellEnd"/>
      <w:r w:rsidRPr="00450098">
        <w:rPr>
          <w:lang w:val="en-US"/>
        </w:rPr>
        <w:t xml:space="preserve">, and Jerome </w:t>
      </w:r>
      <w:proofErr w:type="spellStart"/>
      <w:r w:rsidRPr="00450098">
        <w:rPr>
          <w:lang w:val="en-US"/>
        </w:rPr>
        <w:t>Chave</w:t>
      </w:r>
      <w:proofErr w:type="spellEnd"/>
      <w:r w:rsidRPr="00450098">
        <w:rPr>
          <w:lang w:val="en-US"/>
        </w:rPr>
        <w:t xml:space="preserve">. 2009. “Data from: Towards a worldwide wood economics spectrum. </w:t>
      </w:r>
      <w:proofErr w:type="gramStart"/>
      <w:r w:rsidRPr="00450098">
        <w:rPr>
          <w:lang w:val="en-US"/>
        </w:rPr>
        <w:t>Dryad Digital Repository.”</w:t>
      </w:r>
      <w:proofErr w:type="gramEnd"/>
      <w:r w:rsidRPr="00450098">
        <w:rPr>
          <w:lang w:val="en-US"/>
        </w:rPr>
        <w:t xml:space="preserve"> </w:t>
      </w:r>
      <w:r>
        <w:t>Vol. 235. doi:</w:t>
      </w:r>
      <w:hyperlink r:id="rId19">
        <w:r>
          <w:t>10.5061/dryad.234</w:t>
        </w:r>
      </w:hyperlink>
      <w:r>
        <w:t>.</w:t>
      </w:r>
    </w:p>
    <w:sectPr w:rsidR="00D7084D" w:rsidSect="00450098">
      <w:footerReference w:type="default" r:id="rId20"/>
      <w:pgSz w:w="11906" w:h="16838"/>
      <w:pgMar w:top="1134" w:right="1417" w:bottom="1134" w:left="1417" w:header="709" w:footer="709" w:gutter="0"/>
      <w:lnNumType w:countBy="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Ulrike Hiltner" w:date="2017-12-08T14:50:00Z" w:initials="UH">
    <w:p w:rsidR="00450098" w:rsidRDefault="00450098">
      <w:pPr>
        <w:pStyle w:val="Kommentartext"/>
      </w:pPr>
      <w:r>
        <w:rPr>
          <w:rStyle w:val="Kommentarzeichen"/>
        </w:rPr>
        <w:annotationRef/>
      </w:r>
      <w:r>
        <w:t>Autorenliste mit Andreas klären, und Reihenfolge besprechen?</w:t>
      </w:r>
    </w:p>
  </w:comment>
  <w:comment w:id="205" w:author="Ulrike Hiltner" w:date="2017-12-08T15:17:00Z" w:initials="UH">
    <w:p w:rsidR="00A72A01" w:rsidRDefault="00A72A01">
      <w:pPr>
        <w:pStyle w:val="Kommentartext"/>
      </w:pPr>
      <w:r>
        <w:rPr>
          <w:rStyle w:val="Kommentarzeichen"/>
        </w:rPr>
        <w:annotationRef/>
      </w:r>
    </w:p>
    <w:p w:rsidR="00A72A01" w:rsidRDefault="00A72A01">
      <w:pPr>
        <w:pStyle w:val="Kommentartext"/>
      </w:pPr>
      <w:r>
        <w:t xml:space="preserve">Diskussionspunkt: Da das Manuskript bereits länger ist, könnte man darüber nachdenken, die </w:t>
      </w:r>
      <w:proofErr w:type="spellStart"/>
      <w:r>
        <w:t>Modelkalibrierung</w:t>
      </w:r>
      <w:proofErr w:type="spellEnd"/>
      <w:r>
        <w:t xml:space="preserve"> und den Vergleich mit den Felddaten in den Anhang zu verschieben – damit hätte man den Fokus ausschließlich auf dem Logging.</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1B75" w:rsidRDefault="00C41B75">
      <w:pPr>
        <w:spacing w:after="0" w:line="240" w:lineRule="auto"/>
      </w:pPr>
      <w:r>
        <w:separator/>
      </w:r>
    </w:p>
  </w:endnote>
  <w:endnote w:type="continuationSeparator" w:id="0">
    <w:p w:rsidR="00C41B75" w:rsidRDefault="00C41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783" w:author="Ulrike Hiltner" w:date="2018-01-12T09:51:00Z"/>
  <w:sdt>
    <w:sdtPr>
      <w:id w:val="1303429205"/>
      <w:docPartObj>
        <w:docPartGallery w:val="Page Numbers (Bottom of Page)"/>
        <w:docPartUnique/>
      </w:docPartObj>
    </w:sdtPr>
    <w:sdtContent>
      <w:customXmlInsRangeEnd w:id="783"/>
      <w:p w:rsidR="00074ED5" w:rsidRDefault="00074ED5" w:rsidP="00074ED5">
        <w:pPr>
          <w:pStyle w:val="Fuzeile"/>
          <w:jc w:val="right"/>
          <w:pPrChange w:id="784" w:author="Ulrike Hiltner" w:date="2018-01-12T09:51:00Z">
            <w:pPr>
              <w:pStyle w:val="Fuzeile"/>
            </w:pPr>
          </w:pPrChange>
        </w:pPr>
        <w:ins w:id="785" w:author="Ulrike Hiltner" w:date="2018-01-12T09:51:00Z">
          <w:r>
            <w:fldChar w:fldCharType="begin"/>
          </w:r>
          <w:r>
            <w:instrText>PAGE   \* MERGEFORMAT</w:instrText>
          </w:r>
          <w:r>
            <w:fldChar w:fldCharType="separate"/>
          </w:r>
        </w:ins>
        <w:r>
          <w:rPr>
            <w:noProof/>
          </w:rPr>
          <w:t>9</w:t>
        </w:r>
        <w:ins w:id="786" w:author="Ulrike Hiltner" w:date="2018-01-12T09:51:00Z">
          <w:r>
            <w:fldChar w:fldCharType="end"/>
          </w:r>
        </w:ins>
      </w:p>
      <w:customXmlInsRangeStart w:id="787" w:author="Ulrike Hiltner" w:date="2018-01-12T09:51:00Z"/>
    </w:sdtContent>
  </w:sdt>
  <w:customXmlInsRangeEnd w:id="78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1B75" w:rsidRDefault="00C41B75">
      <w:r>
        <w:separator/>
      </w:r>
    </w:p>
  </w:footnote>
  <w:footnote w:type="continuationSeparator" w:id="0">
    <w:p w:rsidR="00C41B75" w:rsidRDefault="00C41B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9CCE629"/>
    <w:multiLevelType w:val="multilevel"/>
    <w:tmpl w:val="884435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240651E"/>
    <w:multiLevelType w:val="multilevel"/>
    <w:tmpl w:val="22B6E8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CC8802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BAF2CEA"/>
    <w:multiLevelType w:val="multilevel"/>
    <w:tmpl w:val="3C2E1C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1"/>
  </w:num>
  <w:num w:numId="3">
    <w:abstractNumId w:val="3"/>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74ED5"/>
    <w:rsid w:val="00450098"/>
    <w:rsid w:val="004E29B3"/>
    <w:rsid w:val="00590D07"/>
    <w:rsid w:val="00601464"/>
    <w:rsid w:val="00744319"/>
    <w:rsid w:val="00784D58"/>
    <w:rsid w:val="008D6863"/>
    <w:rsid w:val="00A72A01"/>
    <w:rsid w:val="00B84CB7"/>
    <w:rsid w:val="00B86B75"/>
    <w:rsid w:val="00BC48D5"/>
    <w:rsid w:val="00C36279"/>
    <w:rsid w:val="00C41B75"/>
    <w:rsid w:val="00D7084D"/>
    <w:rsid w:val="00E11CDB"/>
    <w:rsid w:val="00E315A3"/>
    <w:rsid w:val="00EE344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1B1E"/>
    <w:pPr>
      <w:spacing w:after="120"/>
      <w:jc w:val="both"/>
    </w:pPr>
    <w:rPr>
      <w:rFonts w:ascii="Times New Roman" w:hAnsi="Times New Roman"/>
    </w:rPr>
  </w:style>
  <w:style w:type="paragraph" w:styleId="berschrift1">
    <w:name w:val="heading 1"/>
    <w:basedOn w:val="Standard"/>
    <w:next w:val="Standard"/>
    <w:link w:val="berschrift1Zchn"/>
    <w:autoRedefine/>
    <w:uiPriority w:val="9"/>
    <w:qFormat/>
    <w:rsid w:val="00AE1B1E"/>
    <w:pPr>
      <w:keepNext/>
      <w:keepLines/>
      <w:spacing w:before="360" w:after="0"/>
      <w:jc w:val="left"/>
      <w:outlineLvl w:val="0"/>
    </w:pPr>
    <w:rPr>
      <w:rFonts w:eastAsiaTheme="majorEastAsia" w:cstheme="majorBidi"/>
      <w:b/>
      <w:bCs/>
      <w:color w:val="365F91" w:themeColor="accent1" w:themeShade="BF"/>
      <w:sz w:val="28"/>
      <w:szCs w:val="28"/>
    </w:rPr>
  </w:style>
  <w:style w:type="paragraph" w:styleId="berschrift2">
    <w:name w:val="heading 2"/>
    <w:basedOn w:val="Standard"/>
    <w:next w:val="Standard"/>
    <w:link w:val="berschrift2Zchn"/>
    <w:autoRedefine/>
    <w:uiPriority w:val="9"/>
    <w:unhideWhenUsed/>
    <w:qFormat/>
    <w:rsid w:val="00AE1B1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autoRedefine/>
    <w:uiPriority w:val="9"/>
    <w:unhideWhenUsed/>
    <w:qFormat/>
    <w:rsid w:val="00AE1B1E"/>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AE1B1E"/>
    <w:rPr>
      <w:rFonts w:asciiTheme="majorHAnsi" w:eastAsiaTheme="majorEastAsia" w:hAnsiTheme="majorHAnsi" w:cstheme="majorBidi"/>
      <w:b/>
      <w:bCs/>
      <w:color w:val="4F81BD" w:themeColor="accent1"/>
      <w:sz w:val="26"/>
      <w:szCs w:val="26"/>
    </w:rPr>
  </w:style>
  <w:style w:type="character" w:customStyle="1" w:styleId="berschrift1Zchn">
    <w:name w:val="Überschrift 1 Zchn"/>
    <w:basedOn w:val="Absatz-Standardschriftart"/>
    <w:link w:val="berschrift1"/>
    <w:uiPriority w:val="9"/>
    <w:rsid w:val="00AE1B1E"/>
    <w:rPr>
      <w:rFonts w:ascii="Times New Roman" w:eastAsiaTheme="majorEastAsia" w:hAnsi="Times New Roman"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AE1B1E"/>
    <w:rPr>
      <w:rFonts w:ascii="Times New Roman" w:eastAsiaTheme="majorEastAsia" w:hAnsi="Times New Roman" w:cstheme="majorBidi"/>
      <w:b/>
      <w:bCs/>
      <w:color w:val="4F81BD" w:themeColor="accent1"/>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4A37A1"/>
  </w:style>
  <w:style w:type="paragraph" w:styleId="Inhaltsverzeichnisberschrift">
    <w:name w:val="TOC Heading"/>
    <w:basedOn w:val="berschrift1"/>
    <w:next w:val="Standard"/>
    <w:uiPriority w:val="39"/>
    <w:unhideWhenUsed/>
    <w:qFormat/>
    <w:rsid w:val="00CC1871"/>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CC18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871"/>
    <w:rPr>
      <w:rFonts w:ascii="Tahoma" w:hAnsi="Tahoma" w:cs="Tahoma"/>
      <w:sz w:val="16"/>
      <w:szCs w:val="16"/>
    </w:rPr>
  </w:style>
  <w:style w:type="table" w:styleId="Tabellenraster">
    <w:name w:val="Table Grid"/>
    <w:basedOn w:val="NormaleTabelle"/>
    <w:uiPriority w:val="59"/>
    <w:rsid w:val="00CC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D77149"/>
    <w:pPr>
      <w:spacing w:line="240" w:lineRule="auto"/>
      <w:jc w:val="left"/>
    </w:pPr>
    <w:rPr>
      <w:rFonts w:asciiTheme="majorHAnsi" w:hAnsiTheme="majorHAnsi"/>
      <w:sz w:val="20"/>
    </w:rPr>
  </w:style>
  <w:style w:type="character" w:customStyle="1" w:styleId="TablestyleZchn">
    <w:name w:val="Tablestyle Zchn"/>
    <w:basedOn w:val="Absatz-Standardschriftart"/>
    <w:link w:val="Tablestyle"/>
    <w:rsid w:val="00D77149"/>
    <w:rPr>
      <w:rFonts w:asciiTheme="majorHAnsi" w:hAnsiTheme="majorHAnsi"/>
      <w:sz w:val="20"/>
    </w:rPr>
  </w:style>
  <w:style w:type="paragraph" w:customStyle="1" w:styleId="Beschriftung1">
    <w:name w:val="Beschriftung1"/>
    <w:basedOn w:val="Standard"/>
    <w:link w:val="CaptionZchn"/>
    <w:qFormat/>
    <w:rsid w:val="008B03E9"/>
    <w:pPr>
      <w:spacing w:before="120" w:line="240" w:lineRule="auto"/>
    </w:pPr>
    <w:rPr>
      <w:rFonts w:asciiTheme="minorHAnsi" w:hAnsiTheme="minorHAnsi"/>
      <w:color w:val="7F7F7F" w:themeColor="text1" w:themeTint="80"/>
    </w:rPr>
  </w:style>
  <w:style w:type="character" w:customStyle="1" w:styleId="CaptionZchn">
    <w:name w:val="Caption Zchn"/>
    <w:basedOn w:val="Absatz-Standardschriftart"/>
    <w:link w:val="Beschriftung1"/>
    <w:rsid w:val="008B03E9"/>
    <w:rPr>
      <w:color w:val="7F7F7F" w:themeColor="text1" w:themeTint="80"/>
    </w:rPr>
  </w:style>
  <w:style w:type="paragraph" w:customStyle="1" w:styleId="SourceCode">
    <w:name w:val="Source Code"/>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Kommentarzeichen">
    <w:name w:val="annotation reference"/>
    <w:basedOn w:val="Absatz-Standardschriftart"/>
    <w:uiPriority w:val="99"/>
    <w:semiHidden/>
    <w:unhideWhenUsed/>
    <w:rsid w:val="00450098"/>
    <w:rPr>
      <w:sz w:val="16"/>
      <w:szCs w:val="16"/>
    </w:rPr>
  </w:style>
  <w:style w:type="paragraph" w:styleId="Kommentartext">
    <w:name w:val="annotation text"/>
    <w:basedOn w:val="Standard"/>
    <w:link w:val="KommentartextZchn"/>
    <w:uiPriority w:val="99"/>
    <w:semiHidden/>
    <w:unhideWhenUsed/>
    <w:rsid w:val="004500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50098"/>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0098"/>
    <w:rPr>
      <w:b/>
      <w:bCs/>
    </w:rPr>
  </w:style>
  <w:style w:type="character" w:customStyle="1" w:styleId="KommentarthemaZchn">
    <w:name w:val="Kommentarthema Zchn"/>
    <w:basedOn w:val="KommentartextZchn"/>
    <w:link w:val="Kommentarthema"/>
    <w:uiPriority w:val="99"/>
    <w:semiHidden/>
    <w:rsid w:val="00450098"/>
    <w:rPr>
      <w:rFonts w:ascii="Times New Roman" w:hAnsi="Times New Roman"/>
      <w:b/>
      <w:bCs/>
      <w:sz w:val="20"/>
      <w:szCs w:val="20"/>
    </w:rPr>
  </w:style>
  <w:style w:type="paragraph" w:styleId="berarbeitung">
    <w:name w:val="Revision"/>
    <w:hidden/>
    <w:uiPriority w:val="99"/>
    <w:semiHidden/>
    <w:rsid w:val="00EE3446"/>
    <w:pPr>
      <w:spacing w:after="0" w:line="240" w:lineRule="auto"/>
    </w:pPr>
    <w:rPr>
      <w:rFonts w:ascii="Times New Roman" w:hAnsi="Times New Roman"/>
    </w:rPr>
  </w:style>
  <w:style w:type="paragraph" w:styleId="Kopfzeile">
    <w:name w:val="header"/>
    <w:basedOn w:val="Standard"/>
    <w:link w:val="KopfzeileZchn"/>
    <w:uiPriority w:val="99"/>
    <w:unhideWhenUsed/>
    <w:rsid w:val="00074ED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4ED5"/>
    <w:rPr>
      <w:rFonts w:ascii="Times New Roman" w:hAnsi="Times New Roman"/>
    </w:rPr>
  </w:style>
  <w:style w:type="paragraph" w:styleId="Fuzeile">
    <w:name w:val="footer"/>
    <w:basedOn w:val="Standard"/>
    <w:link w:val="FuzeileZchn"/>
    <w:uiPriority w:val="99"/>
    <w:unhideWhenUsed/>
    <w:rsid w:val="00074ED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4ED5"/>
    <w:rPr>
      <w:rFonts w:ascii="Times New Roman" w:hAnsi="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1B1E"/>
    <w:pPr>
      <w:spacing w:after="120"/>
      <w:jc w:val="both"/>
    </w:pPr>
    <w:rPr>
      <w:rFonts w:ascii="Times New Roman" w:hAnsi="Times New Roman"/>
    </w:rPr>
  </w:style>
  <w:style w:type="paragraph" w:styleId="berschrift1">
    <w:name w:val="heading 1"/>
    <w:basedOn w:val="Standard"/>
    <w:next w:val="Standard"/>
    <w:link w:val="berschrift1Zchn"/>
    <w:autoRedefine/>
    <w:uiPriority w:val="9"/>
    <w:qFormat/>
    <w:rsid w:val="00AE1B1E"/>
    <w:pPr>
      <w:keepNext/>
      <w:keepLines/>
      <w:spacing w:before="360" w:after="0"/>
      <w:jc w:val="left"/>
      <w:outlineLvl w:val="0"/>
    </w:pPr>
    <w:rPr>
      <w:rFonts w:eastAsiaTheme="majorEastAsia" w:cstheme="majorBidi"/>
      <w:b/>
      <w:bCs/>
      <w:color w:val="365F91" w:themeColor="accent1" w:themeShade="BF"/>
      <w:sz w:val="28"/>
      <w:szCs w:val="28"/>
    </w:rPr>
  </w:style>
  <w:style w:type="paragraph" w:styleId="berschrift2">
    <w:name w:val="heading 2"/>
    <w:basedOn w:val="Standard"/>
    <w:next w:val="Standard"/>
    <w:link w:val="berschrift2Zchn"/>
    <w:autoRedefine/>
    <w:uiPriority w:val="9"/>
    <w:unhideWhenUsed/>
    <w:qFormat/>
    <w:rsid w:val="00AE1B1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autoRedefine/>
    <w:uiPriority w:val="9"/>
    <w:unhideWhenUsed/>
    <w:qFormat/>
    <w:rsid w:val="00AE1B1E"/>
    <w:pPr>
      <w:keepNext/>
      <w:keepLines/>
      <w:spacing w:before="200" w:after="0"/>
      <w:jc w:val="left"/>
      <w:outlineLvl w:val="2"/>
    </w:pPr>
    <w:rPr>
      <w:rFonts w:eastAsiaTheme="majorEastAsia" w:cstheme="majorBidi"/>
      <w:b/>
      <w:bCs/>
      <w:color w:val="4F81BD" w:themeColor="accent1"/>
    </w:rPr>
  </w:style>
  <w:style w:type="paragraph" w:styleId="berschrift4">
    <w:name w:val="heading 4"/>
    <w:basedOn w:val="Standard"/>
    <w:next w:val="Standard"/>
    <w:link w:val="berschrift4Zchn"/>
    <w:autoRedefine/>
    <w:uiPriority w:val="9"/>
    <w:unhideWhenUsed/>
    <w:qFormat/>
    <w:rsid w:val="00AD1C6C"/>
    <w:pPr>
      <w:keepNext/>
      <w:keepLines/>
      <w:spacing w:before="200" w:after="0"/>
      <w:jc w:val="left"/>
      <w:outlineLvl w:val="3"/>
    </w:pPr>
    <w:rPr>
      <w:rFonts w:eastAsiaTheme="majorEastAsia" w:cstheme="majorBidi"/>
      <w:b/>
      <w:bCs/>
      <w:i/>
      <w:iCs/>
      <w:color w:val="4F81BD" w:themeColor="accent1"/>
    </w:rPr>
  </w:style>
  <w:style w:type="paragraph" w:styleId="berschrift5">
    <w:name w:val="heading 5"/>
    <w:basedOn w:val="Standard"/>
    <w:next w:val="Standard"/>
    <w:link w:val="berschrift5Zchn"/>
    <w:autoRedefine/>
    <w:uiPriority w:val="9"/>
    <w:unhideWhenUsed/>
    <w:qFormat/>
    <w:rsid w:val="00AD1C6C"/>
    <w:pPr>
      <w:keepNext/>
      <w:keepLines/>
      <w:spacing w:before="200" w:after="0"/>
      <w:jc w:val="left"/>
      <w:outlineLvl w:val="4"/>
    </w:pPr>
    <w:rPr>
      <w:rFonts w:eastAsiaTheme="majorEastAsia" w:cstheme="majorBidi"/>
      <w:color w:val="243F60" w:themeColor="accent1" w:themeShade="7F"/>
    </w:rPr>
  </w:style>
  <w:style w:type="paragraph" w:styleId="berschrift6">
    <w:name w:val="heading 6"/>
    <w:aliases w:val="Page break"/>
    <w:basedOn w:val="Standard"/>
    <w:next w:val="Standard"/>
    <w:link w:val="berschrift6Zchn"/>
    <w:autoRedefine/>
    <w:uiPriority w:val="9"/>
    <w:unhideWhenUsed/>
    <w:qFormat/>
    <w:rsid w:val="00AD1C6C"/>
    <w:pPr>
      <w:pageBreakBefore/>
      <w:spacing w:after="0"/>
      <w:jc w:val="left"/>
      <w:outlineLvl w:val="5"/>
    </w:pPr>
    <w:rPr>
      <w:rFonts w:eastAsiaTheme="majorEastAsia" w:cstheme="majorBidi"/>
      <w:i/>
      <w:iCs/>
      <w:color w:val="FFFFFF" w:themeColor="background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autoRedefine/>
    <w:uiPriority w:val="10"/>
    <w:qFormat/>
    <w:rsid w:val="00DF2E4C"/>
    <w:pPr>
      <w:spacing w:before="120" w:after="420" w:line="240" w:lineRule="auto"/>
      <w:contextualSpacing/>
      <w:jc w:val="left"/>
    </w:pPr>
    <w:rPr>
      <w:rFonts w:eastAsiaTheme="majorEastAsia" w:cstheme="majorBidi"/>
      <w:color w:val="17365D" w:themeColor="text2" w:themeShade="BF"/>
      <w:spacing w:val="5"/>
      <w:kern w:val="28"/>
      <w:sz w:val="40"/>
      <w:szCs w:val="52"/>
    </w:rPr>
  </w:style>
  <w:style w:type="character" w:customStyle="1" w:styleId="TitelZchn">
    <w:name w:val="Titel Zchn"/>
    <w:basedOn w:val="Absatz-Standardschriftart"/>
    <w:link w:val="Titel"/>
    <w:uiPriority w:val="10"/>
    <w:rsid w:val="00DF2E4C"/>
    <w:rPr>
      <w:rFonts w:eastAsiaTheme="majorEastAsia" w:cstheme="majorBidi"/>
      <w:color w:val="17365D" w:themeColor="text2" w:themeShade="BF"/>
      <w:spacing w:val="5"/>
      <w:kern w:val="28"/>
      <w:sz w:val="40"/>
      <w:szCs w:val="52"/>
    </w:rPr>
  </w:style>
  <w:style w:type="character" w:customStyle="1" w:styleId="berschrift2Zchn">
    <w:name w:val="Überschrift 2 Zchn"/>
    <w:basedOn w:val="Absatz-Standardschriftart"/>
    <w:link w:val="berschrift2"/>
    <w:uiPriority w:val="9"/>
    <w:rsid w:val="00AE1B1E"/>
    <w:rPr>
      <w:rFonts w:asciiTheme="majorHAnsi" w:eastAsiaTheme="majorEastAsia" w:hAnsiTheme="majorHAnsi" w:cstheme="majorBidi"/>
      <w:b/>
      <w:bCs/>
      <w:color w:val="4F81BD" w:themeColor="accent1"/>
      <w:sz w:val="26"/>
      <w:szCs w:val="26"/>
    </w:rPr>
  </w:style>
  <w:style w:type="character" w:customStyle="1" w:styleId="berschrift1Zchn">
    <w:name w:val="Überschrift 1 Zchn"/>
    <w:basedOn w:val="Absatz-Standardschriftart"/>
    <w:link w:val="berschrift1"/>
    <w:uiPriority w:val="9"/>
    <w:rsid w:val="00AE1B1E"/>
    <w:rPr>
      <w:rFonts w:ascii="Times New Roman" w:eastAsiaTheme="majorEastAsia" w:hAnsi="Times New Roman"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AE1B1E"/>
    <w:rPr>
      <w:rFonts w:ascii="Times New Roman" w:eastAsiaTheme="majorEastAsia" w:hAnsi="Times New Roman" w:cstheme="majorBidi"/>
      <w:b/>
      <w:bCs/>
      <w:color w:val="4F81BD" w:themeColor="accent1"/>
    </w:rPr>
  </w:style>
  <w:style w:type="character" w:customStyle="1" w:styleId="berschrift4Zchn">
    <w:name w:val="Überschrift 4 Zchn"/>
    <w:basedOn w:val="Absatz-Standardschriftart"/>
    <w:link w:val="berschrift4"/>
    <w:uiPriority w:val="9"/>
    <w:rsid w:val="00AD1C6C"/>
    <w:rPr>
      <w:rFonts w:eastAsiaTheme="majorEastAsia" w:cstheme="majorBidi"/>
      <w:b/>
      <w:bCs/>
      <w:i/>
      <w:iCs/>
      <w:color w:val="4F81BD" w:themeColor="accent1"/>
      <w:sz w:val="24"/>
    </w:rPr>
  </w:style>
  <w:style w:type="character" w:customStyle="1" w:styleId="berschrift5Zchn">
    <w:name w:val="Überschrift 5 Zchn"/>
    <w:basedOn w:val="Absatz-Standardschriftart"/>
    <w:link w:val="berschrift5"/>
    <w:uiPriority w:val="9"/>
    <w:rsid w:val="00AD1C6C"/>
    <w:rPr>
      <w:rFonts w:eastAsiaTheme="majorEastAsia" w:cstheme="majorBidi"/>
      <w:color w:val="243F60" w:themeColor="accent1" w:themeShade="7F"/>
      <w:sz w:val="24"/>
    </w:rPr>
  </w:style>
  <w:style w:type="character" w:customStyle="1" w:styleId="berschrift6Zchn">
    <w:name w:val="Überschrift 6 Zchn"/>
    <w:aliases w:val="Page break Zchn"/>
    <w:basedOn w:val="Absatz-Standardschriftart"/>
    <w:link w:val="berschrift6"/>
    <w:uiPriority w:val="9"/>
    <w:rsid w:val="00AD1C6C"/>
    <w:rPr>
      <w:rFonts w:eastAsiaTheme="majorEastAsia" w:cstheme="majorBidi"/>
      <w:i/>
      <w:iCs/>
      <w:color w:val="FFFFFF" w:themeColor="background1"/>
      <w:sz w:val="24"/>
    </w:rPr>
  </w:style>
  <w:style w:type="table" w:styleId="HelleSchattierung">
    <w:name w:val="Light Shading"/>
    <w:basedOn w:val="NormaleTabelle"/>
    <w:uiPriority w:val="60"/>
    <w:rsid w:val="00CA29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Zeilennummer">
    <w:name w:val="line number"/>
    <w:basedOn w:val="Absatz-Standardschriftart"/>
    <w:uiPriority w:val="99"/>
    <w:semiHidden/>
    <w:unhideWhenUsed/>
    <w:rsid w:val="004A37A1"/>
  </w:style>
  <w:style w:type="paragraph" w:styleId="Inhaltsverzeichnisberschrift">
    <w:name w:val="TOC Heading"/>
    <w:basedOn w:val="berschrift1"/>
    <w:next w:val="Standard"/>
    <w:uiPriority w:val="39"/>
    <w:unhideWhenUsed/>
    <w:qFormat/>
    <w:rsid w:val="00CC1871"/>
    <w:pPr>
      <w:spacing w:before="480"/>
      <w:outlineLvl w:val="9"/>
    </w:pPr>
    <w:rPr>
      <w:rFonts w:asciiTheme="majorHAnsi" w:hAnsiTheme="majorHAnsi"/>
      <w:lang w:eastAsia="de-DE"/>
    </w:rPr>
  </w:style>
  <w:style w:type="paragraph" w:styleId="Sprechblasentext">
    <w:name w:val="Balloon Text"/>
    <w:basedOn w:val="Standard"/>
    <w:link w:val="SprechblasentextZchn"/>
    <w:uiPriority w:val="99"/>
    <w:semiHidden/>
    <w:unhideWhenUsed/>
    <w:rsid w:val="00CC18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C1871"/>
    <w:rPr>
      <w:rFonts w:ascii="Tahoma" w:hAnsi="Tahoma" w:cs="Tahoma"/>
      <w:sz w:val="16"/>
      <w:szCs w:val="16"/>
    </w:rPr>
  </w:style>
  <w:style w:type="table" w:styleId="Tabellenraster">
    <w:name w:val="Table Grid"/>
    <w:basedOn w:val="NormaleTabelle"/>
    <w:uiPriority w:val="59"/>
    <w:rsid w:val="00CC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Standard"/>
    <w:link w:val="TablestyleZchn"/>
    <w:qFormat/>
    <w:rsid w:val="00D77149"/>
    <w:pPr>
      <w:spacing w:line="240" w:lineRule="auto"/>
      <w:jc w:val="left"/>
    </w:pPr>
    <w:rPr>
      <w:rFonts w:asciiTheme="majorHAnsi" w:hAnsiTheme="majorHAnsi"/>
      <w:sz w:val="20"/>
    </w:rPr>
  </w:style>
  <w:style w:type="character" w:customStyle="1" w:styleId="TablestyleZchn">
    <w:name w:val="Tablestyle Zchn"/>
    <w:basedOn w:val="Absatz-Standardschriftart"/>
    <w:link w:val="Tablestyle"/>
    <w:rsid w:val="00D77149"/>
    <w:rPr>
      <w:rFonts w:asciiTheme="majorHAnsi" w:hAnsiTheme="majorHAnsi"/>
      <w:sz w:val="20"/>
    </w:rPr>
  </w:style>
  <w:style w:type="paragraph" w:customStyle="1" w:styleId="Beschriftung1">
    <w:name w:val="Beschriftung1"/>
    <w:basedOn w:val="Standard"/>
    <w:link w:val="CaptionZchn"/>
    <w:qFormat/>
    <w:rsid w:val="008B03E9"/>
    <w:pPr>
      <w:spacing w:before="120" w:line="240" w:lineRule="auto"/>
    </w:pPr>
    <w:rPr>
      <w:rFonts w:asciiTheme="minorHAnsi" w:hAnsiTheme="minorHAnsi"/>
      <w:color w:val="7F7F7F" w:themeColor="text1" w:themeTint="80"/>
    </w:rPr>
  </w:style>
  <w:style w:type="character" w:customStyle="1" w:styleId="CaptionZchn">
    <w:name w:val="Caption Zchn"/>
    <w:basedOn w:val="Absatz-Standardschriftart"/>
    <w:link w:val="Beschriftung1"/>
    <w:rsid w:val="008B03E9"/>
    <w:rPr>
      <w:color w:val="7F7F7F" w:themeColor="text1" w:themeTint="80"/>
    </w:rPr>
  </w:style>
  <w:style w:type="paragraph" w:customStyle="1" w:styleId="SourceCode">
    <w:name w:val="Source Code"/>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character" w:styleId="Kommentarzeichen">
    <w:name w:val="annotation reference"/>
    <w:basedOn w:val="Absatz-Standardschriftart"/>
    <w:uiPriority w:val="99"/>
    <w:semiHidden/>
    <w:unhideWhenUsed/>
    <w:rsid w:val="00450098"/>
    <w:rPr>
      <w:sz w:val="16"/>
      <w:szCs w:val="16"/>
    </w:rPr>
  </w:style>
  <w:style w:type="paragraph" w:styleId="Kommentartext">
    <w:name w:val="annotation text"/>
    <w:basedOn w:val="Standard"/>
    <w:link w:val="KommentartextZchn"/>
    <w:uiPriority w:val="99"/>
    <w:semiHidden/>
    <w:unhideWhenUsed/>
    <w:rsid w:val="0045009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450098"/>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0098"/>
    <w:rPr>
      <w:b/>
      <w:bCs/>
    </w:rPr>
  </w:style>
  <w:style w:type="character" w:customStyle="1" w:styleId="KommentarthemaZchn">
    <w:name w:val="Kommentarthema Zchn"/>
    <w:basedOn w:val="KommentartextZchn"/>
    <w:link w:val="Kommentarthema"/>
    <w:uiPriority w:val="99"/>
    <w:semiHidden/>
    <w:rsid w:val="00450098"/>
    <w:rPr>
      <w:rFonts w:ascii="Times New Roman" w:hAnsi="Times New Roman"/>
      <w:b/>
      <w:bCs/>
      <w:sz w:val="20"/>
      <w:szCs w:val="20"/>
    </w:rPr>
  </w:style>
  <w:style w:type="paragraph" w:styleId="berarbeitung">
    <w:name w:val="Revision"/>
    <w:hidden/>
    <w:uiPriority w:val="99"/>
    <w:semiHidden/>
    <w:rsid w:val="00EE3446"/>
    <w:pPr>
      <w:spacing w:after="0" w:line="240" w:lineRule="auto"/>
    </w:pPr>
    <w:rPr>
      <w:rFonts w:ascii="Times New Roman" w:hAnsi="Times New Roman"/>
    </w:rPr>
  </w:style>
  <w:style w:type="paragraph" w:styleId="Kopfzeile">
    <w:name w:val="header"/>
    <w:basedOn w:val="Standard"/>
    <w:link w:val="KopfzeileZchn"/>
    <w:uiPriority w:val="99"/>
    <w:unhideWhenUsed/>
    <w:rsid w:val="00074ED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74ED5"/>
    <w:rPr>
      <w:rFonts w:ascii="Times New Roman" w:hAnsi="Times New Roman"/>
    </w:rPr>
  </w:style>
  <w:style w:type="paragraph" w:styleId="Fuzeile">
    <w:name w:val="footer"/>
    <w:basedOn w:val="Standard"/>
    <w:link w:val="FuzeileZchn"/>
    <w:uiPriority w:val="99"/>
    <w:unhideWhenUsed/>
    <w:rsid w:val="00074ED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74ED5"/>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g"/><Relationship Id="rId18" Type="http://schemas.openxmlformats.org/officeDocument/2006/relationships/hyperlink" Target="http://ssrn.com/abstract=2186737" TargetMode="External"/><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yperlink" Target="https://www.scopus.com/inward/record.uri?eid=2-s2.0-3342950351%7b\&amp;%7dpartnerID=40%7b\&amp;%7dmd5=a1f8f0a65b1418afd9c7035f1be3da4c" TargetMode="Externa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jpeg"/><Relationship Id="rId19" Type="http://schemas.openxmlformats.org/officeDocument/2006/relationships/hyperlink" Target="https://doi.org/10.5061/dryad.234" TargetMode="External"/><Relationship Id="rId4" Type="http://schemas.openxmlformats.org/officeDocument/2006/relationships/settings" Target="settings.xml"/><Relationship Id="rId9" Type="http://schemas.openxmlformats.org/officeDocument/2006/relationships/hyperlink" Target="mailto:ulrike.hiltner@ufz.de" TargetMode="External"/><Relationship Id="rId14" Type="http://schemas.openxmlformats.org/officeDocument/2006/relationships/image" Target="media/image5.jpeg"/><Relationship Id="rId22"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11228</Words>
  <Characters>70740</Characters>
  <Application>Microsoft Office Word</Application>
  <DocSecurity>0</DocSecurity>
  <Lines>589</Lines>
  <Paragraphs>163</Paragraphs>
  <ScaleCrop>false</ScaleCrop>
  <HeadingPairs>
    <vt:vector size="2" baseType="variant">
      <vt:variant>
        <vt:lpstr>Titel</vt:lpstr>
      </vt:variant>
      <vt:variant>
        <vt:i4>1</vt:i4>
      </vt:variant>
    </vt:vector>
  </HeadingPairs>
  <TitlesOfParts>
    <vt:vector size="1" baseType="lpstr">
      <vt:lpstr>Long-term effects of damage by selective logging on a production forest's succession of the Amazon</vt:lpstr>
    </vt:vector>
  </TitlesOfParts>
  <Company>UFZ</Company>
  <LinksUpToDate>false</LinksUpToDate>
  <CharactersWithSpaces>81805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Long-term effects of damage by selective logging on a production forest's succession of the Amazon</dc:title>
  <dc:creator>Ulrike Hiltner</dc:creator>
  <cp:lastModifiedBy>Ulrike Hiltner</cp:lastModifiedBy>
  <cp:revision>5</cp:revision>
  <cp:lastPrinted>2018-01-12T08:52:00Z</cp:lastPrinted>
  <dcterms:created xsi:type="dcterms:W3CDTF">2017-12-08T14:34:00Z</dcterms:created>
  <dcterms:modified xsi:type="dcterms:W3CDTF">2018-01-12T09:01:00Z</dcterms:modified>
</cp:coreProperties>
</file>